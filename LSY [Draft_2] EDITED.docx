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tiff" ContentType="image/tif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5825" w:rsidRPr="000D5825" w:rsidRDefault="000D5825" w:rsidP="000D5825">
      <w:pPr>
        <w:spacing w:after="0"/>
        <w:jc w:val="center"/>
        <w:rPr>
          <w:rFonts w:ascii="Times New Roman" w:eastAsia="Times New Roman" w:hAnsi="Times New Roman" w:cs="Times New Roman"/>
          <w:b/>
          <w:sz w:val="24"/>
          <w:szCs w:val="24"/>
          <w:lang w:val="en-US" w:eastAsia="en-US"/>
        </w:rPr>
      </w:pPr>
    </w:p>
    <w:p w:rsidR="000D5825" w:rsidRPr="000D5825" w:rsidRDefault="000D5825" w:rsidP="000D5825">
      <w:pPr>
        <w:spacing w:after="0"/>
        <w:jc w:val="center"/>
        <w:rPr>
          <w:rFonts w:ascii="Times New Roman" w:eastAsia="Times New Roman" w:hAnsi="Times New Roman" w:cs="Times New Roman"/>
          <w:b/>
          <w:sz w:val="44"/>
          <w:szCs w:val="44"/>
          <w:lang w:val="en-US" w:eastAsia="en-US"/>
        </w:rPr>
      </w:pPr>
    </w:p>
    <w:p w:rsidR="000D5825" w:rsidRPr="000D5825" w:rsidRDefault="000D5825" w:rsidP="000D5825">
      <w:pPr>
        <w:spacing w:after="0"/>
        <w:jc w:val="center"/>
        <w:rPr>
          <w:rFonts w:ascii="Times New Roman" w:eastAsia="Times New Roman" w:hAnsi="Times New Roman" w:cs="Times New Roman"/>
          <w:b/>
          <w:sz w:val="44"/>
          <w:szCs w:val="44"/>
          <w:lang w:val="en-US" w:eastAsia="en-US"/>
        </w:rPr>
      </w:pPr>
      <w:r>
        <w:rPr>
          <w:rFonts w:ascii="Times New Roman" w:eastAsia="Times New Roman" w:hAnsi="Times New Roman" w:cs="Times New Roman"/>
          <w:b/>
          <w:sz w:val="44"/>
          <w:szCs w:val="44"/>
          <w:lang w:val="en-US" w:eastAsia="en-US"/>
        </w:rPr>
        <w:t xml:space="preserve">Development of an FPGA based Iris Recognition System </w:t>
      </w:r>
      <w:commentRangeStart w:id="0"/>
      <w:r w:rsidR="00A032BD" w:rsidRPr="00A032BD">
        <w:rPr>
          <w:rFonts w:ascii="Times New Roman" w:eastAsia="Times New Roman" w:hAnsi="Times New Roman" w:cs="Times New Roman"/>
          <w:b/>
          <w:sz w:val="44"/>
          <w:szCs w:val="44"/>
          <w:highlight w:val="yellow"/>
          <w:lang w:val="en-US" w:eastAsia="en-US"/>
        </w:rPr>
        <w:t>u</w:t>
      </w:r>
      <w:commentRangeEnd w:id="0"/>
      <w:r w:rsidR="00A032BD">
        <w:rPr>
          <w:rStyle w:val="CommentReference"/>
        </w:rPr>
        <w:commentReference w:id="0"/>
      </w:r>
      <w:r w:rsidR="00A032BD">
        <w:rPr>
          <w:rFonts w:ascii="Times New Roman" w:eastAsia="Times New Roman" w:hAnsi="Times New Roman" w:cs="Times New Roman"/>
          <w:b/>
          <w:sz w:val="44"/>
          <w:szCs w:val="44"/>
          <w:lang w:val="en-US" w:eastAsia="en-US"/>
        </w:rPr>
        <w:t>sing</w:t>
      </w:r>
      <w:r>
        <w:rPr>
          <w:rFonts w:ascii="Times New Roman" w:eastAsia="Times New Roman" w:hAnsi="Times New Roman" w:cs="Times New Roman"/>
          <w:b/>
          <w:sz w:val="44"/>
          <w:szCs w:val="44"/>
          <w:lang w:val="en-US" w:eastAsia="en-US"/>
        </w:rPr>
        <w:t xml:space="preserve"> Self Organizing Map for Augmented Security</w:t>
      </w: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b/>
          <w:sz w:val="28"/>
          <w:szCs w:val="24"/>
          <w:lang w:val="en-US" w:eastAsia="en-US"/>
        </w:rPr>
      </w:pPr>
      <w:r w:rsidRPr="000D5825">
        <w:rPr>
          <w:rFonts w:ascii="Times New Roman" w:eastAsia="Times New Roman" w:hAnsi="Times New Roman" w:cs="Times New Roman"/>
          <w:b/>
          <w:sz w:val="28"/>
          <w:szCs w:val="24"/>
          <w:lang w:val="en-US" w:eastAsia="en-US"/>
        </w:rPr>
        <w:t>By</w:t>
      </w:r>
    </w:p>
    <w:p w:rsidR="000D5825" w:rsidRPr="000D5825" w:rsidRDefault="000D5825" w:rsidP="000D5825">
      <w:pPr>
        <w:spacing w:after="0" w:line="240" w:lineRule="auto"/>
        <w:jc w:val="center"/>
        <w:rPr>
          <w:rFonts w:ascii="Times New Roman" w:eastAsia="Times New Roman" w:hAnsi="Times New Roman" w:cs="Times New Roman"/>
          <w:b/>
          <w:sz w:val="28"/>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b/>
          <w:sz w:val="28"/>
          <w:szCs w:val="24"/>
          <w:lang w:val="en-US" w:eastAsia="en-US"/>
        </w:rPr>
      </w:pPr>
      <w:r>
        <w:rPr>
          <w:rFonts w:ascii="Times New Roman" w:eastAsia="Times New Roman" w:hAnsi="Times New Roman" w:cs="Times New Roman"/>
          <w:b/>
          <w:sz w:val="28"/>
          <w:szCs w:val="24"/>
          <w:lang w:val="en-US" w:eastAsia="en-US"/>
        </w:rPr>
        <w:t>Lee Shyan Feng</w:t>
      </w: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p>
    <w:p w:rsidR="000D5825" w:rsidRPr="000D5825" w:rsidRDefault="000D5825" w:rsidP="000D5825">
      <w:pPr>
        <w:spacing w:after="0" w:line="240" w:lineRule="auto"/>
        <w:rPr>
          <w:rFonts w:ascii="Times New Roman" w:eastAsia="Times New Roman" w:hAnsi="Times New Roman" w:cs="Times New Roman"/>
          <w:sz w:val="28"/>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r w:rsidRPr="000D5825">
        <w:rPr>
          <w:rFonts w:ascii="Times New Roman" w:eastAsia="Times New Roman" w:hAnsi="Times New Roman" w:cs="Times New Roman"/>
          <w:noProof/>
          <w:sz w:val="28"/>
          <w:szCs w:val="24"/>
          <w:lang w:eastAsia="en-MY"/>
        </w:rPr>
        <w:drawing>
          <wp:inline distT="0" distB="0" distL="0" distR="0">
            <wp:extent cx="4191000" cy="1733550"/>
            <wp:effectExtent l="0" t="0" r="0" b="0"/>
            <wp:docPr id="5" name="Picture 1" descr="C:\Users\9drashijin\Desktop\01-TARUC-LOGO-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drashijin\Desktop\01-TARUC-LOGO-high-Res.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0" cy="1733550"/>
                    </a:xfrm>
                    <a:prstGeom prst="rect">
                      <a:avLst/>
                    </a:prstGeom>
                    <a:noFill/>
                    <a:ln>
                      <a:noFill/>
                    </a:ln>
                  </pic:spPr>
                </pic:pic>
              </a:graphicData>
            </a:graphic>
          </wp:inline>
        </w:drawing>
      </w: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p>
    <w:p w:rsidR="000D5825" w:rsidRPr="000D5825" w:rsidRDefault="000D5825" w:rsidP="000D5825">
      <w:pPr>
        <w:spacing w:after="0" w:line="360" w:lineRule="auto"/>
        <w:jc w:val="center"/>
        <w:rPr>
          <w:rFonts w:ascii="Times New Roman" w:eastAsia="Times New Roman" w:hAnsi="Times New Roman" w:cs="Times New Roman"/>
          <w:b/>
          <w:sz w:val="28"/>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b/>
          <w:sz w:val="32"/>
          <w:szCs w:val="32"/>
          <w:lang w:val="en-US" w:eastAsia="en-US"/>
        </w:rPr>
      </w:pPr>
      <w:bookmarkStart w:id="1" w:name="_Toc427250796"/>
      <w:r w:rsidRPr="000D5825">
        <w:rPr>
          <w:rFonts w:ascii="Times New Roman" w:eastAsia="Times New Roman" w:hAnsi="Times New Roman" w:cs="Times New Roman"/>
          <w:b/>
          <w:sz w:val="32"/>
          <w:szCs w:val="32"/>
          <w:lang w:val="en-US" w:eastAsia="en-US"/>
        </w:rPr>
        <w:t>Faculty of Applied Sciences and Computing</w:t>
      </w:r>
      <w:bookmarkEnd w:id="1"/>
    </w:p>
    <w:p w:rsidR="000D5825" w:rsidRPr="000D5825" w:rsidRDefault="000D5825" w:rsidP="000D5825">
      <w:pPr>
        <w:spacing w:after="0" w:line="240" w:lineRule="auto"/>
        <w:jc w:val="center"/>
        <w:rPr>
          <w:rFonts w:ascii="Times New Roman" w:eastAsia="Times New Roman" w:hAnsi="Times New Roman" w:cs="Times New Roman"/>
          <w:b/>
          <w:sz w:val="32"/>
          <w:szCs w:val="32"/>
          <w:lang w:val="en-US" w:eastAsia="en-US"/>
        </w:rPr>
      </w:pPr>
      <w:bookmarkStart w:id="2" w:name="_Toc427250797"/>
      <w:r w:rsidRPr="000D5825">
        <w:rPr>
          <w:rFonts w:ascii="Times New Roman" w:eastAsia="Times New Roman" w:hAnsi="Times New Roman" w:cs="Times New Roman"/>
          <w:b/>
          <w:sz w:val="32"/>
          <w:szCs w:val="32"/>
          <w:lang w:val="en-US" w:eastAsia="en-US"/>
        </w:rPr>
        <w:t>Tunku Abdul Rahman University College</w:t>
      </w:r>
      <w:bookmarkEnd w:id="2"/>
    </w:p>
    <w:p w:rsidR="000D5825" w:rsidRPr="000D5825" w:rsidRDefault="000D5825" w:rsidP="000D5825">
      <w:pPr>
        <w:spacing w:after="0" w:line="240" w:lineRule="auto"/>
        <w:jc w:val="center"/>
        <w:rPr>
          <w:rFonts w:ascii="Times New Roman" w:eastAsia="Times New Roman" w:hAnsi="Times New Roman" w:cs="Times New Roman"/>
          <w:b/>
          <w:sz w:val="32"/>
          <w:szCs w:val="32"/>
          <w:lang w:val="en-US" w:eastAsia="en-US"/>
        </w:rPr>
      </w:pPr>
      <w:bookmarkStart w:id="3" w:name="_Toc427250798"/>
      <w:r w:rsidRPr="000D5825">
        <w:rPr>
          <w:rFonts w:ascii="Times New Roman" w:eastAsia="Times New Roman" w:hAnsi="Times New Roman" w:cs="Times New Roman"/>
          <w:b/>
          <w:sz w:val="32"/>
          <w:szCs w:val="32"/>
          <w:lang w:val="en-US" w:eastAsia="en-US"/>
        </w:rPr>
        <w:t>Kuala Lumpur</w:t>
      </w:r>
      <w:bookmarkEnd w:id="3"/>
    </w:p>
    <w:p w:rsidR="000D5825" w:rsidRPr="000D5825" w:rsidRDefault="000D5825" w:rsidP="000D5825">
      <w:pPr>
        <w:rPr>
          <w:rFonts w:ascii="Times New Roman" w:eastAsia="Times New Roman" w:hAnsi="Times New Roman" w:cs="Times New Roman"/>
          <w:b/>
          <w:sz w:val="24"/>
          <w:szCs w:val="24"/>
          <w:lang w:val="en-US" w:eastAsia="en-US"/>
        </w:rPr>
      </w:pPr>
      <w:r w:rsidRPr="000D5825">
        <w:rPr>
          <w:rFonts w:ascii="Times New Roman" w:eastAsia="Times New Roman" w:hAnsi="Times New Roman" w:cs="Times New Roman"/>
          <w:b/>
          <w:sz w:val="24"/>
          <w:szCs w:val="24"/>
          <w:lang w:val="en-US" w:eastAsia="en-US"/>
        </w:rPr>
        <w:br w:type="page"/>
      </w:r>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r w:rsidRPr="000D5825">
        <w:rPr>
          <w:rFonts w:ascii="Times New Roman" w:eastAsia="Times New Roman" w:hAnsi="Times New Roman" w:cs="Times New Roman"/>
          <w:sz w:val="28"/>
          <w:szCs w:val="28"/>
          <w:lang w:val="en-US" w:eastAsia="en-US"/>
        </w:rPr>
        <w:lastRenderedPageBreak/>
        <w:t>Final Year Project</w:t>
      </w:r>
    </w:p>
    <w:p w:rsidR="000D5825" w:rsidRPr="000D5825" w:rsidRDefault="000D5825" w:rsidP="000D5825">
      <w:pPr>
        <w:spacing w:after="0" w:line="240" w:lineRule="auto"/>
        <w:jc w:val="center"/>
        <w:rPr>
          <w:rFonts w:ascii="Times New Roman" w:eastAsia="Times New Roman" w:hAnsi="Times New Roman" w:cs="Times New Roman"/>
          <w:b/>
          <w:sz w:val="44"/>
          <w:szCs w:val="44"/>
          <w:lang w:val="en-US" w:eastAsia="en-US"/>
        </w:rPr>
      </w:pPr>
    </w:p>
    <w:p w:rsidR="000D5825" w:rsidRPr="000D5825" w:rsidRDefault="000D5825" w:rsidP="000D5825">
      <w:pPr>
        <w:spacing w:after="0"/>
        <w:jc w:val="center"/>
        <w:rPr>
          <w:rFonts w:ascii="Times New Roman" w:eastAsia="Times New Roman" w:hAnsi="Times New Roman" w:cs="Times New Roman"/>
          <w:b/>
          <w:sz w:val="44"/>
          <w:szCs w:val="44"/>
          <w:lang w:val="en-US" w:eastAsia="en-US"/>
        </w:rPr>
      </w:pPr>
      <w:r>
        <w:rPr>
          <w:rFonts w:ascii="Times New Roman" w:eastAsia="Times New Roman" w:hAnsi="Times New Roman" w:cs="Times New Roman"/>
          <w:b/>
          <w:sz w:val="44"/>
          <w:szCs w:val="44"/>
          <w:lang w:val="en-US" w:eastAsia="en-US"/>
        </w:rPr>
        <w:t xml:space="preserve">Development of an FPGA based Iris Recognition System </w:t>
      </w:r>
      <w:commentRangeStart w:id="4"/>
      <w:r w:rsidR="002B79F3" w:rsidRPr="002B79F3">
        <w:rPr>
          <w:rFonts w:ascii="Times New Roman" w:eastAsia="Times New Roman" w:hAnsi="Times New Roman" w:cs="Times New Roman"/>
          <w:b/>
          <w:sz w:val="44"/>
          <w:szCs w:val="44"/>
          <w:highlight w:val="yellow"/>
          <w:lang w:val="en-US" w:eastAsia="en-US"/>
        </w:rPr>
        <w:t>u</w:t>
      </w:r>
      <w:r>
        <w:rPr>
          <w:rFonts w:ascii="Times New Roman" w:eastAsia="Times New Roman" w:hAnsi="Times New Roman" w:cs="Times New Roman"/>
          <w:b/>
          <w:sz w:val="44"/>
          <w:szCs w:val="44"/>
          <w:lang w:val="en-US" w:eastAsia="en-US"/>
        </w:rPr>
        <w:t>sing</w:t>
      </w:r>
      <w:commentRangeEnd w:id="4"/>
      <w:r w:rsidR="002B79F3">
        <w:rPr>
          <w:rStyle w:val="CommentReference"/>
        </w:rPr>
        <w:commentReference w:id="4"/>
      </w:r>
      <w:r>
        <w:rPr>
          <w:rFonts w:ascii="Times New Roman" w:eastAsia="Times New Roman" w:hAnsi="Times New Roman" w:cs="Times New Roman"/>
          <w:b/>
          <w:sz w:val="44"/>
          <w:szCs w:val="44"/>
          <w:lang w:val="en-US" w:eastAsia="en-US"/>
        </w:rPr>
        <w:t xml:space="preserve"> Self Organizing Map for Augmented Security</w:t>
      </w:r>
    </w:p>
    <w:p w:rsidR="000D5825" w:rsidRPr="000D5825" w:rsidRDefault="000D5825" w:rsidP="000D5825">
      <w:pPr>
        <w:spacing w:after="0" w:line="240" w:lineRule="auto"/>
        <w:jc w:val="center"/>
        <w:rPr>
          <w:rFonts w:ascii="Times New Roman" w:eastAsia="Times New Roman" w:hAnsi="Times New Roman" w:cs="Times New Roman"/>
          <w:sz w:val="24"/>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bookmarkStart w:id="5" w:name="_Toc427250799"/>
      <w:r w:rsidRPr="000D5825">
        <w:rPr>
          <w:rFonts w:ascii="Times New Roman" w:eastAsia="Times New Roman" w:hAnsi="Times New Roman" w:cs="Times New Roman"/>
          <w:sz w:val="28"/>
          <w:szCs w:val="28"/>
          <w:lang w:val="en-US" w:eastAsia="en-US"/>
        </w:rPr>
        <w:t>by</w:t>
      </w:r>
      <w:bookmarkEnd w:id="5"/>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r>
        <w:rPr>
          <w:rFonts w:ascii="Times New Roman" w:eastAsia="Times New Roman" w:hAnsi="Times New Roman" w:cs="Times New Roman"/>
          <w:sz w:val="28"/>
          <w:szCs w:val="28"/>
          <w:lang w:val="en-US" w:eastAsia="en-US"/>
        </w:rPr>
        <w:t>Lee Shyan Feng</w:t>
      </w:r>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bookmarkStart w:id="6" w:name="_Toc427250801"/>
      <w:r w:rsidRPr="000D5825">
        <w:rPr>
          <w:rFonts w:ascii="Times New Roman" w:eastAsia="Times New Roman" w:hAnsi="Times New Roman" w:cs="Times New Roman"/>
          <w:sz w:val="28"/>
          <w:szCs w:val="28"/>
          <w:lang w:val="en-US" w:eastAsia="en-US"/>
        </w:rPr>
        <w:t>Project supervisor</w:t>
      </w:r>
      <w:bookmarkEnd w:id="6"/>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bookmarkStart w:id="7" w:name="_Toc427250802"/>
      <w:r w:rsidRPr="000D5825">
        <w:rPr>
          <w:rFonts w:ascii="Times New Roman" w:eastAsia="Times New Roman" w:hAnsi="Times New Roman" w:cs="Times New Roman"/>
          <w:sz w:val="28"/>
          <w:szCs w:val="28"/>
          <w:lang w:val="en-US" w:eastAsia="en-US"/>
        </w:rPr>
        <w:t>M</w:t>
      </w:r>
      <w:bookmarkEnd w:id="7"/>
      <w:r>
        <w:rPr>
          <w:rFonts w:ascii="Times New Roman" w:eastAsia="Times New Roman" w:hAnsi="Times New Roman" w:cs="Times New Roman"/>
          <w:sz w:val="28"/>
          <w:szCs w:val="28"/>
          <w:lang w:val="en-US" w:eastAsia="en-US"/>
        </w:rPr>
        <w:t>iss Michelle Lim Sern Mi</w:t>
      </w:r>
    </w:p>
    <w:p w:rsidR="000D5825" w:rsidRPr="000D5825" w:rsidRDefault="000D5825" w:rsidP="000D5825">
      <w:pPr>
        <w:spacing w:after="0" w:line="240" w:lineRule="auto"/>
        <w:jc w:val="center"/>
        <w:rPr>
          <w:rFonts w:ascii="Times New Roman" w:eastAsia="Times New Roman" w:hAnsi="Times New Roman" w:cs="Times New Roman"/>
          <w:sz w:val="24"/>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4"/>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4"/>
          <w:szCs w:val="24"/>
          <w:lang w:val="en-US" w:eastAsia="en-US"/>
        </w:rPr>
      </w:pPr>
      <w:r w:rsidRPr="000D5825">
        <w:rPr>
          <w:rFonts w:ascii="Times New Roman" w:eastAsia="Times New Roman" w:hAnsi="Times New Roman" w:cs="Times New Roman"/>
          <w:noProof/>
          <w:sz w:val="28"/>
          <w:szCs w:val="24"/>
          <w:lang w:eastAsia="en-MY"/>
        </w:rPr>
        <w:drawing>
          <wp:inline distT="0" distB="0" distL="0" distR="0">
            <wp:extent cx="4191000" cy="1733550"/>
            <wp:effectExtent l="0" t="0" r="0" b="0"/>
            <wp:docPr id="7" name="Picture 2" descr="C:\Users\9drashijin\Desktop\01-TARUC-LOGO-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drashijin\Desktop\01-TARUC-LOGO-high-Res.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0" cy="1733550"/>
                    </a:xfrm>
                    <a:prstGeom prst="rect">
                      <a:avLst/>
                    </a:prstGeom>
                    <a:noFill/>
                    <a:ln>
                      <a:noFill/>
                    </a:ln>
                  </pic:spPr>
                </pic:pic>
              </a:graphicData>
            </a:graphic>
          </wp:inline>
        </w:drawing>
      </w:r>
    </w:p>
    <w:p w:rsidR="000D5825" w:rsidRPr="000D5825" w:rsidRDefault="000D5825" w:rsidP="000D5825">
      <w:pPr>
        <w:spacing w:after="0" w:line="240" w:lineRule="auto"/>
        <w:jc w:val="center"/>
        <w:rPr>
          <w:rFonts w:ascii="Times New Roman" w:eastAsia="Times New Roman" w:hAnsi="Times New Roman" w:cs="Times New Roman"/>
          <w:sz w:val="24"/>
          <w:szCs w:val="24"/>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4"/>
          <w:lang w:val="en-US" w:eastAsia="en-US"/>
        </w:rPr>
      </w:pPr>
    </w:p>
    <w:p w:rsidR="000D5825" w:rsidRPr="000D5825" w:rsidRDefault="000D5825" w:rsidP="000D5825">
      <w:pPr>
        <w:spacing w:after="0" w:line="240" w:lineRule="auto"/>
        <w:rPr>
          <w:rFonts w:ascii="Times New Roman" w:eastAsia="Times New Roman" w:hAnsi="Times New Roman" w:cs="Times New Roman"/>
          <w:sz w:val="28"/>
          <w:szCs w:val="28"/>
          <w:lang w:val="en-US" w:eastAsia="en-US"/>
        </w:rPr>
      </w:pPr>
    </w:p>
    <w:p w:rsidR="000D5825" w:rsidRPr="000D5825" w:rsidRDefault="000D5825" w:rsidP="000D5825">
      <w:pPr>
        <w:spacing w:after="0" w:line="240" w:lineRule="auto"/>
        <w:jc w:val="center"/>
        <w:rPr>
          <w:rFonts w:ascii="Times New Roman" w:eastAsia="Times New Roman" w:hAnsi="Times New Roman" w:cs="Times New Roman"/>
          <w:color w:val="FF0000"/>
          <w:sz w:val="28"/>
          <w:szCs w:val="28"/>
          <w:lang w:val="en-US" w:eastAsia="en-US"/>
        </w:rPr>
      </w:pPr>
      <w:r w:rsidRPr="000D5825">
        <w:rPr>
          <w:rFonts w:ascii="Times New Roman" w:eastAsia="Times New Roman" w:hAnsi="Times New Roman" w:cs="Times New Roman"/>
          <w:sz w:val="28"/>
          <w:szCs w:val="28"/>
          <w:lang w:val="en-US" w:eastAsia="en-US"/>
        </w:rPr>
        <w:t>This is a project dissertation submitted to the Faculty of Applied Sciences and Computing in partial fulfillment of the requirement for the award of Bachelor of Science Degree, Tunku Abdul Rahman University College and Campbell University, Buies Creek, U.S.A.</w:t>
      </w:r>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bookmarkStart w:id="8" w:name="_Toc427250803"/>
      <w:r w:rsidRPr="000D5825">
        <w:rPr>
          <w:rFonts w:ascii="Times New Roman" w:eastAsia="Times New Roman" w:hAnsi="Times New Roman" w:cs="Times New Roman"/>
          <w:sz w:val="28"/>
          <w:szCs w:val="28"/>
          <w:lang w:val="en-US" w:eastAsia="en-US"/>
        </w:rPr>
        <w:t>Department of Physical Science</w:t>
      </w:r>
      <w:bookmarkEnd w:id="8"/>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bookmarkStart w:id="9" w:name="_Toc427250804"/>
      <w:r w:rsidRPr="000D5825">
        <w:rPr>
          <w:rFonts w:ascii="Times New Roman" w:eastAsia="Times New Roman" w:hAnsi="Times New Roman" w:cs="Times New Roman"/>
          <w:sz w:val="28"/>
          <w:szCs w:val="28"/>
          <w:lang w:val="en-US" w:eastAsia="en-US"/>
        </w:rPr>
        <w:t>Faculty of Applied Sciences and Computing</w:t>
      </w:r>
      <w:bookmarkEnd w:id="9"/>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bookmarkStart w:id="10" w:name="_Toc427250805"/>
      <w:r w:rsidRPr="000D5825">
        <w:rPr>
          <w:rFonts w:ascii="Times New Roman" w:eastAsia="Times New Roman" w:hAnsi="Times New Roman" w:cs="Times New Roman"/>
          <w:sz w:val="28"/>
          <w:szCs w:val="28"/>
          <w:lang w:val="en-US" w:eastAsia="en-US"/>
        </w:rPr>
        <w:t>Tunku Abdul Rahman University College</w:t>
      </w:r>
      <w:bookmarkEnd w:id="10"/>
    </w:p>
    <w:p w:rsidR="000D5825" w:rsidRPr="000D5825" w:rsidRDefault="000D5825" w:rsidP="000D5825">
      <w:pPr>
        <w:spacing w:after="0" w:line="240" w:lineRule="auto"/>
        <w:jc w:val="center"/>
        <w:rPr>
          <w:rFonts w:ascii="Times New Roman" w:eastAsia="Times New Roman" w:hAnsi="Times New Roman" w:cs="Times New Roman"/>
          <w:sz w:val="28"/>
          <w:szCs w:val="28"/>
          <w:lang w:val="en-US" w:eastAsia="en-US"/>
        </w:rPr>
      </w:pPr>
      <w:bookmarkStart w:id="11" w:name="_Toc427250806"/>
      <w:r w:rsidRPr="000D5825">
        <w:rPr>
          <w:rFonts w:ascii="Times New Roman" w:eastAsia="Times New Roman" w:hAnsi="Times New Roman" w:cs="Times New Roman"/>
          <w:sz w:val="28"/>
          <w:szCs w:val="28"/>
          <w:lang w:val="en-US" w:eastAsia="en-US"/>
        </w:rPr>
        <w:t>Kuala Lumpur</w:t>
      </w:r>
      <w:bookmarkEnd w:id="11"/>
    </w:p>
    <w:p w:rsidR="000D5825" w:rsidRPr="000D5825" w:rsidRDefault="000D5825" w:rsidP="000D5825">
      <w:pPr>
        <w:jc w:val="center"/>
        <w:rPr>
          <w:rFonts w:ascii="Times New Roman" w:eastAsia="Times New Roman" w:hAnsi="Times New Roman" w:cs="Times New Roman"/>
          <w:sz w:val="24"/>
          <w:szCs w:val="24"/>
          <w:lang w:val="en-US" w:eastAsia="en-US"/>
        </w:rPr>
      </w:pPr>
      <w:r w:rsidRPr="000D5825">
        <w:rPr>
          <w:rFonts w:ascii="Times New Roman" w:eastAsia="Times New Roman" w:hAnsi="Times New Roman" w:cs="Times New Roman"/>
          <w:sz w:val="24"/>
          <w:szCs w:val="24"/>
          <w:lang w:val="en-US" w:eastAsia="en-US"/>
        </w:rPr>
        <w:br w:type="page"/>
      </w:r>
    </w:p>
    <w:p w:rsidR="000D5825" w:rsidRPr="000D5825" w:rsidRDefault="000D5825" w:rsidP="000D5825">
      <w:pPr>
        <w:autoSpaceDE w:val="0"/>
        <w:autoSpaceDN w:val="0"/>
        <w:adjustRightInd w:val="0"/>
        <w:spacing w:after="0" w:line="240" w:lineRule="auto"/>
        <w:outlineLvl w:val="0"/>
        <w:rPr>
          <w:rFonts w:ascii="Times New Roman" w:eastAsia="SimSun" w:hAnsi="Times New Roman" w:cs="Times New Roman"/>
          <w:b/>
          <w:bCs/>
          <w:color w:val="000000"/>
          <w:sz w:val="28"/>
          <w:szCs w:val="28"/>
          <w:lang w:val="en-US"/>
        </w:rPr>
        <w:sectPr w:rsidR="000D5825" w:rsidRPr="000D5825" w:rsidSect="00C92293">
          <w:headerReference w:type="default" r:id="rId10"/>
          <w:footerReference w:type="default" r:id="rId11"/>
          <w:headerReference w:type="first" r:id="rId12"/>
          <w:pgSz w:w="12240" w:h="15840"/>
          <w:pgMar w:top="1440" w:right="1440" w:bottom="1440" w:left="1440" w:header="708" w:footer="708" w:gutter="0"/>
          <w:pgNumType w:fmt="lowerRoman" w:start="1"/>
          <w:cols w:space="708"/>
          <w:titlePg/>
          <w:docGrid w:linePitch="360"/>
        </w:sectPr>
      </w:pPr>
    </w:p>
    <w:p w:rsidR="000D5825" w:rsidRDefault="000D5825" w:rsidP="002B54DB">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Acknowledgement</w:t>
      </w:r>
    </w:p>
    <w:p w:rsidR="00F47541" w:rsidRDefault="000D5825" w:rsidP="002B54DB">
      <w:pPr>
        <w:spacing w:line="480" w:lineRule="auto"/>
        <w:jc w:val="both"/>
        <w:rPr>
          <w:rFonts w:ascii="Times New Roman" w:hAnsi="Times New Roman" w:cs="Times New Roman"/>
          <w:sz w:val="24"/>
          <w:szCs w:val="24"/>
        </w:rPr>
      </w:pPr>
      <w:r>
        <w:rPr>
          <w:rFonts w:ascii="Times New Roman" w:hAnsi="Times New Roman" w:cs="Times New Roman"/>
          <w:sz w:val="24"/>
          <w:szCs w:val="24"/>
        </w:rPr>
        <w:t>I would like to express my sincere gratitude to my project</w:t>
      </w:r>
      <w:r w:rsidR="00C92293">
        <w:rPr>
          <w:rFonts w:ascii="Times New Roman" w:hAnsi="Times New Roman" w:cs="Times New Roman"/>
          <w:sz w:val="24"/>
          <w:szCs w:val="24"/>
        </w:rPr>
        <w:t xml:space="preserve"> supervisor, Miss MICHELL</w:t>
      </w:r>
      <w:r w:rsidR="006C2741">
        <w:rPr>
          <w:rFonts w:ascii="Times New Roman" w:hAnsi="Times New Roman" w:cs="Times New Roman"/>
          <w:sz w:val="24"/>
          <w:szCs w:val="24"/>
        </w:rPr>
        <w:t>E LIM SERN MI for her guidance</w:t>
      </w:r>
      <w:r w:rsidR="00C92293">
        <w:rPr>
          <w:rFonts w:ascii="Times New Roman" w:hAnsi="Times New Roman" w:cs="Times New Roman"/>
          <w:sz w:val="24"/>
          <w:szCs w:val="24"/>
        </w:rPr>
        <w:t>, encouragement and support in my project. Thanks to her insights and suggestions on technical problem</w:t>
      </w:r>
      <w:ins w:id="12" w:author="User" w:date="2016-01-13T14:44:00Z">
        <w:r w:rsidR="001867F7">
          <w:rPr>
            <w:rFonts w:ascii="Times New Roman" w:hAnsi="Times New Roman" w:cs="Times New Roman"/>
            <w:sz w:val="24"/>
            <w:szCs w:val="24"/>
          </w:rPr>
          <w:t>s</w:t>
        </w:r>
      </w:ins>
      <w:r w:rsidR="00C92293">
        <w:rPr>
          <w:rFonts w:ascii="Times New Roman" w:hAnsi="Times New Roman" w:cs="Times New Roman"/>
          <w:sz w:val="24"/>
          <w:szCs w:val="24"/>
        </w:rPr>
        <w:t xml:space="preserve"> </w:t>
      </w:r>
      <w:del w:id="13" w:author="User" w:date="2016-01-13T14:44:00Z">
        <w:r w:rsidR="00C92293" w:rsidDel="001867F7">
          <w:rPr>
            <w:rFonts w:ascii="Times New Roman" w:hAnsi="Times New Roman" w:cs="Times New Roman"/>
            <w:sz w:val="24"/>
            <w:szCs w:val="24"/>
          </w:rPr>
          <w:delText xml:space="preserve">while </w:delText>
        </w:r>
      </w:del>
      <w:ins w:id="14" w:author="User" w:date="2016-01-13T14:44:00Z">
        <w:r w:rsidR="001867F7">
          <w:rPr>
            <w:rFonts w:ascii="Times New Roman" w:hAnsi="Times New Roman" w:cs="Times New Roman"/>
            <w:sz w:val="24"/>
            <w:szCs w:val="24"/>
          </w:rPr>
          <w:t xml:space="preserve">during </w:t>
        </w:r>
      </w:ins>
      <w:r w:rsidR="00C92293">
        <w:rPr>
          <w:rFonts w:ascii="Times New Roman" w:hAnsi="Times New Roman" w:cs="Times New Roman"/>
          <w:sz w:val="24"/>
          <w:szCs w:val="24"/>
        </w:rPr>
        <w:t xml:space="preserve">implementation. My project was able to </w:t>
      </w:r>
      <w:r w:rsidR="006C2741">
        <w:rPr>
          <w:rFonts w:ascii="Times New Roman" w:hAnsi="Times New Roman" w:cs="Times New Roman"/>
          <w:sz w:val="24"/>
          <w:szCs w:val="24"/>
        </w:rPr>
        <w:t xml:space="preserve">be </w:t>
      </w:r>
      <w:r w:rsidR="00C92293">
        <w:rPr>
          <w:rFonts w:ascii="Times New Roman" w:hAnsi="Times New Roman" w:cs="Times New Roman"/>
          <w:sz w:val="24"/>
          <w:szCs w:val="24"/>
        </w:rPr>
        <w:t>complete</w:t>
      </w:r>
      <w:r w:rsidR="006C2741">
        <w:rPr>
          <w:rFonts w:ascii="Times New Roman" w:hAnsi="Times New Roman" w:cs="Times New Roman"/>
          <w:sz w:val="24"/>
          <w:szCs w:val="24"/>
        </w:rPr>
        <w:t>d</w:t>
      </w:r>
      <w:r w:rsidR="00C92293">
        <w:rPr>
          <w:rFonts w:ascii="Times New Roman" w:hAnsi="Times New Roman" w:cs="Times New Roman"/>
          <w:sz w:val="24"/>
          <w:szCs w:val="24"/>
        </w:rPr>
        <w:t xml:space="preserve"> and meet the minimum requirements before the presentation date. I would like to thank her again for </w:t>
      </w:r>
      <w:r w:rsidR="006C2741">
        <w:rPr>
          <w:rFonts w:ascii="Times New Roman" w:hAnsi="Times New Roman" w:cs="Times New Roman"/>
          <w:sz w:val="24"/>
          <w:szCs w:val="24"/>
        </w:rPr>
        <w:t xml:space="preserve">her </w:t>
      </w:r>
      <w:del w:id="15" w:author="User" w:date="2016-01-13T14:44:00Z">
        <w:r w:rsidR="006C2741" w:rsidDel="001867F7">
          <w:rPr>
            <w:rFonts w:ascii="Times New Roman" w:hAnsi="Times New Roman" w:cs="Times New Roman"/>
            <w:sz w:val="24"/>
            <w:szCs w:val="24"/>
          </w:rPr>
          <w:delText>patience</w:delText>
        </w:r>
        <w:r w:rsidR="00C92293" w:rsidDel="001867F7">
          <w:rPr>
            <w:rFonts w:ascii="Times New Roman" w:hAnsi="Times New Roman" w:cs="Times New Roman"/>
            <w:sz w:val="24"/>
            <w:szCs w:val="24"/>
          </w:rPr>
          <w:delText>,</w:delText>
        </w:r>
      </w:del>
      <w:ins w:id="16" w:author="User" w:date="2016-01-13T14:44:00Z">
        <w:r w:rsidR="001867F7">
          <w:rPr>
            <w:rFonts w:ascii="Times New Roman" w:hAnsi="Times New Roman" w:cs="Times New Roman"/>
            <w:sz w:val="24"/>
            <w:szCs w:val="24"/>
          </w:rPr>
          <w:t>patience</w:t>
        </w:r>
      </w:ins>
      <w:r w:rsidR="00C92293">
        <w:rPr>
          <w:rFonts w:ascii="Times New Roman" w:hAnsi="Times New Roman" w:cs="Times New Roman"/>
          <w:sz w:val="24"/>
          <w:szCs w:val="24"/>
        </w:rPr>
        <w:t xml:space="preserve"> </w:t>
      </w:r>
      <w:r w:rsidR="006C2741">
        <w:rPr>
          <w:rFonts w:ascii="Times New Roman" w:hAnsi="Times New Roman" w:cs="Times New Roman"/>
          <w:sz w:val="24"/>
          <w:szCs w:val="24"/>
        </w:rPr>
        <w:t xml:space="preserve">and </w:t>
      </w:r>
      <w:r w:rsidR="00C92293">
        <w:rPr>
          <w:rFonts w:ascii="Times New Roman" w:hAnsi="Times New Roman" w:cs="Times New Roman"/>
          <w:sz w:val="24"/>
          <w:szCs w:val="24"/>
        </w:rPr>
        <w:t>understand</w:t>
      </w:r>
      <w:r w:rsidR="006C2741">
        <w:rPr>
          <w:rFonts w:ascii="Times New Roman" w:hAnsi="Times New Roman" w:cs="Times New Roman"/>
          <w:sz w:val="24"/>
          <w:szCs w:val="24"/>
        </w:rPr>
        <w:t>ing</w:t>
      </w:r>
      <w:commentRangeStart w:id="17"/>
      <w:ins w:id="18" w:author="User" w:date="2016-01-13T14:44:00Z">
        <w:r w:rsidR="001867F7">
          <w:rPr>
            <w:rFonts w:ascii="Times New Roman" w:hAnsi="Times New Roman" w:cs="Times New Roman"/>
            <w:sz w:val="24"/>
            <w:szCs w:val="24"/>
          </w:rPr>
          <w:t xml:space="preserve"> </w:t>
        </w:r>
        <w:commentRangeEnd w:id="17"/>
        <w:r w:rsidR="001867F7">
          <w:rPr>
            <w:rStyle w:val="CommentReference"/>
          </w:rPr>
          <w:commentReference w:id="17"/>
        </w:r>
      </w:ins>
      <w:r w:rsidR="006C2741">
        <w:rPr>
          <w:rFonts w:ascii="Times New Roman" w:hAnsi="Times New Roman" w:cs="Times New Roman"/>
          <w:sz w:val="24"/>
          <w:szCs w:val="24"/>
        </w:rPr>
        <w:t xml:space="preserve">of </w:t>
      </w:r>
      <w:r w:rsidR="00C92293">
        <w:rPr>
          <w:rFonts w:ascii="Times New Roman" w:hAnsi="Times New Roman" w:cs="Times New Roman"/>
          <w:sz w:val="24"/>
          <w:szCs w:val="24"/>
        </w:rPr>
        <w:t xml:space="preserve">our difficulties and </w:t>
      </w:r>
      <w:r w:rsidR="006C2741">
        <w:rPr>
          <w:rFonts w:ascii="Times New Roman" w:hAnsi="Times New Roman" w:cs="Times New Roman"/>
          <w:sz w:val="24"/>
          <w:szCs w:val="24"/>
        </w:rPr>
        <w:t xml:space="preserve">she has </w:t>
      </w:r>
      <w:r w:rsidR="00C92293">
        <w:rPr>
          <w:rFonts w:ascii="Times New Roman" w:hAnsi="Times New Roman" w:cs="Times New Roman"/>
          <w:sz w:val="24"/>
          <w:szCs w:val="24"/>
        </w:rPr>
        <w:t xml:space="preserve">given </w:t>
      </w:r>
      <w:r w:rsidR="00F47541">
        <w:rPr>
          <w:rFonts w:ascii="Times New Roman" w:hAnsi="Times New Roman" w:cs="Times New Roman"/>
          <w:sz w:val="24"/>
          <w:szCs w:val="24"/>
        </w:rPr>
        <w:t>me</w:t>
      </w:r>
      <w:commentRangeStart w:id="19"/>
      <w:ins w:id="20" w:author="User" w:date="2016-01-13T14:45:00Z">
        <w:r w:rsidR="001867F7">
          <w:rPr>
            <w:rFonts w:ascii="Times New Roman" w:hAnsi="Times New Roman" w:cs="Times New Roman"/>
            <w:sz w:val="24"/>
            <w:szCs w:val="24"/>
          </w:rPr>
          <w:t xml:space="preserve"> </w:t>
        </w:r>
        <w:commentRangeEnd w:id="19"/>
        <w:r w:rsidR="001867F7">
          <w:rPr>
            <w:rStyle w:val="CommentReference"/>
          </w:rPr>
          <w:commentReference w:id="19"/>
        </w:r>
      </w:ins>
      <w:r w:rsidR="00F47541">
        <w:rPr>
          <w:rFonts w:ascii="Times New Roman" w:hAnsi="Times New Roman" w:cs="Times New Roman"/>
          <w:sz w:val="24"/>
          <w:szCs w:val="24"/>
        </w:rPr>
        <w:t>helpful comments</w:t>
      </w:r>
      <w:r w:rsidR="00C92293">
        <w:rPr>
          <w:rFonts w:ascii="Times New Roman" w:hAnsi="Times New Roman" w:cs="Times New Roman"/>
          <w:sz w:val="24"/>
          <w:szCs w:val="24"/>
        </w:rPr>
        <w:t xml:space="preserve"> to complete my project</w:t>
      </w:r>
      <w:r w:rsidR="00F47541">
        <w:rPr>
          <w:rFonts w:ascii="Times New Roman" w:hAnsi="Times New Roman" w:cs="Times New Roman"/>
          <w:sz w:val="24"/>
          <w:szCs w:val="24"/>
        </w:rPr>
        <w:t xml:space="preserve">. I would like to express gratitude to my teammate, YAP KEN MUN and JASON CHUAH KWONG HOOI. We helped each other to go through all the difficulties and </w:t>
      </w:r>
      <w:r w:rsidR="006C2741">
        <w:rPr>
          <w:rFonts w:ascii="Times New Roman" w:hAnsi="Times New Roman" w:cs="Times New Roman"/>
          <w:sz w:val="24"/>
          <w:szCs w:val="24"/>
        </w:rPr>
        <w:t>we inspire each other when we lose our direction</w:t>
      </w:r>
      <w:r w:rsidR="00F47541">
        <w:rPr>
          <w:rFonts w:ascii="Times New Roman" w:hAnsi="Times New Roman" w:cs="Times New Roman"/>
          <w:sz w:val="24"/>
          <w:szCs w:val="24"/>
        </w:rPr>
        <w:t xml:space="preserve">. Last but not least, I would like to thank </w:t>
      </w:r>
      <w:r w:rsidR="006C2741">
        <w:rPr>
          <w:rFonts w:ascii="Times New Roman" w:hAnsi="Times New Roman" w:cs="Times New Roman"/>
          <w:sz w:val="24"/>
          <w:szCs w:val="24"/>
        </w:rPr>
        <w:t>all</w:t>
      </w:r>
      <w:r w:rsidR="00F47541">
        <w:rPr>
          <w:rFonts w:ascii="Times New Roman" w:hAnsi="Times New Roman" w:cs="Times New Roman"/>
          <w:sz w:val="24"/>
          <w:szCs w:val="24"/>
        </w:rPr>
        <w:t xml:space="preserve"> my lecturer</w:t>
      </w:r>
      <w:r w:rsidR="006C2741">
        <w:rPr>
          <w:rFonts w:ascii="Times New Roman" w:hAnsi="Times New Roman" w:cs="Times New Roman"/>
          <w:sz w:val="24"/>
          <w:szCs w:val="24"/>
        </w:rPr>
        <w:t>s</w:t>
      </w:r>
      <w:r w:rsidR="00F47541">
        <w:rPr>
          <w:rFonts w:ascii="Times New Roman" w:hAnsi="Times New Roman" w:cs="Times New Roman"/>
          <w:sz w:val="24"/>
          <w:szCs w:val="24"/>
        </w:rPr>
        <w:t xml:space="preserve"> and fellow course mate</w:t>
      </w:r>
      <w:r w:rsidR="006C2741">
        <w:rPr>
          <w:rFonts w:ascii="Times New Roman" w:hAnsi="Times New Roman" w:cs="Times New Roman"/>
          <w:sz w:val="24"/>
          <w:szCs w:val="24"/>
        </w:rPr>
        <w:t>s for providing valuable</w:t>
      </w:r>
      <w:r w:rsidR="00F47541">
        <w:rPr>
          <w:rFonts w:ascii="Times New Roman" w:hAnsi="Times New Roman" w:cs="Times New Roman"/>
          <w:sz w:val="24"/>
          <w:szCs w:val="24"/>
        </w:rPr>
        <w:t xml:space="preserve"> advice and support throughout </w:t>
      </w:r>
      <w:r w:rsidR="006C2741">
        <w:rPr>
          <w:rFonts w:ascii="Times New Roman" w:hAnsi="Times New Roman" w:cs="Times New Roman"/>
          <w:sz w:val="24"/>
          <w:szCs w:val="24"/>
        </w:rPr>
        <w:t xml:space="preserve">the duration of </w:t>
      </w:r>
      <w:r w:rsidR="00F47541">
        <w:rPr>
          <w:rFonts w:ascii="Times New Roman" w:hAnsi="Times New Roman" w:cs="Times New Roman"/>
          <w:sz w:val="24"/>
          <w:szCs w:val="24"/>
        </w:rPr>
        <w:t>this final year project.</w:t>
      </w:r>
    </w:p>
    <w:p w:rsidR="00F47541" w:rsidRDefault="00F47541" w:rsidP="002B54DB">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rsidR="00F47541" w:rsidRDefault="00F47541" w:rsidP="00C92293">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Abstract</w:t>
      </w:r>
    </w:p>
    <w:p w:rsidR="001D605F" w:rsidRPr="001D605F" w:rsidRDefault="001D605F" w:rsidP="001D605F">
      <w:pPr>
        <w:spacing w:line="480" w:lineRule="auto"/>
        <w:jc w:val="both"/>
        <w:rPr>
          <w:rFonts w:ascii="Times New Roman" w:hAnsi="Times New Roman" w:cs="Times New Roman"/>
          <w:sz w:val="24"/>
          <w:szCs w:val="24"/>
        </w:rPr>
      </w:pPr>
      <w:r w:rsidRPr="001D605F">
        <w:rPr>
          <w:rFonts w:ascii="Times New Roman" w:hAnsi="Times New Roman" w:cs="Times New Roman"/>
          <w:sz w:val="24"/>
          <w:szCs w:val="24"/>
        </w:rPr>
        <w:t xml:space="preserve">This </w:t>
      </w:r>
      <w:r w:rsidR="00055376">
        <w:rPr>
          <w:rFonts w:ascii="Times New Roman" w:hAnsi="Times New Roman" w:cs="Times New Roman"/>
          <w:sz w:val="24"/>
          <w:szCs w:val="24"/>
        </w:rPr>
        <w:t>project</w:t>
      </w:r>
      <w:r w:rsidRPr="001D605F">
        <w:rPr>
          <w:rFonts w:ascii="Times New Roman" w:hAnsi="Times New Roman" w:cs="Times New Roman"/>
          <w:sz w:val="24"/>
          <w:szCs w:val="24"/>
        </w:rPr>
        <w:t xml:space="preserve"> focuses on an Iris Recognition System (IRS) using Artificial Neural Network (ANN) for augmented security. </w:t>
      </w:r>
      <w:r w:rsidR="006C2741">
        <w:rPr>
          <w:rFonts w:ascii="Times New Roman" w:hAnsi="Times New Roman" w:cs="Times New Roman"/>
          <w:sz w:val="24"/>
          <w:szCs w:val="24"/>
        </w:rPr>
        <w:t>This work proposes</w:t>
      </w:r>
      <w:commentRangeStart w:id="21"/>
      <w:ins w:id="22" w:author="User" w:date="2016-01-13T14:45:00Z">
        <w:r w:rsidR="001867F7">
          <w:rPr>
            <w:rFonts w:ascii="Times New Roman" w:hAnsi="Times New Roman" w:cs="Times New Roman"/>
            <w:sz w:val="24"/>
            <w:szCs w:val="24"/>
          </w:rPr>
          <w:t xml:space="preserve"> </w:t>
        </w:r>
        <w:commentRangeEnd w:id="21"/>
        <w:r w:rsidR="001867F7">
          <w:rPr>
            <w:rStyle w:val="CommentReference"/>
          </w:rPr>
          <w:commentReference w:id="21"/>
        </w:r>
      </w:ins>
      <w:r w:rsidRPr="001D605F">
        <w:rPr>
          <w:rFonts w:ascii="Times New Roman" w:hAnsi="Times New Roman" w:cs="Times New Roman"/>
          <w:sz w:val="24"/>
          <w:szCs w:val="24"/>
        </w:rPr>
        <w:t xml:space="preserve">an improved </w:t>
      </w:r>
      <w:r w:rsidR="006C2741">
        <w:rPr>
          <w:rFonts w:ascii="Times New Roman" w:hAnsi="Times New Roman" w:cs="Times New Roman"/>
          <w:sz w:val="24"/>
          <w:szCs w:val="24"/>
        </w:rPr>
        <w:t xml:space="preserve">version of the </w:t>
      </w:r>
      <w:r w:rsidRPr="001D605F">
        <w:rPr>
          <w:rFonts w:ascii="Times New Roman" w:hAnsi="Times New Roman" w:cs="Times New Roman"/>
          <w:sz w:val="24"/>
          <w:szCs w:val="24"/>
        </w:rPr>
        <w:t xml:space="preserve">Self-Organizing Map (SOM) algorithm which is a </w:t>
      </w:r>
      <w:r w:rsidR="00055376">
        <w:rPr>
          <w:rFonts w:ascii="Times New Roman" w:hAnsi="Times New Roman" w:cs="Times New Roman"/>
          <w:sz w:val="24"/>
          <w:szCs w:val="24"/>
        </w:rPr>
        <w:t xml:space="preserve">subset </w:t>
      </w:r>
      <w:r w:rsidRPr="001D605F">
        <w:rPr>
          <w:rFonts w:ascii="Times New Roman" w:hAnsi="Times New Roman" w:cs="Times New Roman"/>
          <w:sz w:val="24"/>
          <w:szCs w:val="24"/>
        </w:rPr>
        <w:t xml:space="preserve">of </w:t>
      </w:r>
      <w:r w:rsidR="006C2741">
        <w:rPr>
          <w:rFonts w:ascii="Times New Roman" w:hAnsi="Times New Roman" w:cs="Times New Roman"/>
          <w:sz w:val="24"/>
          <w:szCs w:val="24"/>
        </w:rPr>
        <w:t xml:space="preserve">the </w:t>
      </w:r>
      <w:r w:rsidRPr="001D605F">
        <w:rPr>
          <w:rFonts w:ascii="Times New Roman" w:hAnsi="Times New Roman" w:cs="Times New Roman"/>
          <w:sz w:val="24"/>
          <w:szCs w:val="24"/>
        </w:rPr>
        <w:t xml:space="preserve">ANN with </w:t>
      </w:r>
      <w:r w:rsidR="006C2741">
        <w:rPr>
          <w:rFonts w:ascii="Times New Roman" w:hAnsi="Times New Roman" w:cs="Times New Roman"/>
          <w:sz w:val="24"/>
          <w:szCs w:val="24"/>
        </w:rPr>
        <w:t xml:space="preserve">an additional </w:t>
      </w:r>
      <w:del w:id="23" w:author="User" w:date="2016-01-13T14:57:00Z">
        <w:r w:rsidRPr="001D605F" w:rsidDel="00CF6852">
          <w:rPr>
            <w:rFonts w:ascii="Times New Roman" w:hAnsi="Times New Roman" w:cs="Times New Roman"/>
            <w:sz w:val="24"/>
            <w:szCs w:val="24"/>
          </w:rPr>
          <w:delText>Voting System</w:delText>
        </w:r>
      </w:del>
      <w:ins w:id="24" w:author="User" w:date="2016-01-13T14:57:00Z">
        <w:r w:rsidR="00CF6852">
          <w:rPr>
            <w:rFonts w:ascii="Times New Roman" w:hAnsi="Times New Roman" w:cs="Times New Roman"/>
            <w:sz w:val="24"/>
            <w:szCs w:val="24"/>
          </w:rPr>
          <w:t xml:space="preserve"> voting system</w:t>
        </w:r>
      </w:ins>
      <w:r w:rsidRPr="001D605F">
        <w:rPr>
          <w:rFonts w:ascii="Times New Roman" w:hAnsi="Times New Roman" w:cs="Times New Roman"/>
          <w:sz w:val="24"/>
          <w:szCs w:val="24"/>
        </w:rPr>
        <w:t xml:space="preserve"> to enhance </w:t>
      </w:r>
      <w:r w:rsidR="006C2741">
        <w:rPr>
          <w:rFonts w:ascii="Times New Roman" w:hAnsi="Times New Roman" w:cs="Times New Roman"/>
          <w:sz w:val="24"/>
          <w:szCs w:val="24"/>
        </w:rPr>
        <w:t>identification accuracy</w:t>
      </w:r>
      <w:r w:rsidRPr="001D605F">
        <w:rPr>
          <w:rFonts w:ascii="Times New Roman" w:hAnsi="Times New Roman" w:cs="Times New Roman"/>
          <w:sz w:val="24"/>
          <w:szCs w:val="24"/>
        </w:rPr>
        <w:t>. This improved SOM algorithm resolves conventional issues of the recognition accuracy</w:t>
      </w:r>
      <w:r w:rsidR="006C2741">
        <w:rPr>
          <w:rFonts w:ascii="Times New Roman" w:hAnsi="Times New Roman" w:cs="Times New Roman"/>
          <w:sz w:val="24"/>
          <w:szCs w:val="24"/>
        </w:rPr>
        <w:t>, speed</w:t>
      </w:r>
      <w:r w:rsidRPr="001D605F">
        <w:rPr>
          <w:rFonts w:ascii="Times New Roman" w:hAnsi="Times New Roman" w:cs="Times New Roman"/>
          <w:sz w:val="24"/>
          <w:szCs w:val="24"/>
        </w:rPr>
        <w:t xml:space="preserve"> and </w:t>
      </w:r>
      <w:r w:rsidR="006C2741">
        <w:rPr>
          <w:rFonts w:ascii="Times New Roman" w:hAnsi="Times New Roman" w:cs="Times New Roman"/>
          <w:sz w:val="24"/>
          <w:szCs w:val="24"/>
        </w:rPr>
        <w:t xml:space="preserve">resource usages </w:t>
      </w:r>
      <w:r w:rsidRPr="001D605F">
        <w:rPr>
          <w:rFonts w:ascii="Times New Roman" w:hAnsi="Times New Roman" w:cs="Times New Roman"/>
          <w:sz w:val="24"/>
          <w:szCs w:val="24"/>
        </w:rPr>
        <w:t xml:space="preserve">by using a </w:t>
      </w:r>
      <w:del w:id="25" w:author="User" w:date="2016-01-13T14:57:00Z">
        <w:r w:rsidRPr="001D605F" w:rsidDel="00CF6852">
          <w:rPr>
            <w:rFonts w:ascii="Times New Roman" w:hAnsi="Times New Roman" w:cs="Times New Roman"/>
            <w:sz w:val="24"/>
            <w:szCs w:val="24"/>
          </w:rPr>
          <w:delText>Voting System</w:delText>
        </w:r>
      </w:del>
      <w:ins w:id="26" w:author="User" w:date="2016-01-13T14:57:00Z">
        <w:r w:rsidR="00CF6852">
          <w:rPr>
            <w:rFonts w:ascii="Times New Roman" w:hAnsi="Times New Roman" w:cs="Times New Roman"/>
            <w:sz w:val="24"/>
            <w:szCs w:val="24"/>
          </w:rPr>
          <w:t xml:space="preserve"> voting system</w:t>
        </w:r>
      </w:ins>
      <w:r w:rsidR="00055376">
        <w:rPr>
          <w:rFonts w:ascii="Times New Roman" w:hAnsi="Times New Roman" w:cs="Times New Roman"/>
          <w:sz w:val="24"/>
          <w:szCs w:val="24"/>
        </w:rPr>
        <w:t xml:space="preserve"> and modification in each </w:t>
      </w:r>
      <w:r w:rsidR="006C2741">
        <w:rPr>
          <w:rFonts w:ascii="Times New Roman" w:hAnsi="Times New Roman" w:cs="Times New Roman"/>
          <w:sz w:val="24"/>
          <w:szCs w:val="24"/>
        </w:rPr>
        <w:t>sub-</w:t>
      </w:r>
      <w:r w:rsidR="00055376">
        <w:rPr>
          <w:rFonts w:ascii="Times New Roman" w:hAnsi="Times New Roman" w:cs="Times New Roman"/>
          <w:sz w:val="24"/>
          <w:szCs w:val="24"/>
        </w:rPr>
        <w:t>blocks</w:t>
      </w:r>
      <w:r w:rsidRPr="001D605F">
        <w:rPr>
          <w:rFonts w:ascii="Times New Roman" w:hAnsi="Times New Roman" w:cs="Times New Roman"/>
          <w:sz w:val="24"/>
          <w:szCs w:val="24"/>
        </w:rPr>
        <w:t xml:space="preserve">. This </w:t>
      </w:r>
      <w:r w:rsidR="006C2741">
        <w:rPr>
          <w:rFonts w:ascii="Times New Roman" w:hAnsi="Times New Roman" w:cs="Times New Roman"/>
          <w:sz w:val="24"/>
          <w:szCs w:val="24"/>
        </w:rPr>
        <w:t>IRS</w:t>
      </w:r>
      <w:r w:rsidRPr="001D605F">
        <w:rPr>
          <w:rFonts w:ascii="Times New Roman" w:hAnsi="Times New Roman" w:cs="Times New Roman"/>
          <w:sz w:val="24"/>
          <w:szCs w:val="24"/>
        </w:rPr>
        <w:t xml:space="preserve"> consists of three main </w:t>
      </w:r>
      <w:r w:rsidR="006C2741">
        <w:rPr>
          <w:rFonts w:ascii="Times New Roman" w:hAnsi="Times New Roman" w:cs="Times New Roman"/>
          <w:sz w:val="24"/>
          <w:szCs w:val="24"/>
        </w:rPr>
        <w:t>section</w:t>
      </w:r>
      <w:ins w:id="27" w:author="User" w:date="2016-01-13T14:51:00Z">
        <w:r w:rsidR="00ED4173">
          <w:rPr>
            <w:rFonts w:ascii="Times New Roman" w:hAnsi="Times New Roman" w:cs="Times New Roman"/>
            <w:sz w:val="24"/>
            <w:szCs w:val="24"/>
          </w:rPr>
          <w:t>s</w:t>
        </w:r>
      </w:ins>
      <w:r w:rsidR="006C2741">
        <w:rPr>
          <w:rFonts w:ascii="Times New Roman" w:hAnsi="Times New Roman" w:cs="Times New Roman"/>
          <w:sz w:val="24"/>
          <w:szCs w:val="24"/>
        </w:rPr>
        <w:t>, i.e. the</w:t>
      </w:r>
      <w:r w:rsidRPr="001D605F">
        <w:rPr>
          <w:rFonts w:ascii="Times New Roman" w:hAnsi="Times New Roman" w:cs="Times New Roman"/>
          <w:sz w:val="24"/>
          <w:szCs w:val="24"/>
        </w:rPr>
        <w:t xml:space="preserve"> I</w:t>
      </w:r>
      <w:r w:rsidR="00055376">
        <w:rPr>
          <w:rFonts w:ascii="Times New Roman" w:hAnsi="Times New Roman" w:cs="Times New Roman"/>
          <w:sz w:val="24"/>
          <w:szCs w:val="24"/>
        </w:rPr>
        <w:t>ris</w:t>
      </w:r>
      <w:r w:rsidRPr="001D605F">
        <w:rPr>
          <w:rFonts w:ascii="Times New Roman" w:hAnsi="Times New Roman" w:cs="Times New Roman"/>
          <w:sz w:val="24"/>
          <w:szCs w:val="24"/>
        </w:rPr>
        <w:t xml:space="preserve"> Acquisition and Segmentation, </w:t>
      </w:r>
      <w:r w:rsidR="00055376">
        <w:rPr>
          <w:rFonts w:ascii="Times New Roman" w:hAnsi="Times New Roman" w:cs="Times New Roman"/>
          <w:sz w:val="24"/>
          <w:szCs w:val="24"/>
        </w:rPr>
        <w:t>Iris Normalization and Compression</w:t>
      </w:r>
      <w:r w:rsidRPr="001D605F">
        <w:rPr>
          <w:rFonts w:ascii="Times New Roman" w:hAnsi="Times New Roman" w:cs="Times New Roman"/>
          <w:sz w:val="24"/>
          <w:szCs w:val="24"/>
        </w:rPr>
        <w:t xml:space="preserve"> and lastly iris recognition using the SOM algorithm. The preliminary step</w:t>
      </w:r>
      <w:ins w:id="28" w:author="User" w:date="2016-01-13T14:51:00Z">
        <w:r w:rsidR="009E2E41">
          <w:rPr>
            <w:rFonts w:ascii="Times New Roman" w:hAnsi="Times New Roman" w:cs="Times New Roman"/>
            <w:sz w:val="24"/>
            <w:szCs w:val="24"/>
          </w:rPr>
          <w:t>s</w:t>
        </w:r>
      </w:ins>
      <w:r w:rsidRPr="001D605F">
        <w:rPr>
          <w:rFonts w:ascii="Times New Roman" w:hAnsi="Times New Roman" w:cs="Times New Roman"/>
          <w:sz w:val="24"/>
          <w:szCs w:val="24"/>
        </w:rPr>
        <w:t xml:space="preserve"> for recognizing an iris is to detect the iris by using CMOS camera, process the captured</w:t>
      </w:r>
      <w:r w:rsidR="006C2741">
        <w:rPr>
          <w:rFonts w:ascii="Times New Roman" w:hAnsi="Times New Roman" w:cs="Times New Roman"/>
          <w:sz w:val="24"/>
          <w:szCs w:val="24"/>
        </w:rPr>
        <w:t xml:space="preserve"> image</w:t>
      </w:r>
      <w:r w:rsidRPr="001D605F">
        <w:rPr>
          <w:rFonts w:ascii="Times New Roman" w:hAnsi="Times New Roman" w:cs="Times New Roman"/>
          <w:sz w:val="24"/>
          <w:szCs w:val="24"/>
        </w:rPr>
        <w:t xml:space="preserve"> and </w:t>
      </w:r>
      <w:r w:rsidR="006C2741">
        <w:rPr>
          <w:rFonts w:ascii="Times New Roman" w:hAnsi="Times New Roman" w:cs="Times New Roman"/>
          <w:sz w:val="24"/>
          <w:szCs w:val="24"/>
        </w:rPr>
        <w:t xml:space="preserve">uses </w:t>
      </w:r>
      <w:r w:rsidRPr="001D605F">
        <w:rPr>
          <w:rFonts w:ascii="Times New Roman" w:hAnsi="Times New Roman" w:cs="Times New Roman"/>
          <w:sz w:val="24"/>
          <w:szCs w:val="24"/>
        </w:rPr>
        <w:t xml:space="preserve">the SOM </w:t>
      </w:r>
      <w:r w:rsidR="006C2741">
        <w:rPr>
          <w:rFonts w:ascii="Times New Roman" w:hAnsi="Times New Roman" w:cs="Times New Roman"/>
          <w:sz w:val="24"/>
          <w:szCs w:val="24"/>
        </w:rPr>
        <w:t>technique</w:t>
      </w:r>
      <w:r w:rsidRPr="001D605F">
        <w:rPr>
          <w:rFonts w:ascii="Times New Roman" w:hAnsi="Times New Roman" w:cs="Times New Roman"/>
          <w:sz w:val="24"/>
          <w:szCs w:val="24"/>
        </w:rPr>
        <w:t xml:space="preserve"> and </w:t>
      </w:r>
      <w:r w:rsidR="006C2741">
        <w:rPr>
          <w:rFonts w:ascii="Times New Roman" w:hAnsi="Times New Roman" w:cs="Times New Roman"/>
          <w:sz w:val="24"/>
          <w:szCs w:val="24"/>
        </w:rPr>
        <w:t xml:space="preserve">its </w:t>
      </w:r>
      <w:r w:rsidRPr="001D605F">
        <w:rPr>
          <w:rFonts w:ascii="Times New Roman" w:hAnsi="Times New Roman" w:cs="Times New Roman"/>
          <w:sz w:val="24"/>
          <w:szCs w:val="24"/>
        </w:rPr>
        <w:t xml:space="preserve">voting system to perform recognition. Here, </w:t>
      </w:r>
      <w:r w:rsidR="006C2741">
        <w:rPr>
          <w:rFonts w:ascii="Times New Roman" w:hAnsi="Times New Roman" w:cs="Times New Roman"/>
          <w:sz w:val="24"/>
          <w:szCs w:val="24"/>
        </w:rPr>
        <w:t xml:space="preserve">conventional </w:t>
      </w:r>
      <w:r w:rsidRPr="001D605F">
        <w:rPr>
          <w:rFonts w:ascii="Times New Roman" w:hAnsi="Times New Roman" w:cs="Times New Roman"/>
          <w:sz w:val="24"/>
          <w:szCs w:val="24"/>
        </w:rPr>
        <w:t xml:space="preserve">iris recognition </w:t>
      </w:r>
      <w:r w:rsidR="006C2741">
        <w:rPr>
          <w:rFonts w:ascii="Times New Roman" w:hAnsi="Times New Roman" w:cs="Times New Roman"/>
          <w:sz w:val="24"/>
          <w:szCs w:val="24"/>
        </w:rPr>
        <w:t xml:space="preserve">techniques </w:t>
      </w:r>
      <w:r w:rsidRPr="001D605F">
        <w:rPr>
          <w:rFonts w:ascii="Times New Roman" w:hAnsi="Times New Roman" w:cs="Times New Roman"/>
          <w:sz w:val="24"/>
          <w:szCs w:val="24"/>
        </w:rPr>
        <w:t xml:space="preserve">and </w:t>
      </w:r>
      <w:r w:rsidR="006C2741">
        <w:rPr>
          <w:rFonts w:ascii="Times New Roman" w:hAnsi="Times New Roman" w:cs="Times New Roman"/>
          <w:sz w:val="24"/>
          <w:szCs w:val="24"/>
        </w:rPr>
        <w:t xml:space="preserve">its </w:t>
      </w:r>
      <w:r w:rsidRPr="001D605F">
        <w:rPr>
          <w:rFonts w:ascii="Times New Roman" w:hAnsi="Times New Roman" w:cs="Times New Roman"/>
          <w:sz w:val="24"/>
          <w:szCs w:val="24"/>
        </w:rPr>
        <w:t xml:space="preserve">voting system </w:t>
      </w:r>
      <w:r w:rsidR="006C2741">
        <w:rPr>
          <w:rFonts w:ascii="Times New Roman" w:hAnsi="Times New Roman" w:cs="Times New Roman"/>
          <w:sz w:val="24"/>
          <w:szCs w:val="24"/>
        </w:rPr>
        <w:t>were reviewed</w:t>
      </w:r>
      <w:r w:rsidRPr="001D605F">
        <w:rPr>
          <w:rFonts w:ascii="Times New Roman" w:hAnsi="Times New Roman" w:cs="Times New Roman"/>
          <w:sz w:val="24"/>
          <w:szCs w:val="24"/>
        </w:rPr>
        <w:t xml:space="preserve">. The recognition step is </w:t>
      </w:r>
      <w:r w:rsidR="006C2741">
        <w:rPr>
          <w:rFonts w:ascii="Times New Roman" w:hAnsi="Times New Roman" w:cs="Times New Roman"/>
          <w:sz w:val="24"/>
          <w:szCs w:val="24"/>
        </w:rPr>
        <w:t>performed</w:t>
      </w:r>
      <w:r w:rsidRPr="001D605F">
        <w:rPr>
          <w:rFonts w:ascii="Times New Roman" w:hAnsi="Times New Roman" w:cs="Times New Roman"/>
          <w:sz w:val="24"/>
          <w:szCs w:val="24"/>
        </w:rPr>
        <w:t xml:space="preserve"> by using </w:t>
      </w:r>
      <w:r w:rsidR="006C2741">
        <w:rPr>
          <w:rFonts w:ascii="Times New Roman" w:hAnsi="Times New Roman" w:cs="Times New Roman"/>
          <w:sz w:val="24"/>
          <w:szCs w:val="24"/>
        </w:rPr>
        <w:t xml:space="preserve">the </w:t>
      </w:r>
      <w:r w:rsidRPr="001D605F">
        <w:rPr>
          <w:rFonts w:ascii="Times New Roman" w:hAnsi="Times New Roman" w:cs="Times New Roman"/>
          <w:sz w:val="24"/>
          <w:szCs w:val="24"/>
        </w:rPr>
        <w:t>SOM algor</w:t>
      </w:r>
      <w:r w:rsidR="006C2741">
        <w:rPr>
          <w:rFonts w:ascii="Times New Roman" w:hAnsi="Times New Roman" w:cs="Times New Roman"/>
          <w:sz w:val="24"/>
          <w:szCs w:val="24"/>
        </w:rPr>
        <w:t xml:space="preserve">ithm to analyze and arrange the </w:t>
      </w:r>
      <w:r w:rsidRPr="001D605F">
        <w:rPr>
          <w:rFonts w:ascii="Times New Roman" w:hAnsi="Times New Roman" w:cs="Times New Roman"/>
          <w:sz w:val="24"/>
          <w:szCs w:val="24"/>
        </w:rPr>
        <w:t xml:space="preserve">iris </w:t>
      </w:r>
      <w:r w:rsidR="006C2741">
        <w:rPr>
          <w:rFonts w:ascii="Times New Roman" w:hAnsi="Times New Roman" w:cs="Times New Roman"/>
          <w:sz w:val="24"/>
          <w:szCs w:val="24"/>
        </w:rPr>
        <w:t xml:space="preserve">input </w:t>
      </w:r>
      <w:r w:rsidRPr="001D605F">
        <w:rPr>
          <w:rFonts w:ascii="Times New Roman" w:hAnsi="Times New Roman" w:cs="Times New Roman"/>
          <w:sz w:val="24"/>
          <w:szCs w:val="24"/>
        </w:rPr>
        <w:t>to obtain a better recognition rate with higher accuracy. SOM uses unsupervised training to solve the problem of classification used for low dimensional spaces and high dimensional data. The input training set arrange</w:t>
      </w:r>
      <w:r w:rsidR="006C2741">
        <w:rPr>
          <w:rFonts w:ascii="Times New Roman" w:hAnsi="Times New Roman" w:cs="Times New Roman"/>
          <w:sz w:val="24"/>
          <w:szCs w:val="24"/>
        </w:rPr>
        <w:t>s</w:t>
      </w:r>
      <w:r w:rsidRPr="001D605F">
        <w:rPr>
          <w:rFonts w:ascii="Times New Roman" w:hAnsi="Times New Roman" w:cs="Times New Roman"/>
          <w:sz w:val="24"/>
          <w:szCs w:val="24"/>
        </w:rPr>
        <w:t xml:space="preserve"> itself. Training is the process of matching the input vector</w:t>
      </w:r>
      <w:r w:rsidR="006C2741">
        <w:rPr>
          <w:rFonts w:ascii="Times New Roman" w:hAnsi="Times New Roman" w:cs="Times New Roman"/>
          <w:sz w:val="24"/>
          <w:szCs w:val="24"/>
        </w:rPr>
        <w:t>s</w:t>
      </w:r>
      <w:r w:rsidRPr="001D605F">
        <w:rPr>
          <w:rFonts w:ascii="Times New Roman" w:hAnsi="Times New Roman" w:cs="Times New Roman"/>
          <w:sz w:val="24"/>
          <w:szCs w:val="24"/>
        </w:rPr>
        <w:t xml:space="preserve"> and the node weight</w:t>
      </w:r>
      <w:r w:rsidR="006C2741">
        <w:rPr>
          <w:rFonts w:ascii="Times New Roman" w:hAnsi="Times New Roman" w:cs="Times New Roman"/>
          <w:sz w:val="24"/>
          <w:szCs w:val="24"/>
        </w:rPr>
        <w:t>s</w:t>
      </w:r>
      <w:r w:rsidRPr="001D605F">
        <w:rPr>
          <w:rFonts w:ascii="Times New Roman" w:hAnsi="Times New Roman" w:cs="Times New Roman"/>
          <w:sz w:val="24"/>
          <w:szCs w:val="24"/>
        </w:rPr>
        <w:t xml:space="preserve"> which will be optimized to recognize the input</w:t>
      </w:r>
      <w:r w:rsidR="006C2741">
        <w:rPr>
          <w:rFonts w:ascii="Times New Roman" w:hAnsi="Times New Roman" w:cs="Times New Roman"/>
          <w:sz w:val="24"/>
          <w:szCs w:val="24"/>
        </w:rPr>
        <w:t>s</w:t>
      </w:r>
      <w:r w:rsidRPr="001D605F">
        <w:rPr>
          <w:rFonts w:ascii="Times New Roman" w:hAnsi="Times New Roman" w:cs="Times New Roman"/>
          <w:sz w:val="24"/>
          <w:szCs w:val="24"/>
        </w:rPr>
        <w:t>. The matching node will be arranged by the input array. The voting system will receive 3 output array</w:t>
      </w:r>
      <w:ins w:id="29" w:author="User" w:date="2016-01-13T14:53:00Z">
        <w:r w:rsidR="009E2E41">
          <w:rPr>
            <w:rFonts w:ascii="Times New Roman" w:hAnsi="Times New Roman" w:cs="Times New Roman"/>
            <w:sz w:val="24"/>
            <w:szCs w:val="24"/>
          </w:rPr>
          <w:t>s</w:t>
        </w:r>
      </w:ins>
      <w:r w:rsidRPr="001D605F">
        <w:rPr>
          <w:rFonts w:ascii="Times New Roman" w:hAnsi="Times New Roman" w:cs="Times New Roman"/>
          <w:sz w:val="24"/>
          <w:szCs w:val="24"/>
        </w:rPr>
        <w:t xml:space="preserve"> </w:t>
      </w:r>
      <w:r w:rsidR="00B86E8C">
        <w:rPr>
          <w:rFonts w:ascii="Times New Roman" w:hAnsi="Times New Roman" w:cs="Times New Roman"/>
          <w:sz w:val="24"/>
          <w:szCs w:val="24"/>
        </w:rPr>
        <w:t>with 3 different starting point</w:t>
      </w:r>
      <w:ins w:id="30" w:author="User" w:date="2016-01-13T14:53:00Z">
        <w:r w:rsidR="009E2E41">
          <w:rPr>
            <w:rFonts w:ascii="Times New Roman" w:hAnsi="Times New Roman" w:cs="Times New Roman"/>
            <w:sz w:val="24"/>
            <w:szCs w:val="24"/>
          </w:rPr>
          <w:t>s</w:t>
        </w:r>
      </w:ins>
      <w:r w:rsidR="00B86E8C">
        <w:rPr>
          <w:rFonts w:ascii="Times New Roman" w:hAnsi="Times New Roman" w:cs="Times New Roman"/>
          <w:sz w:val="24"/>
          <w:szCs w:val="24"/>
        </w:rPr>
        <w:t xml:space="preserve"> </w:t>
      </w:r>
      <w:r w:rsidRPr="001D605F">
        <w:rPr>
          <w:rFonts w:ascii="Times New Roman" w:hAnsi="Times New Roman" w:cs="Times New Roman"/>
          <w:sz w:val="24"/>
          <w:szCs w:val="24"/>
        </w:rPr>
        <w:t>to start the vote, this improves recognition accuracy.</w:t>
      </w:r>
      <w:commentRangeStart w:id="31"/>
      <w:del w:id="32" w:author="User" w:date="2016-01-13T14:53:00Z">
        <w:r w:rsidRPr="001D605F" w:rsidDel="009E2E41">
          <w:rPr>
            <w:rFonts w:ascii="Times New Roman" w:hAnsi="Times New Roman" w:cs="Times New Roman"/>
            <w:sz w:val="24"/>
            <w:szCs w:val="24"/>
          </w:rPr>
          <w:delText>.</w:delText>
        </w:r>
      </w:del>
      <w:commentRangeEnd w:id="31"/>
      <w:r w:rsidR="009E2E41">
        <w:rPr>
          <w:rStyle w:val="CommentReference"/>
        </w:rPr>
        <w:commentReference w:id="31"/>
      </w:r>
      <w:r w:rsidRPr="001D605F">
        <w:rPr>
          <w:rFonts w:ascii="Times New Roman" w:hAnsi="Times New Roman" w:cs="Times New Roman"/>
          <w:sz w:val="24"/>
          <w:szCs w:val="24"/>
        </w:rPr>
        <w:t xml:space="preserve"> The proposed IRS will be modelled, designed in Verilog code and simulation is performed using Modelsim for functional verification</w:t>
      </w:r>
      <w:ins w:id="33" w:author="User" w:date="2016-01-13T14:54:00Z">
        <w:r w:rsidR="00673E07">
          <w:rPr>
            <w:rFonts w:ascii="Times New Roman" w:hAnsi="Times New Roman" w:cs="Times New Roman"/>
            <w:sz w:val="24"/>
            <w:szCs w:val="24"/>
          </w:rPr>
          <w:t xml:space="preserve"> purposes</w:t>
        </w:r>
      </w:ins>
      <w:r w:rsidRPr="001D605F">
        <w:rPr>
          <w:rFonts w:ascii="Times New Roman" w:hAnsi="Times New Roman" w:cs="Times New Roman"/>
          <w:sz w:val="24"/>
          <w:szCs w:val="24"/>
        </w:rPr>
        <w:t xml:space="preserve">. The complete Verilog code is integrated to perform real-time </w:t>
      </w:r>
      <w:r w:rsidR="006C2741">
        <w:rPr>
          <w:rFonts w:ascii="Times New Roman" w:hAnsi="Times New Roman" w:cs="Times New Roman"/>
          <w:sz w:val="24"/>
          <w:szCs w:val="24"/>
        </w:rPr>
        <w:t>recognition operation.</w:t>
      </w:r>
      <w:r w:rsidRPr="001D605F">
        <w:rPr>
          <w:rFonts w:ascii="Times New Roman" w:hAnsi="Times New Roman" w:cs="Times New Roman"/>
          <w:sz w:val="24"/>
          <w:szCs w:val="24"/>
        </w:rPr>
        <w:t xml:space="preserve"> The iris recognition algorithm using SOM with a voting system is </w:t>
      </w:r>
      <w:r w:rsidR="00055376">
        <w:rPr>
          <w:rFonts w:ascii="Times New Roman" w:hAnsi="Times New Roman" w:cs="Times New Roman"/>
          <w:sz w:val="24"/>
          <w:szCs w:val="24"/>
        </w:rPr>
        <w:t>able</w:t>
      </w:r>
      <w:r w:rsidRPr="001D605F">
        <w:rPr>
          <w:rFonts w:ascii="Times New Roman" w:hAnsi="Times New Roman" w:cs="Times New Roman"/>
          <w:sz w:val="24"/>
          <w:szCs w:val="24"/>
        </w:rPr>
        <w:t xml:space="preserve"> to achieve a recognition accuracy of </w:t>
      </w:r>
      <w:r w:rsidR="00055376">
        <w:rPr>
          <w:rFonts w:ascii="Times New Roman" w:hAnsi="Times New Roman" w:cs="Times New Roman"/>
          <w:sz w:val="24"/>
          <w:szCs w:val="24"/>
        </w:rPr>
        <w:t>94</w:t>
      </w:r>
      <w:r w:rsidRPr="001D605F">
        <w:rPr>
          <w:rFonts w:ascii="Times New Roman" w:hAnsi="Times New Roman" w:cs="Times New Roman"/>
          <w:sz w:val="24"/>
          <w:szCs w:val="24"/>
        </w:rPr>
        <w:t xml:space="preserve">% and a recognition speed of </w:t>
      </w:r>
      <w:r w:rsidR="00055376">
        <w:rPr>
          <w:rFonts w:ascii="Times New Roman" w:hAnsi="Times New Roman" w:cs="Times New Roman"/>
          <w:sz w:val="24"/>
          <w:szCs w:val="24"/>
        </w:rPr>
        <w:t>1-2</w:t>
      </w:r>
      <w:r w:rsidRPr="001D605F">
        <w:rPr>
          <w:rFonts w:ascii="Times New Roman" w:hAnsi="Times New Roman" w:cs="Times New Roman"/>
          <w:sz w:val="24"/>
          <w:szCs w:val="24"/>
        </w:rPr>
        <w:t xml:space="preserve"> second. This </w:t>
      </w:r>
      <w:r w:rsidR="00DD4193">
        <w:rPr>
          <w:rFonts w:ascii="Times New Roman" w:hAnsi="Times New Roman" w:cs="Times New Roman"/>
          <w:sz w:val="24"/>
          <w:szCs w:val="24"/>
        </w:rPr>
        <w:t>system</w:t>
      </w:r>
      <w:r w:rsidRPr="001D605F">
        <w:rPr>
          <w:rFonts w:ascii="Times New Roman" w:hAnsi="Times New Roman" w:cs="Times New Roman"/>
          <w:sz w:val="24"/>
          <w:szCs w:val="24"/>
        </w:rPr>
        <w:t xml:space="preserve"> is likely to be installed in </w:t>
      </w:r>
      <w:r w:rsidR="005061EE">
        <w:rPr>
          <w:rFonts w:ascii="Times New Roman" w:hAnsi="Times New Roman" w:cs="Times New Roman"/>
          <w:sz w:val="24"/>
          <w:szCs w:val="24"/>
        </w:rPr>
        <w:t xml:space="preserve">places which require </w:t>
      </w:r>
      <w:r w:rsidRPr="001D605F">
        <w:rPr>
          <w:rFonts w:ascii="Times New Roman" w:hAnsi="Times New Roman" w:cs="Times New Roman"/>
          <w:sz w:val="24"/>
          <w:szCs w:val="24"/>
        </w:rPr>
        <w:t>augmented security to enhance safety.</w:t>
      </w:r>
    </w:p>
    <w:p w:rsidR="005C7135" w:rsidRPr="005C7135" w:rsidRDefault="000D5825" w:rsidP="005C7135">
      <w:pPr>
        <w:spacing w:line="480" w:lineRule="auto"/>
        <w:jc w:val="both"/>
        <w:rPr>
          <w:rFonts w:ascii="Times New Roman" w:hAnsi="Times New Roman" w:cs="Times New Roman"/>
          <w:b/>
          <w:sz w:val="24"/>
          <w:szCs w:val="24"/>
        </w:rPr>
        <w:sectPr w:rsidR="005C7135" w:rsidRPr="005C7135" w:rsidSect="00AC37B4">
          <w:pgSz w:w="11906" w:h="16838"/>
          <w:pgMar w:top="1440" w:right="1440" w:bottom="1440" w:left="1440" w:header="708" w:footer="708" w:gutter="0"/>
          <w:cols w:space="708"/>
          <w:docGrid w:linePitch="360"/>
        </w:sectPr>
      </w:pPr>
      <w:r w:rsidRPr="001D605F">
        <w:rPr>
          <w:rFonts w:ascii="Times New Roman" w:hAnsi="Times New Roman" w:cs="Times New Roman"/>
          <w:b/>
          <w:sz w:val="24"/>
          <w:szCs w:val="24"/>
        </w:rPr>
        <w:br w:type="page"/>
      </w:r>
    </w:p>
    <w:bookmarkStart w:id="34" w:name="_Toc440455503" w:displacedByCustomXml="next"/>
    <w:sdt>
      <w:sdtPr>
        <w:rPr>
          <w:rFonts w:asciiTheme="minorHAnsi" w:eastAsiaTheme="minorEastAsia" w:hAnsiTheme="minorHAnsi" w:cstheme="minorBidi"/>
          <w:b w:val="0"/>
          <w:bCs w:val="0"/>
          <w:color w:val="auto"/>
          <w:sz w:val="22"/>
          <w:szCs w:val="22"/>
          <w:lang w:val="en-MY" w:eastAsia="zh-CN"/>
        </w:rPr>
        <w:id w:val="888457660"/>
        <w:docPartObj>
          <w:docPartGallery w:val="Table of Contents"/>
          <w:docPartUnique/>
        </w:docPartObj>
      </w:sdtPr>
      <w:sdtEndPr>
        <w:rPr>
          <w:noProof/>
        </w:rPr>
      </w:sdtEndPr>
      <w:sdtContent>
        <w:p w:rsidR="005C7135" w:rsidRPr="00673E07" w:rsidRDefault="000F62AA">
          <w:pPr>
            <w:pStyle w:val="TOCHeading"/>
            <w:rPr>
              <w:rFonts w:ascii="Times New Roman" w:hAnsi="Times New Roman" w:cs="Times New Roman"/>
              <w:color w:val="auto"/>
              <w:rPrChange w:id="35" w:author="User" w:date="2016-01-13T14:55:00Z">
                <w:rPr/>
              </w:rPrChange>
            </w:rPr>
          </w:pPr>
          <w:r w:rsidRPr="000F62AA">
            <w:rPr>
              <w:rFonts w:ascii="Times New Roman" w:hAnsi="Times New Roman" w:cs="Times New Roman"/>
              <w:color w:val="auto"/>
              <w:rPrChange w:id="36" w:author="User" w:date="2016-01-13T14:55:00Z">
                <w:rPr>
                  <w:rFonts w:asciiTheme="minorHAnsi" w:eastAsiaTheme="minorEastAsia" w:hAnsiTheme="minorHAnsi" w:cstheme="minorBidi"/>
                  <w:b w:val="0"/>
                  <w:bCs w:val="0"/>
                  <w:color w:val="auto"/>
                  <w:sz w:val="22"/>
                  <w:szCs w:val="22"/>
                  <w:lang w:val="en-MY" w:eastAsia="zh-CN"/>
                </w:rPr>
              </w:rPrChange>
            </w:rPr>
            <w:t>Contents</w:t>
          </w:r>
        </w:p>
        <w:p w:rsidR="005C7135" w:rsidRPr="00673E07" w:rsidRDefault="000F62AA">
          <w:pPr>
            <w:pStyle w:val="TOC2"/>
            <w:tabs>
              <w:tab w:val="left" w:pos="1540"/>
              <w:tab w:val="right" w:leader="dot" w:pos="9016"/>
            </w:tabs>
            <w:rPr>
              <w:rFonts w:ascii="Times New Roman" w:hAnsi="Times New Roman" w:cs="Times New Roman"/>
              <w:noProof/>
              <w:lang w:val="en-US"/>
              <w:rPrChange w:id="37" w:author="User" w:date="2016-01-13T14:55:00Z">
                <w:rPr>
                  <w:noProof/>
                  <w:lang w:val="en-US"/>
                </w:rPr>
              </w:rPrChange>
            </w:rPr>
          </w:pPr>
          <w:r w:rsidRPr="000F62AA">
            <w:rPr>
              <w:rFonts w:ascii="Times New Roman" w:hAnsi="Times New Roman" w:cs="Times New Roman"/>
              <w:rPrChange w:id="38" w:author="User" w:date="2016-01-13T14:55:00Z">
                <w:rPr>
                  <w:b/>
                  <w:bCs/>
                  <w:noProof/>
                  <w:color w:val="0000FF" w:themeColor="hyperlink"/>
                  <w:u w:val="single"/>
                </w:rPr>
              </w:rPrChange>
            </w:rPr>
            <w:fldChar w:fldCharType="begin"/>
          </w:r>
          <w:r w:rsidRPr="000F62AA">
            <w:rPr>
              <w:rFonts w:ascii="Times New Roman" w:hAnsi="Times New Roman" w:cs="Times New Roman"/>
              <w:rPrChange w:id="39" w:author="User" w:date="2016-01-13T14:55:00Z">
                <w:rPr/>
              </w:rPrChange>
            </w:rPr>
            <w:instrText xml:space="preserve"> TOC \o "1-3" \h \z \u </w:instrText>
          </w:r>
          <w:r w:rsidRPr="000F62AA">
            <w:rPr>
              <w:rFonts w:ascii="Times New Roman" w:hAnsi="Times New Roman" w:cs="Times New Roman"/>
              <w:rPrChange w:id="40" w:author="User" w:date="2016-01-13T14:55:00Z">
                <w:rPr>
                  <w:b/>
                  <w:bCs/>
                  <w:noProof/>
                  <w:color w:val="0000FF" w:themeColor="hyperlink"/>
                  <w:u w:val="single"/>
                </w:rPr>
              </w:rPrChange>
            </w:rPr>
            <w:fldChar w:fldCharType="separate"/>
          </w:r>
          <w:r w:rsidRPr="000F62AA">
            <w:rPr>
              <w:rFonts w:ascii="Times New Roman" w:hAnsi="Times New Roman" w:cs="Times New Roman"/>
              <w:rPrChange w:id="41" w:author="User" w:date="2016-01-13T14:55:00Z">
                <w:rPr>
                  <w:color w:val="0000FF" w:themeColor="hyperlink"/>
                  <w:u w:val="single"/>
                </w:rPr>
              </w:rPrChange>
            </w:rPr>
            <w:fldChar w:fldCharType="begin"/>
          </w:r>
          <w:r w:rsidRPr="000F62AA">
            <w:rPr>
              <w:rFonts w:ascii="Times New Roman" w:hAnsi="Times New Roman" w:cs="Times New Roman"/>
              <w:rPrChange w:id="42" w:author="User" w:date="2016-01-13T14:55:00Z">
                <w:rPr/>
              </w:rPrChange>
            </w:rPr>
            <w:instrText>HYPERLINK \l "_Toc440455938"</w:instrText>
          </w:r>
          <w:r w:rsidRPr="000F62AA">
            <w:rPr>
              <w:rFonts w:ascii="Times New Roman" w:hAnsi="Times New Roman" w:cs="Times New Roman"/>
              <w:rPrChange w:id="43"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44" w:author="User" w:date="2016-01-13T14:55:00Z">
                <w:rPr>
                  <w:rStyle w:val="Hyperlink"/>
                  <w:noProof/>
                </w:rPr>
              </w:rPrChange>
            </w:rPr>
            <w:t>Chapter 1:</w:t>
          </w:r>
          <w:r w:rsidRPr="000F62AA">
            <w:rPr>
              <w:rFonts w:ascii="Times New Roman" w:hAnsi="Times New Roman" w:cs="Times New Roman"/>
              <w:noProof/>
              <w:lang w:val="en-US"/>
              <w:rPrChange w:id="45" w:author="User" w:date="2016-01-13T14:55:00Z">
                <w:rPr>
                  <w:noProof/>
                  <w:color w:val="0000FF" w:themeColor="hyperlink"/>
                  <w:u w:val="single"/>
                  <w:lang w:val="en-US"/>
                </w:rPr>
              </w:rPrChange>
            </w:rPr>
            <w:tab/>
          </w:r>
          <w:del w:id="46" w:author="User" w:date="2016-01-13T14:55:00Z">
            <w:r w:rsidRPr="000F62AA">
              <w:rPr>
                <w:rStyle w:val="Hyperlink"/>
                <w:rFonts w:ascii="Times New Roman" w:hAnsi="Times New Roman" w:cs="Times New Roman"/>
                <w:noProof/>
                <w:color w:val="auto"/>
                <w:rPrChange w:id="47" w:author="User" w:date="2016-01-13T14:55:00Z">
                  <w:rPr>
                    <w:rStyle w:val="Hyperlink"/>
                    <w:noProof/>
                  </w:rPr>
                </w:rPrChange>
              </w:rPr>
              <w:delText>INTRODUCTION</w:delText>
            </w:r>
          </w:del>
          <w:ins w:id="48" w:author="User" w:date="2016-01-13T14:55:00Z">
            <w:r w:rsidR="00673E07">
              <w:rPr>
                <w:rStyle w:val="Hyperlink"/>
                <w:rFonts w:ascii="Times New Roman" w:hAnsi="Times New Roman" w:cs="Times New Roman"/>
                <w:noProof/>
                <w:color w:val="auto"/>
              </w:rPr>
              <w:t xml:space="preserve"> Introduction</w:t>
            </w:r>
          </w:ins>
          <w:r w:rsidRPr="000F62AA">
            <w:rPr>
              <w:rFonts w:ascii="Times New Roman" w:hAnsi="Times New Roman" w:cs="Times New Roman"/>
              <w:noProof/>
              <w:webHidden/>
              <w:rPrChange w:id="49" w:author="User" w:date="2016-01-13T14:55:00Z">
                <w:rPr>
                  <w:noProof/>
                  <w:webHidden/>
                  <w:color w:val="0000FF" w:themeColor="hyperlink"/>
                  <w:u w:val="single"/>
                </w:rPr>
              </w:rPrChange>
            </w:rPr>
            <w:tab/>
          </w:r>
          <w:r w:rsidRPr="000F62AA">
            <w:rPr>
              <w:rFonts w:ascii="Times New Roman" w:hAnsi="Times New Roman" w:cs="Times New Roman"/>
              <w:noProof/>
              <w:webHidden/>
              <w:rPrChange w:id="50"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51" w:author="User" w:date="2016-01-13T14:55:00Z">
                <w:rPr>
                  <w:noProof/>
                  <w:webHidden/>
                  <w:color w:val="0000FF" w:themeColor="hyperlink"/>
                  <w:u w:val="single"/>
                </w:rPr>
              </w:rPrChange>
            </w:rPr>
            <w:instrText xml:space="preserve"> PAGEREF _Toc440455938 \h </w:instrText>
          </w:r>
          <w:r w:rsidRPr="000F62AA">
            <w:rPr>
              <w:rFonts w:ascii="Times New Roman" w:hAnsi="Times New Roman" w:cs="Times New Roman"/>
              <w:noProof/>
              <w:webHidden/>
              <w:rPrChange w:id="52"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53"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54" w:author="User" w:date="2016-01-13T14:55:00Z">
                <w:rPr>
                  <w:noProof/>
                  <w:webHidden/>
                  <w:color w:val="0000FF" w:themeColor="hyperlink"/>
                  <w:u w:val="single"/>
                </w:rPr>
              </w:rPrChange>
            </w:rPr>
            <w:t>1</w:t>
          </w:r>
          <w:r w:rsidRPr="000F62AA">
            <w:rPr>
              <w:rFonts w:ascii="Times New Roman" w:hAnsi="Times New Roman" w:cs="Times New Roman"/>
              <w:noProof/>
              <w:webHidden/>
              <w:rPrChange w:id="55" w:author="User" w:date="2016-01-13T14:55:00Z">
                <w:rPr>
                  <w:noProof/>
                  <w:webHidden/>
                  <w:color w:val="0000FF" w:themeColor="hyperlink"/>
                  <w:u w:val="single"/>
                </w:rPr>
              </w:rPrChange>
            </w:rPr>
            <w:fldChar w:fldCharType="end"/>
          </w:r>
          <w:r w:rsidRPr="000F62AA">
            <w:rPr>
              <w:rFonts w:ascii="Times New Roman" w:hAnsi="Times New Roman" w:cs="Times New Roman"/>
              <w:rPrChange w:id="56" w:author="User" w:date="2016-01-13T14:55:00Z">
                <w:rPr>
                  <w:color w:val="0000FF" w:themeColor="hyperlink"/>
                  <w:u w:val="single"/>
                </w:rPr>
              </w:rPrChange>
            </w:rPr>
            <w:fldChar w:fldCharType="end"/>
          </w:r>
        </w:p>
        <w:p w:rsidR="005C7135" w:rsidRPr="00673E07" w:rsidRDefault="000F62AA">
          <w:pPr>
            <w:pStyle w:val="TOC3"/>
            <w:tabs>
              <w:tab w:val="left" w:pos="1100"/>
              <w:tab w:val="right" w:leader="dot" w:pos="9016"/>
            </w:tabs>
            <w:rPr>
              <w:rFonts w:ascii="Times New Roman" w:hAnsi="Times New Roman" w:cs="Times New Roman"/>
              <w:noProof/>
              <w:lang w:val="en-US"/>
              <w:rPrChange w:id="57" w:author="User" w:date="2016-01-13T14:55:00Z">
                <w:rPr>
                  <w:noProof/>
                  <w:lang w:val="en-US"/>
                </w:rPr>
              </w:rPrChange>
            </w:rPr>
          </w:pPr>
          <w:r w:rsidRPr="000F62AA">
            <w:rPr>
              <w:rFonts w:ascii="Times New Roman" w:hAnsi="Times New Roman" w:cs="Times New Roman"/>
              <w:rPrChange w:id="58" w:author="User" w:date="2016-01-13T14:55:00Z">
                <w:rPr>
                  <w:color w:val="0000FF" w:themeColor="hyperlink"/>
                  <w:u w:val="single"/>
                </w:rPr>
              </w:rPrChange>
            </w:rPr>
            <w:fldChar w:fldCharType="begin"/>
          </w:r>
          <w:r w:rsidRPr="000F62AA">
            <w:rPr>
              <w:rFonts w:ascii="Times New Roman" w:hAnsi="Times New Roman" w:cs="Times New Roman"/>
              <w:rPrChange w:id="59" w:author="User" w:date="2016-01-13T14:55:00Z">
                <w:rPr>
                  <w:color w:val="0000FF" w:themeColor="hyperlink"/>
                  <w:u w:val="single"/>
                </w:rPr>
              </w:rPrChange>
            </w:rPr>
            <w:instrText>HYPERLINK \l "_Toc440455939"</w:instrText>
          </w:r>
          <w:r w:rsidRPr="000F62AA">
            <w:rPr>
              <w:rFonts w:ascii="Times New Roman" w:hAnsi="Times New Roman" w:cs="Times New Roman"/>
              <w:rPrChange w:id="60"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61" w:author="User" w:date="2016-01-13T14:55:00Z">
                <w:rPr>
                  <w:rStyle w:val="Hyperlink"/>
                  <w:noProof/>
                </w:rPr>
              </w:rPrChange>
            </w:rPr>
            <w:t>1.1</w:t>
          </w:r>
          <w:r w:rsidRPr="000F62AA">
            <w:rPr>
              <w:rFonts w:ascii="Times New Roman" w:hAnsi="Times New Roman" w:cs="Times New Roman"/>
              <w:noProof/>
              <w:lang w:val="en-US"/>
              <w:rPrChange w:id="62" w:author="User" w:date="2016-01-13T14:55:00Z">
                <w:rPr>
                  <w:noProof/>
                  <w:color w:val="0000FF" w:themeColor="hyperlink"/>
                  <w:u w:val="single"/>
                  <w:lang w:val="en-US"/>
                </w:rPr>
              </w:rPrChange>
            </w:rPr>
            <w:tab/>
          </w:r>
          <w:del w:id="63" w:author="User" w:date="2016-01-13T14:55:00Z">
            <w:r w:rsidRPr="000F62AA">
              <w:rPr>
                <w:rStyle w:val="Hyperlink"/>
                <w:rFonts w:ascii="Times New Roman" w:hAnsi="Times New Roman" w:cs="Times New Roman"/>
                <w:noProof/>
                <w:color w:val="auto"/>
                <w:rPrChange w:id="64" w:author="User" w:date="2016-01-13T14:55:00Z">
                  <w:rPr>
                    <w:rStyle w:val="Hyperlink"/>
                    <w:noProof/>
                  </w:rPr>
                </w:rPrChange>
              </w:rPr>
              <w:delText>OBJECTIVES</w:delText>
            </w:r>
          </w:del>
          <w:ins w:id="65" w:author="User" w:date="2016-01-13T14:55:00Z">
            <w:r w:rsidR="00673E07">
              <w:rPr>
                <w:rStyle w:val="Hyperlink"/>
                <w:rFonts w:ascii="Times New Roman" w:hAnsi="Times New Roman" w:cs="Times New Roman"/>
                <w:noProof/>
                <w:color w:val="auto"/>
              </w:rPr>
              <w:t xml:space="preserve"> Objectives</w:t>
            </w:r>
          </w:ins>
          <w:r w:rsidRPr="000F62AA">
            <w:rPr>
              <w:rFonts w:ascii="Times New Roman" w:hAnsi="Times New Roman" w:cs="Times New Roman"/>
              <w:noProof/>
              <w:webHidden/>
              <w:rPrChange w:id="66" w:author="User" w:date="2016-01-13T14:55:00Z">
                <w:rPr>
                  <w:noProof/>
                  <w:webHidden/>
                  <w:color w:val="0000FF" w:themeColor="hyperlink"/>
                  <w:u w:val="single"/>
                </w:rPr>
              </w:rPrChange>
            </w:rPr>
            <w:tab/>
          </w:r>
          <w:r w:rsidRPr="000F62AA">
            <w:rPr>
              <w:rFonts w:ascii="Times New Roman" w:hAnsi="Times New Roman" w:cs="Times New Roman"/>
              <w:noProof/>
              <w:webHidden/>
              <w:rPrChange w:id="67"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68" w:author="User" w:date="2016-01-13T14:55:00Z">
                <w:rPr>
                  <w:noProof/>
                  <w:webHidden/>
                  <w:color w:val="0000FF" w:themeColor="hyperlink"/>
                  <w:u w:val="single"/>
                </w:rPr>
              </w:rPrChange>
            </w:rPr>
            <w:instrText xml:space="preserve"> PAGEREF _Toc440455939 \h </w:instrText>
          </w:r>
          <w:r w:rsidRPr="000F62AA">
            <w:rPr>
              <w:rFonts w:ascii="Times New Roman" w:hAnsi="Times New Roman" w:cs="Times New Roman"/>
              <w:noProof/>
              <w:webHidden/>
              <w:rPrChange w:id="69"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70"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71" w:author="User" w:date="2016-01-13T14:55:00Z">
                <w:rPr>
                  <w:noProof/>
                  <w:webHidden/>
                  <w:color w:val="0000FF" w:themeColor="hyperlink"/>
                  <w:u w:val="single"/>
                </w:rPr>
              </w:rPrChange>
            </w:rPr>
            <w:t>1</w:t>
          </w:r>
          <w:r w:rsidRPr="000F62AA">
            <w:rPr>
              <w:rFonts w:ascii="Times New Roman" w:hAnsi="Times New Roman" w:cs="Times New Roman"/>
              <w:noProof/>
              <w:webHidden/>
              <w:rPrChange w:id="72" w:author="User" w:date="2016-01-13T14:55:00Z">
                <w:rPr>
                  <w:noProof/>
                  <w:webHidden/>
                  <w:color w:val="0000FF" w:themeColor="hyperlink"/>
                  <w:u w:val="single"/>
                </w:rPr>
              </w:rPrChange>
            </w:rPr>
            <w:fldChar w:fldCharType="end"/>
          </w:r>
          <w:r w:rsidRPr="000F62AA">
            <w:rPr>
              <w:rFonts w:ascii="Times New Roman" w:hAnsi="Times New Roman" w:cs="Times New Roman"/>
              <w:rPrChange w:id="73" w:author="User" w:date="2016-01-13T14:55:00Z">
                <w:rPr>
                  <w:color w:val="0000FF" w:themeColor="hyperlink"/>
                  <w:u w:val="single"/>
                </w:rPr>
              </w:rPrChange>
            </w:rPr>
            <w:fldChar w:fldCharType="end"/>
          </w:r>
        </w:p>
        <w:p w:rsidR="005C7135" w:rsidRPr="00673E07" w:rsidRDefault="000F62AA">
          <w:pPr>
            <w:pStyle w:val="TOC3"/>
            <w:tabs>
              <w:tab w:val="left" w:pos="1100"/>
              <w:tab w:val="right" w:leader="dot" w:pos="9016"/>
            </w:tabs>
            <w:rPr>
              <w:rFonts w:ascii="Times New Roman" w:hAnsi="Times New Roman" w:cs="Times New Roman"/>
              <w:noProof/>
              <w:lang w:val="en-US"/>
              <w:rPrChange w:id="74" w:author="User" w:date="2016-01-13T14:55:00Z">
                <w:rPr>
                  <w:noProof/>
                  <w:lang w:val="en-US"/>
                </w:rPr>
              </w:rPrChange>
            </w:rPr>
          </w:pPr>
          <w:r w:rsidRPr="000F62AA">
            <w:rPr>
              <w:rFonts w:ascii="Times New Roman" w:hAnsi="Times New Roman" w:cs="Times New Roman"/>
              <w:rPrChange w:id="75" w:author="User" w:date="2016-01-13T14:55:00Z">
                <w:rPr>
                  <w:color w:val="0000FF" w:themeColor="hyperlink"/>
                  <w:u w:val="single"/>
                </w:rPr>
              </w:rPrChange>
            </w:rPr>
            <w:fldChar w:fldCharType="begin"/>
          </w:r>
          <w:r w:rsidRPr="000F62AA">
            <w:rPr>
              <w:rFonts w:ascii="Times New Roman" w:hAnsi="Times New Roman" w:cs="Times New Roman"/>
              <w:rPrChange w:id="76" w:author="User" w:date="2016-01-13T14:55:00Z">
                <w:rPr>
                  <w:color w:val="0000FF" w:themeColor="hyperlink"/>
                  <w:u w:val="single"/>
                </w:rPr>
              </w:rPrChange>
            </w:rPr>
            <w:instrText>HYPERLINK \l "_Toc440455940"</w:instrText>
          </w:r>
          <w:r w:rsidRPr="000F62AA">
            <w:rPr>
              <w:rFonts w:ascii="Times New Roman" w:hAnsi="Times New Roman" w:cs="Times New Roman"/>
              <w:rPrChange w:id="77"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78" w:author="User" w:date="2016-01-13T14:55:00Z">
                <w:rPr>
                  <w:rStyle w:val="Hyperlink"/>
                  <w:noProof/>
                </w:rPr>
              </w:rPrChange>
            </w:rPr>
            <w:t>1.2</w:t>
          </w:r>
          <w:r w:rsidRPr="000F62AA">
            <w:rPr>
              <w:rFonts w:ascii="Times New Roman" w:hAnsi="Times New Roman" w:cs="Times New Roman"/>
              <w:noProof/>
              <w:lang w:val="en-US"/>
              <w:rPrChange w:id="79" w:author="User" w:date="2016-01-13T14:55:00Z">
                <w:rPr>
                  <w:noProof/>
                  <w:color w:val="0000FF" w:themeColor="hyperlink"/>
                  <w:u w:val="single"/>
                  <w:lang w:val="en-US"/>
                </w:rPr>
              </w:rPrChange>
            </w:rPr>
            <w:tab/>
          </w:r>
          <w:r w:rsidRPr="000F62AA">
            <w:rPr>
              <w:rStyle w:val="Hyperlink"/>
              <w:rFonts w:ascii="Times New Roman" w:hAnsi="Times New Roman" w:cs="Times New Roman"/>
              <w:noProof/>
              <w:color w:val="auto"/>
              <w:rPrChange w:id="80" w:author="User" w:date="2016-01-13T14:55:00Z">
                <w:rPr>
                  <w:rStyle w:val="Hyperlink"/>
                  <w:noProof/>
                </w:rPr>
              </w:rPrChange>
            </w:rPr>
            <w:t>Problem Statement</w:t>
          </w:r>
          <w:r w:rsidRPr="000F62AA">
            <w:rPr>
              <w:rFonts w:ascii="Times New Roman" w:hAnsi="Times New Roman" w:cs="Times New Roman"/>
              <w:noProof/>
              <w:webHidden/>
              <w:rPrChange w:id="81" w:author="User" w:date="2016-01-13T14:55:00Z">
                <w:rPr>
                  <w:noProof/>
                  <w:webHidden/>
                  <w:color w:val="0000FF" w:themeColor="hyperlink"/>
                  <w:u w:val="single"/>
                </w:rPr>
              </w:rPrChange>
            </w:rPr>
            <w:tab/>
          </w:r>
          <w:r w:rsidRPr="000F62AA">
            <w:rPr>
              <w:rFonts w:ascii="Times New Roman" w:hAnsi="Times New Roman" w:cs="Times New Roman"/>
              <w:noProof/>
              <w:webHidden/>
              <w:rPrChange w:id="82"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83" w:author="User" w:date="2016-01-13T14:55:00Z">
                <w:rPr>
                  <w:noProof/>
                  <w:webHidden/>
                  <w:color w:val="0000FF" w:themeColor="hyperlink"/>
                  <w:u w:val="single"/>
                </w:rPr>
              </w:rPrChange>
            </w:rPr>
            <w:instrText xml:space="preserve"> PAGEREF _Toc440455940 \h </w:instrText>
          </w:r>
          <w:r w:rsidRPr="000F62AA">
            <w:rPr>
              <w:rFonts w:ascii="Times New Roman" w:hAnsi="Times New Roman" w:cs="Times New Roman"/>
              <w:noProof/>
              <w:webHidden/>
              <w:rPrChange w:id="84"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85"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86" w:author="User" w:date="2016-01-13T14:55:00Z">
                <w:rPr>
                  <w:noProof/>
                  <w:webHidden/>
                  <w:color w:val="0000FF" w:themeColor="hyperlink"/>
                  <w:u w:val="single"/>
                </w:rPr>
              </w:rPrChange>
            </w:rPr>
            <w:t>1</w:t>
          </w:r>
          <w:r w:rsidRPr="000F62AA">
            <w:rPr>
              <w:rFonts w:ascii="Times New Roman" w:hAnsi="Times New Roman" w:cs="Times New Roman"/>
              <w:noProof/>
              <w:webHidden/>
              <w:rPrChange w:id="87" w:author="User" w:date="2016-01-13T14:55:00Z">
                <w:rPr>
                  <w:noProof/>
                  <w:webHidden/>
                  <w:color w:val="0000FF" w:themeColor="hyperlink"/>
                  <w:u w:val="single"/>
                </w:rPr>
              </w:rPrChange>
            </w:rPr>
            <w:fldChar w:fldCharType="end"/>
          </w:r>
          <w:r w:rsidRPr="000F62AA">
            <w:rPr>
              <w:rFonts w:ascii="Times New Roman" w:hAnsi="Times New Roman" w:cs="Times New Roman"/>
              <w:rPrChange w:id="88"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89" w:author="User" w:date="2016-01-13T14:55:00Z">
                <w:rPr>
                  <w:noProof/>
                  <w:lang w:val="en-US"/>
                </w:rPr>
              </w:rPrChange>
            </w:rPr>
          </w:pPr>
          <w:r w:rsidRPr="000F62AA">
            <w:rPr>
              <w:rFonts w:ascii="Times New Roman" w:hAnsi="Times New Roman" w:cs="Times New Roman"/>
              <w:rPrChange w:id="90" w:author="User" w:date="2016-01-13T14:55:00Z">
                <w:rPr>
                  <w:color w:val="0000FF" w:themeColor="hyperlink"/>
                  <w:u w:val="single"/>
                </w:rPr>
              </w:rPrChange>
            </w:rPr>
            <w:fldChar w:fldCharType="begin"/>
          </w:r>
          <w:r w:rsidRPr="000F62AA">
            <w:rPr>
              <w:rFonts w:ascii="Times New Roman" w:hAnsi="Times New Roman" w:cs="Times New Roman"/>
              <w:rPrChange w:id="91" w:author="User" w:date="2016-01-13T14:55:00Z">
                <w:rPr>
                  <w:color w:val="0000FF" w:themeColor="hyperlink"/>
                  <w:u w:val="single"/>
                </w:rPr>
              </w:rPrChange>
            </w:rPr>
            <w:instrText>HYPERLINK \l "_Toc440455941"</w:instrText>
          </w:r>
          <w:r w:rsidRPr="000F62AA">
            <w:rPr>
              <w:rFonts w:ascii="Times New Roman" w:hAnsi="Times New Roman" w:cs="Times New Roman"/>
              <w:rPrChange w:id="92"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93" w:author="User" w:date="2016-01-13T14:55:00Z">
                <w:rPr>
                  <w:rStyle w:val="Hyperlink"/>
                  <w:noProof/>
                </w:rPr>
              </w:rPrChange>
            </w:rPr>
            <w:t>1.3 Background</w:t>
          </w:r>
          <w:r w:rsidRPr="000F62AA">
            <w:rPr>
              <w:rFonts w:ascii="Times New Roman" w:hAnsi="Times New Roman" w:cs="Times New Roman"/>
              <w:noProof/>
              <w:webHidden/>
              <w:rPrChange w:id="94" w:author="User" w:date="2016-01-13T14:55:00Z">
                <w:rPr>
                  <w:noProof/>
                  <w:webHidden/>
                  <w:color w:val="0000FF" w:themeColor="hyperlink"/>
                  <w:u w:val="single"/>
                </w:rPr>
              </w:rPrChange>
            </w:rPr>
            <w:tab/>
          </w:r>
          <w:r w:rsidRPr="000F62AA">
            <w:rPr>
              <w:rFonts w:ascii="Times New Roman" w:hAnsi="Times New Roman" w:cs="Times New Roman"/>
              <w:noProof/>
              <w:webHidden/>
              <w:rPrChange w:id="95"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96" w:author="User" w:date="2016-01-13T14:55:00Z">
                <w:rPr>
                  <w:noProof/>
                  <w:webHidden/>
                  <w:color w:val="0000FF" w:themeColor="hyperlink"/>
                  <w:u w:val="single"/>
                </w:rPr>
              </w:rPrChange>
            </w:rPr>
            <w:instrText xml:space="preserve"> PAGEREF _Toc440455941 \h </w:instrText>
          </w:r>
          <w:r w:rsidRPr="000F62AA">
            <w:rPr>
              <w:rFonts w:ascii="Times New Roman" w:hAnsi="Times New Roman" w:cs="Times New Roman"/>
              <w:noProof/>
              <w:webHidden/>
              <w:rPrChange w:id="97"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98"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99" w:author="User" w:date="2016-01-13T14:55:00Z">
                <w:rPr>
                  <w:noProof/>
                  <w:webHidden/>
                  <w:color w:val="0000FF" w:themeColor="hyperlink"/>
                  <w:u w:val="single"/>
                </w:rPr>
              </w:rPrChange>
            </w:rPr>
            <w:t>3</w:t>
          </w:r>
          <w:r w:rsidRPr="000F62AA">
            <w:rPr>
              <w:rFonts w:ascii="Times New Roman" w:hAnsi="Times New Roman" w:cs="Times New Roman"/>
              <w:noProof/>
              <w:webHidden/>
              <w:rPrChange w:id="100" w:author="User" w:date="2016-01-13T14:55:00Z">
                <w:rPr>
                  <w:noProof/>
                  <w:webHidden/>
                  <w:color w:val="0000FF" w:themeColor="hyperlink"/>
                  <w:u w:val="single"/>
                </w:rPr>
              </w:rPrChange>
            </w:rPr>
            <w:fldChar w:fldCharType="end"/>
          </w:r>
          <w:r w:rsidRPr="000F62AA">
            <w:rPr>
              <w:rFonts w:ascii="Times New Roman" w:hAnsi="Times New Roman" w:cs="Times New Roman"/>
              <w:rPrChange w:id="101" w:author="User" w:date="2016-01-13T14:55:00Z">
                <w:rPr>
                  <w:color w:val="0000FF" w:themeColor="hyperlink"/>
                  <w:u w:val="single"/>
                </w:rPr>
              </w:rPrChange>
            </w:rPr>
            <w:fldChar w:fldCharType="end"/>
          </w:r>
        </w:p>
        <w:p w:rsidR="005C7135" w:rsidRPr="00673E07" w:rsidRDefault="000F62AA">
          <w:pPr>
            <w:pStyle w:val="TOC2"/>
            <w:tabs>
              <w:tab w:val="right" w:leader="dot" w:pos="9016"/>
            </w:tabs>
            <w:rPr>
              <w:rFonts w:ascii="Times New Roman" w:hAnsi="Times New Roman" w:cs="Times New Roman"/>
              <w:noProof/>
              <w:lang w:val="en-US"/>
              <w:rPrChange w:id="102" w:author="User" w:date="2016-01-13T14:55:00Z">
                <w:rPr>
                  <w:noProof/>
                  <w:lang w:val="en-US"/>
                </w:rPr>
              </w:rPrChange>
            </w:rPr>
          </w:pPr>
          <w:r w:rsidRPr="000F62AA">
            <w:rPr>
              <w:rFonts w:ascii="Times New Roman" w:hAnsi="Times New Roman" w:cs="Times New Roman"/>
              <w:rPrChange w:id="103" w:author="User" w:date="2016-01-13T14:55:00Z">
                <w:rPr>
                  <w:color w:val="0000FF" w:themeColor="hyperlink"/>
                  <w:u w:val="single"/>
                </w:rPr>
              </w:rPrChange>
            </w:rPr>
            <w:fldChar w:fldCharType="begin"/>
          </w:r>
          <w:r w:rsidRPr="000F62AA">
            <w:rPr>
              <w:rFonts w:ascii="Times New Roman" w:hAnsi="Times New Roman" w:cs="Times New Roman"/>
              <w:rPrChange w:id="104" w:author="User" w:date="2016-01-13T14:55:00Z">
                <w:rPr>
                  <w:color w:val="0000FF" w:themeColor="hyperlink"/>
                  <w:u w:val="single"/>
                </w:rPr>
              </w:rPrChange>
            </w:rPr>
            <w:instrText>HYPERLINK \l "_Toc440455942"</w:instrText>
          </w:r>
          <w:r w:rsidRPr="000F62AA">
            <w:rPr>
              <w:rFonts w:ascii="Times New Roman" w:hAnsi="Times New Roman" w:cs="Times New Roman"/>
              <w:rPrChange w:id="105"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106" w:author="User" w:date="2016-01-13T14:55:00Z">
                <w:rPr>
                  <w:rStyle w:val="Hyperlink"/>
                  <w:noProof/>
                </w:rPr>
              </w:rPrChange>
            </w:rPr>
            <w:t>Chapter 2 Literature Review</w:t>
          </w:r>
          <w:r w:rsidRPr="000F62AA">
            <w:rPr>
              <w:rFonts w:ascii="Times New Roman" w:hAnsi="Times New Roman" w:cs="Times New Roman"/>
              <w:noProof/>
              <w:webHidden/>
              <w:rPrChange w:id="107" w:author="User" w:date="2016-01-13T14:55:00Z">
                <w:rPr>
                  <w:noProof/>
                  <w:webHidden/>
                  <w:color w:val="0000FF" w:themeColor="hyperlink"/>
                  <w:u w:val="single"/>
                </w:rPr>
              </w:rPrChange>
            </w:rPr>
            <w:tab/>
          </w:r>
          <w:r w:rsidRPr="000F62AA">
            <w:rPr>
              <w:rFonts w:ascii="Times New Roman" w:hAnsi="Times New Roman" w:cs="Times New Roman"/>
              <w:noProof/>
              <w:webHidden/>
              <w:rPrChange w:id="108"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109" w:author="User" w:date="2016-01-13T14:55:00Z">
                <w:rPr>
                  <w:noProof/>
                  <w:webHidden/>
                  <w:color w:val="0000FF" w:themeColor="hyperlink"/>
                  <w:u w:val="single"/>
                </w:rPr>
              </w:rPrChange>
            </w:rPr>
            <w:instrText xml:space="preserve"> PAGEREF _Toc440455942 \h </w:instrText>
          </w:r>
          <w:r w:rsidRPr="000F62AA">
            <w:rPr>
              <w:rFonts w:ascii="Times New Roman" w:hAnsi="Times New Roman" w:cs="Times New Roman"/>
              <w:noProof/>
              <w:webHidden/>
              <w:rPrChange w:id="110"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111"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112" w:author="User" w:date="2016-01-13T14:55:00Z">
                <w:rPr>
                  <w:noProof/>
                  <w:webHidden/>
                  <w:color w:val="0000FF" w:themeColor="hyperlink"/>
                  <w:u w:val="single"/>
                </w:rPr>
              </w:rPrChange>
            </w:rPr>
            <w:t>8</w:t>
          </w:r>
          <w:r w:rsidRPr="000F62AA">
            <w:rPr>
              <w:rFonts w:ascii="Times New Roman" w:hAnsi="Times New Roman" w:cs="Times New Roman"/>
              <w:noProof/>
              <w:webHidden/>
              <w:rPrChange w:id="113" w:author="User" w:date="2016-01-13T14:55:00Z">
                <w:rPr>
                  <w:noProof/>
                  <w:webHidden/>
                  <w:color w:val="0000FF" w:themeColor="hyperlink"/>
                  <w:u w:val="single"/>
                </w:rPr>
              </w:rPrChange>
            </w:rPr>
            <w:fldChar w:fldCharType="end"/>
          </w:r>
          <w:r w:rsidRPr="000F62AA">
            <w:rPr>
              <w:rFonts w:ascii="Times New Roman" w:hAnsi="Times New Roman" w:cs="Times New Roman"/>
              <w:rPrChange w:id="114"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115" w:author="User" w:date="2016-01-13T14:55:00Z">
                <w:rPr>
                  <w:noProof/>
                  <w:lang w:val="en-US"/>
                </w:rPr>
              </w:rPrChange>
            </w:rPr>
          </w:pPr>
          <w:r w:rsidRPr="000F62AA">
            <w:rPr>
              <w:rFonts w:ascii="Times New Roman" w:hAnsi="Times New Roman" w:cs="Times New Roman"/>
              <w:rPrChange w:id="116" w:author="User" w:date="2016-01-13T14:55:00Z">
                <w:rPr>
                  <w:color w:val="0000FF" w:themeColor="hyperlink"/>
                  <w:u w:val="single"/>
                </w:rPr>
              </w:rPrChange>
            </w:rPr>
            <w:fldChar w:fldCharType="begin"/>
          </w:r>
          <w:r w:rsidRPr="000F62AA">
            <w:rPr>
              <w:rFonts w:ascii="Times New Roman" w:hAnsi="Times New Roman" w:cs="Times New Roman"/>
              <w:rPrChange w:id="117" w:author="User" w:date="2016-01-13T14:55:00Z">
                <w:rPr>
                  <w:color w:val="0000FF" w:themeColor="hyperlink"/>
                  <w:u w:val="single"/>
                </w:rPr>
              </w:rPrChange>
            </w:rPr>
            <w:instrText>HYPERLINK \l "_Toc440455943"</w:instrText>
          </w:r>
          <w:r w:rsidRPr="000F62AA">
            <w:rPr>
              <w:rFonts w:ascii="Times New Roman" w:hAnsi="Times New Roman" w:cs="Times New Roman"/>
              <w:rPrChange w:id="118"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119" w:author="User" w:date="2016-01-13T14:55:00Z">
                <w:rPr>
                  <w:rStyle w:val="Hyperlink"/>
                  <w:noProof/>
                </w:rPr>
              </w:rPrChange>
            </w:rPr>
            <w:t>2.1 Conventional Methods for Image/ Iris Recognition</w:t>
          </w:r>
          <w:del w:id="120" w:author="User" w:date="2016-01-13T14:56:00Z">
            <w:r w:rsidRPr="000F62AA">
              <w:rPr>
                <w:rStyle w:val="Hyperlink"/>
                <w:rFonts w:ascii="Times New Roman" w:hAnsi="Times New Roman" w:cs="Times New Roman"/>
                <w:noProof/>
                <w:color w:val="auto"/>
                <w:rPrChange w:id="121" w:author="User" w:date="2016-01-13T14:55:00Z">
                  <w:rPr>
                    <w:rStyle w:val="Hyperlink"/>
                    <w:noProof/>
                  </w:rPr>
                </w:rPrChange>
              </w:rPr>
              <w:delText xml:space="preserve"> Method</w:delText>
            </w:r>
          </w:del>
          <w:r w:rsidRPr="000F62AA">
            <w:rPr>
              <w:rFonts w:ascii="Times New Roman" w:hAnsi="Times New Roman" w:cs="Times New Roman"/>
              <w:noProof/>
              <w:webHidden/>
              <w:rPrChange w:id="122" w:author="User" w:date="2016-01-13T14:55:00Z">
                <w:rPr>
                  <w:noProof/>
                  <w:webHidden/>
                  <w:color w:val="0000FF" w:themeColor="hyperlink"/>
                  <w:u w:val="single"/>
                </w:rPr>
              </w:rPrChange>
            </w:rPr>
            <w:tab/>
          </w:r>
          <w:r w:rsidRPr="000F62AA">
            <w:rPr>
              <w:rFonts w:ascii="Times New Roman" w:hAnsi="Times New Roman" w:cs="Times New Roman"/>
              <w:noProof/>
              <w:webHidden/>
              <w:rPrChange w:id="123"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124" w:author="User" w:date="2016-01-13T14:55:00Z">
                <w:rPr>
                  <w:noProof/>
                  <w:webHidden/>
                  <w:color w:val="0000FF" w:themeColor="hyperlink"/>
                  <w:u w:val="single"/>
                </w:rPr>
              </w:rPrChange>
            </w:rPr>
            <w:instrText xml:space="preserve"> PAGEREF _Toc440455943 \h </w:instrText>
          </w:r>
          <w:r w:rsidRPr="000F62AA">
            <w:rPr>
              <w:rFonts w:ascii="Times New Roman" w:hAnsi="Times New Roman" w:cs="Times New Roman"/>
              <w:noProof/>
              <w:webHidden/>
              <w:rPrChange w:id="125"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126"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127" w:author="User" w:date="2016-01-13T14:55:00Z">
                <w:rPr>
                  <w:noProof/>
                  <w:webHidden/>
                  <w:color w:val="0000FF" w:themeColor="hyperlink"/>
                  <w:u w:val="single"/>
                </w:rPr>
              </w:rPrChange>
            </w:rPr>
            <w:t>8</w:t>
          </w:r>
          <w:r w:rsidRPr="000F62AA">
            <w:rPr>
              <w:rFonts w:ascii="Times New Roman" w:hAnsi="Times New Roman" w:cs="Times New Roman"/>
              <w:noProof/>
              <w:webHidden/>
              <w:rPrChange w:id="128" w:author="User" w:date="2016-01-13T14:55:00Z">
                <w:rPr>
                  <w:noProof/>
                  <w:webHidden/>
                  <w:color w:val="0000FF" w:themeColor="hyperlink"/>
                  <w:u w:val="single"/>
                </w:rPr>
              </w:rPrChange>
            </w:rPr>
            <w:fldChar w:fldCharType="end"/>
          </w:r>
          <w:r w:rsidRPr="000F62AA">
            <w:rPr>
              <w:rFonts w:ascii="Times New Roman" w:hAnsi="Times New Roman" w:cs="Times New Roman"/>
              <w:rPrChange w:id="129" w:author="User" w:date="2016-01-13T14:55:00Z">
                <w:rPr>
                  <w:color w:val="0000FF" w:themeColor="hyperlink"/>
                  <w:u w:val="single"/>
                </w:rPr>
              </w:rPrChange>
            </w:rPr>
            <w:fldChar w:fldCharType="end"/>
          </w:r>
        </w:p>
        <w:p w:rsidR="005C7135" w:rsidRPr="00673E07" w:rsidRDefault="000F62AA">
          <w:pPr>
            <w:pStyle w:val="TOC2"/>
            <w:tabs>
              <w:tab w:val="right" w:leader="dot" w:pos="9016"/>
            </w:tabs>
            <w:rPr>
              <w:rFonts w:ascii="Times New Roman" w:hAnsi="Times New Roman" w:cs="Times New Roman"/>
              <w:noProof/>
              <w:lang w:val="en-US"/>
              <w:rPrChange w:id="130" w:author="User" w:date="2016-01-13T14:55:00Z">
                <w:rPr>
                  <w:noProof/>
                  <w:lang w:val="en-US"/>
                </w:rPr>
              </w:rPrChange>
            </w:rPr>
          </w:pPr>
          <w:r w:rsidRPr="000F62AA">
            <w:rPr>
              <w:rFonts w:ascii="Times New Roman" w:hAnsi="Times New Roman" w:cs="Times New Roman"/>
              <w:rPrChange w:id="131" w:author="User" w:date="2016-01-13T14:55:00Z">
                <w:rPr>
                  <w:color w:val="0000FF" w:themeColor="hyperlink"/>
                  <w:u w:val="single"/>
                </w:rPr>
              </w:rPrChange>
            </w:rPr>
            <w:fldChar w:fldCharType="begin"/>
          </w:r>
          <w:r w:rsidRPr="000F62AA">
            <w:rPr>
              <w:rFonts w:ascii="Times New Roman" w:hAnsi="Times New Roman" w:cs="Times New Roman"/>
              <w:rPrChange w:id="132" w:author="User" w:date="2016-01-13T14:55:00Z">
                <w:rPr>
                  <w:color w:val="0000FF" w:themeColor="hyperlink"/>
                  <w:u w:val="single"/>
                </w:rPr>
              </w:rPrChange>
            </w:rPr>
            <w:instrText>HYPERLINK \l "_Toc440455944"</w:instrText>
          </w:r>
          <w:r w:rsidRPr="000F62AA">
            <w:rPr>
              <w:rFonts w:ascii="Times New Roman" w:hAnsi="Times New Roman" w:cs="Times New Roman"/>
              <w:rPrChange w:id="133"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134" w:author="User" w:date="2016-01-13T14:55:00Z">
                <w:rPr>
                  <w:rStyle w:val="Hyperlink"/>
                  <w:noProof/>
                </w:rPr>
              </w:rPrChange>
            </w:rPr>
            <w:t>Chapter 3 Methodology</w:t>
          </w:r>
          <w:r w:rsidRPr="000F62AA">
            <w:rPr>
              <w:rFonts w:ascii="Times New Roman" w:hAnsi="Times New Roman" w:cs="Times New Roman"/>
              <w:noProof/>
              <w:webHidden/>
              <w:rPrChange w:id="135" w:author="User" w:date="2016-01-13T14:55:00Z">
                <w:rPr>
                  <w:noProof/>
                  <w:webHidden/>
                  <w:color w:val="0000FF" w:themeColor="hyperlink"/>
                  <w:u w:val="single"/>
                </w:rPr>
              </w:rPrChange>
            </w:rPr>
            <w:tab/>
          </w:r>
          <w:r w:rsidRPr="000F62AA">
            <w:rPr>
              <w:rFonts w:ascii="Times New Roman" w:hAnsi="Times New Roman" w:cs="Times New Roman"/>
              <w:noProof/>
              <w:webHidden/>
              <w:rPrChange w:id="136"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137" w:author="User" w:date="2016-01-13T14:55:00Z">
                <w:rPr>
                  <w:noProof/>
                  <w:webHidden/>
                  <w:color w:val="0000FF" w:themeColor="hyperlink"/>
                  <w:u w:val="single"/>
                </w:rPr>
              </w:rPrChange>
            </w:rPr>
            <w:instrText xml:space="preserve"> PAGEREF _Toc440455944 \h </w:instrText>
          </w:r>
          <w:r w:rsidRPr="000F62AA">
            <w:rPr>
              <w:rFonts w:ascii="Times New Roman" w:hAnsi="Times New Roman" w:cs="Times New Roman"/>
              <w:noProof/>
              <w:webHidden/>
              <w:rPrChange w:id="138"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139"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140" w:author="User" w:date="2016-01-13T14:55:00Z">
                <w:rPr>
                  <w:noProof/>
                  <w:webHidden/>
                  <w:color w:val="0000FF" w:themeColor="hyperlink"/>
                  <w:u w:val="single"/>
                </w:rPr>
              </w:rPrChange>
            </w:rPr>
            <w:t>11</w:t>
          </w:r>
          <w:r w:rsidRPr="000F62AA">
            <w:rPr>
              <w:rFonts w:ascii="Times New Roman" w:hAnsi="Times New Roman" w:cs="Times New Roman"/>
              <w:noProof/>
              <w:webHidden/>
              <w:rPrChange w:id="141" w:author="User" w:date="2016-01-13T14:55:00Z">
                <w:rPr>
                  <w:noProof/>
                  <w:webHidden/>
                  <w:color w:val="0000FF" w:themeColor="hyperlink"/>
                  <w:u w:val="single"/>
                </w:rPr>
              </w:rPrChange>
            </w:rPr>
            <w:fldChar w:fldCharType="end"/>
          </w:r>
          <w:r w:rsidRPr="000F62AA">
            <w:rPr>
              <w:rFonts w:ascii="Times New Roman" w:hAnsi="Times New Roman" w:cs="Times New Roman"/>
              <w:rPrChange w:id="142"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143" w:author="User" w:date="2016-01-13T14:55:00Z">
                <w:rPr>
                  <w:noProof/>
                  <w:lang w:val="en-US"/>
                </w:rPr>
              </w:rPrChange>
            </w:rPr>
          </w:pPr>
          <w:r w:rsidRPr="000F62AA">
            <w:rPr>
              <w:rFonts w:ascii="Times New Roman" w:hAnsi="Times New Roman" w:cs="Times New Roman"/>
              <w:rPrChange w:id="144" w:author="User" w:date="2016-01-13T14:55:00Z">
                <w:rPr>
                  <w:color w:val="0000FF" w:themeColor="hyperlink"/>
                  <w:u w:val="single"/>
                </w:rPr>
              </w:rPrChange>
            </w:rPr>
            <w:fldChar w:fldCharType="begin"/>
          </w:r>
          <w:r w:rsidRPr="000F62AA">
            <w:rPr>
              <w:rFonts w:ascii="Times New Roman" w:hAnsi="Times New Roman" w:cs="Times New Roman"/>
              <w:rPrChange w:id="145" w:author="User" w:date="2016-01-13T14:55:00Z">
                <w:rPr>
                  <w:color w:val="0000FF" w:themeColor="hyperlink"/>
                  <w:u w:val="single"/>
                </w:rPr>
              </w:rPrChange>
            </w:rPr>
            <w:instrText>HYPERLINK \l "_Toc440455945"</w:instrText>
          </w:r>
          <w:r w:rsidRPr="000F62AA">
            <w:rPr>
              <w:rFonts w:ascii="Times New Roman" w:hAnsi="Times New Roman" w:cs="Times New Roman"/>
              <w:rPrChange w:id="146"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147" w:author="User" w:date="2016-01-13T14:55:00Z">
                <w:rPr>
                  <w:rStyle w:val="Hyperlink"/>
                  <w:noProof/>
                </w:rPr>
              </w:rPrChange>
            </w:rPr>
            <w:t>3.1 Neuron Initialization Block</w:t>
          </w:r>
          <w:r w:rsidRPr="000F62AA">
            <w:rPr>
              <w:rFonts w:ascii="Times New Roman" w:hAnsi="Times New Roman" w:cs="Times New Roman"/>
              <w:noProof/>
              <w:webHidden/>
              <w:rPrChange w:id="148" w:author="User" w:date="2016-01-13T14:55:00Z">
                <w:rPr>
                  <w:noProof/>
                  <w:webHidden/>
                  <w:color w:val="0000FF" w:themeColor="hyperlink"/>
                  <w:u w:val="single"/>
                </w:rPr>
              </w:rPrChange>
            </w:rPr>
            <w:tab/>
          </w:r>
          <w:r w:rsidRPr="000F62AA">
            <w:rPr>
              <w:rFonts w:ascii="Times New Roman" w:hAnsi="Times New Roman" w:cs="Times New Roman"/>
              <w:noProof/>
              <w:webHidden/>
              <w:rPrChange w:id="149"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150" w:author="User" w:date="2016-01-13T14:55:00Z">
                <w:rPr>
                  <w:noProof/>
                  <w:webHidden/>
                  <w:color w:val="0000FF" w:themeColor="hyperlink"/>
                  <w:u w:val="single"/>
                </w:rPr>
              </w:rPrChange>
            </w:rPr>
            <w:instrText xml:space="preserve"> PAGEREF _Toc440455945 \h </w:instrText>
          </w:r>
          <w:r w:rsidRPr="000F62AA">
            <w:rPr>
              <w:rFonts w:ascii="Times New Roman" w:hAnsi="Times New Roman" w:cs="Times New Roman"/>
              <w:noProof/>
              <w:webHidden/>
              <w:rPrChange w:id="151"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152"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153" w:author="User" w:date="2016-01-13T14:55:00Z">
                <w:rPr>
                  <w:noProof/>
                  <w:webHidden/>
                  <w:color w:val="0000FF" w:themeColor="hyperlink"/>
                  <w:u w:val="single"/>
                </w:rPr>
              </w:rPrChange>
            </w:rPr>
            <w:t>14</w:t>
          </w:r>
          <w:r w:rsidRPr="000F62AA">
            <w:rPr>
              <w:rFonts w:ascii="Times New Roman" w:hAnsi="Times New Roman" w:cs="Times New Roman"/>
              <w:noProof/>
              <w:webHidden/>
              <w:rPrChange w:id="154" w:author="User" w:date="2016-01-13T14:55:00Z">
                <w:rPr>
                  <w:noProof/>
                  <w:webHidden/>
                  <w:color w:val="0000FF" w:themeColor="hyperlink"/>
                  <w:u w:val="single"/>
                </w:rPr>
              </w:rPrChange>
            </w:rPr>
            <w:fldChar w:fldCharType="end"/>
          </w:r>
          <w:r w:rsidRPr="000F62AA">
            <w:rPr>
              <w:rFonts w:ascii="Times New Roman" w:hAnsi="Times New Roman" w:cs="Times New Roman"/>
              <w:rPrChange w:id="155"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156" w:author="User" w:date="2016-01-13T14:55:00Z">
                <w:rPr>
                  <w:noProof/>
                  <w:lang w:val="en-US"/>
                </w:rPr>
              </w:rPrChange>
            </w:rPr>
          </w:pPr>
          <w:r w:rsidRPr="000F62AA">
            <w:rPr>
              <w:rFonts w:ascii="Times New Roman" w:hAnsi="Times New Roman" w:cs="Times New Roman"/>
              <w:rPrChange w:id="157" w:author="User" w:date="2016-01-13T14:55:00Z">
                <w:rPr>
                  <w:color w:val="0000FF" w:themeColor="hyperlink"/>
                  <w:u w:val="single"/>
                </w:rPr>
              </w:rPrChange>
            </w:rPr>
            <w:fldChar w:fldCharType="begin"/>
          </w:r>
          <w:r w:rsidRPr="000F62AA">
            <w:rPr>
              <w:rFonts w:ascii="Times New Roman" w:hAnsi="Times New Roman" w:cs="Times New Roman"/>
              <w:rPrChange w:id="158" w:author="User" w:date="2016-01-13T14:55:00Z">
                <w:rPr>
                  <w:color w:val="0000FF" w:themeColor="hyperlink"/>
                  <w:u w:val="single"/>
                </w:rPr>
              </w:rPrChange>
            </w:rPr>
            <w:instrText>HYPERLINK \l "_Toc440455946"</w:instrText>
          </w:r>
          <w:r w:rsidRPr="000F62AA">
            <w:rPr>
              <w:rFonts w:ascii="Times New Roman" w:hAnsi="Times New Roman" w:cs="Times New Roman"/>
              <w:rPrChange w:id="159"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160" w:author="User" w:date="2016-01-13T14:55:00Z">
                <w:rPr>
                  <w:rStyle w:val="Hyperlink"/>
                  <w:noProof/>
                </w:rPr>
              </w:rPrChange>
            </w:rPr>
            <w:t>3.2 Hidden Layer Block</w:t>
          </w:r>
          <w:r w:rsidRPr="000F62AA">
            <w:rPr>
              <w:rFonts w:ascii="Times New Roman" w:hAnsi="Times New Roman" w:cs="Times New Roman"/>
              <w:noProof/>
              <w:webHidden/>
              <w:rPrChange w:id="161" w:author="User" w:date="2016-01-13T14:55:00Z">
                <w:rPr>
                  <w:noProof/>
                  <w:webHidden/>
                  <w:color w:val="0000FF" w:themeColor="hyperlink"/>
                  <w:u w:val="single"/>
                </w:rPr>
              </w:rPrChange>
            </w:rPr>
            <w:tab/>
          </w:r>
          <w:r w:rsidRPr="000F62AA">
            <w:rPr>
              <w:rFonts w:ascii="Times New Roman" w:hAnsi="Times New Roman" w:cs="Times New Roman"/>
              <w:noProof/>
              <w:webHidden/>
              <w:rPrChange w:id="162"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163" w:author="User" w:date="2016-01-13T14:55:00Z">
                <w:rPr>
                  <w:noProof/>
                  <w:webHidden/>
                  <w:color w:val="0000FF" w:themeColor="hyperlink"/>
                  <w:u w:val="single"/>
                </w:rPr>
              </w:rPrChange>
            </w:rPr>
            <w:instrText xml:space="preserve"> PAGEREF _Toc440455946 \h </w:instrText>
          </w:r>
          <w:r w:rsidRPr="000F62AA">
            <w:rPr>
              <w:rFonts w:ascii="Times New Roman" w:hAnsi="Times New Roman" w:cs="Times New Roman"/>
              <w:noProof/>
              <w:webHidden/>
              <w:rPrChange w:id="164"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165"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166" w:author="User" w:date="2016-01-13T14:55:00Z">
                <w:rPr>
                  <w:noProof/>
                  <w:webHidden/>
                  <w:color w:val="0000FF" w:themeColor="hyperlink"/>
                  <w:u w:val="single"/>
                </w:rPr>
              </w:rPrChange>
            </w:rPr>
            <w:t>16</w:t>
          </w:r>
          <w:r w:rsidRPr="000F62AA">
            <w:rPr>
              <w:rFonts w:ascii="Times New Roman" w:hAnsi="Times New Roman" w:cs="Times New Roman"/>
              <w:noProof/>
              <w:webHidden/>
              <w:rPrChange w:id="167" w:author="User" w:date="2016-01-13T14:55:00Z">
                <w:rPr>
                  <w:noProof/>
                  <w:webHidden/>
                  <w:color w:val="0000FF" w:themeColor="hyperlink"/>
                  <w:u w:val="single"/>
                </w:rPr>
              </w:rPrChange>
            </w:rPr>
            <w:fldChar w:fldCharType="end"/>
          </w:r>
          <w:r w:rsidRPr="000F62AA">
            <w:rPr>
              <w:rFonts w:ascii="Times New Roman" w:hAnsi="Times New Roman" w:cs="Times New Roman"/>
              <w:rPrChange w:id="168"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169" w:author="User" w:date="2016-01-13T14:55:00Z">
                <w:rPr>
                  <w:noProof/>
                  <w:lang w:val="en-US"/>
                </w:rPr>
              </w:rPrChange>
            </w:rPr>
          </w:pPr>
          <w:r w:rsidRPr="000F62AA">
            <w:rPr>
              <w:rFonts w:ascii="Times New Roman" w:hAnsi="Times New Roman" w:cs="Times New Roman"/>
              <w:rPrChange w:id="170" w:author="User" w:date="2016-01-13T14:55:00Z">
                <w:rPr>
                  <w:color w:val="0000FF" w:themeColor="hyperlink"/>
                  <w:u w:val="single"/>
                </w:rPr>
              </w:rPrChange>
            </w:rPr>
            <w:fldChar w:fldCharType="begin"/>
          </w:r>
          <w:r w:rsidRPr="000F62AA">
            <w:rPr>
              <w:rFonts w:ascii="Times New Roman" w:hAnsi="Times New Roman" w:cs="Times New Roman"/>
              <w:rPrChange w:id="171" w:author="User" w:date="2016-01-13T14:55:00Z">
                <w:rPr>
                  <w:color w:val="0000FF" w:themeColor="hyperlink"/>
                  <w:u w:val="single"/>
                </w:rPr>
              </w:rPrChange>
            </w:rPr>
            <w:instrText>HYPERLINK \l "_Toc440455947"</w:instrText>
          </w:r>
          <w:r w:rsidRPr="000F62AA">
            <w:rPr>
              <w:rFonts w:ascii="Times New Roman" w:hAnsi="Times New Roman" w:cs="Times New Roman"/>
              <w:rPrChange w:id="172"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173" w:author="User" w:date="2016-01-13T14:55:00Z">
                <w:rPr>
                  <w:rStyle w:val="Hyperlink"/>
                  <w:noProof/>
                </w:rPr>
              </w:rPrChange>
            </w:rPr>
            <w:t>3.3 Weight Optimization Block</w:t>
          </w:r>
          <w:r w:rsidRPr="000F62AA">
            <w:rPr>
              <w:rFonts w:ascii="Times New Roman" w:hAnsi="Times New Roman" w:cs="Times New Roman"/>
              <w:noProof/>
              <w:webHidden/>
              <w:rPrChange w:id="174" w:author="User" w:date="2016-01-13T14:55:00Z">
                <w:rPr>
                  <w:noProof/>
                  <w:webHidden/>
                  <w:color w:val="0000FF" w:themeColor="hyperlink"/>
                  <w:u w:val="single"/>
                </w:rPr>
              </w:rPrChange>
            </w:rPr>
            <w:tab/>
          </w:r>
          <w:r w:rsidRPr="000F62AA">
            <w:rPr>
              <w:rFonts w:ascii="Times New Roman" w:hAnsi="Times New Roman" w:cs="Times New Roman"/>
              <w:noProof/>
              <w:webHidden/>
              <w:rPrChange w:id="175"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176" w:author="User" w:date="2016-01-13T14:55:00Z">
                <w:rPr>
                  <w:noProof/>
                  <w:webHidden/>
                  <w:color w:val="0000FF" w:themeColor="hyperlink"/>
                  <w:u w:val="single"/>
                </w:rPr>
              </w:rPrChange>
            </w:rPr>
            <w:instrText xml:space="preserve"> PAGEREF _Toc440455947 \h </w:instrText>
          </w:r>
          <w:r w:rsidRPr="000F62AA">
            <w:rPr>
              <w:rFonts w:ascii="Times New Roman" w:hAnsi="Times New Roman" w:cs="Times New Roman"/>
              <w:noProof/>
              <w:webHidden/>
              <w:rPrChange w:id="177"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178"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179" w:author="User" w:date="2016-01-13T14:55:00Z">
                <w:rPr>
                  <w:noProof/>
                  <w:webHidden/>
                  <w:color w:val="0000FF" w:themeColor="hyperlink"/>
                  <w:u w:val="single"/>
                </w:rPr>
              </w:rPrChange>
            </w:rPr>
            <w:t>21</w:t>
          </w:r>
          <w:r w:rsidRPr="000F62AA">
            <w:rPr>
              <w:rFonts w:ascii="Times New Roman" w:hAnsi="Times New Roman" w:cs="Times New Roman"/>
              <w:noProof/>
              <w:webHidden/>
              <w:rPrChange w:id="180" w:author="User" w:date="2016-01-13T14:55:00Z">
                <w:rPr>
                  <w:noProof/>
                  <w:webHidden/>
                  <w:color w:val="0000FF" w:themeColor="hyperlink"/>
                  <w:u w:val="single"/>
                </w:rPr>
              </w:rPrChange>
            </w:rPr>
            <w:fldChar w:fldCharType="end"/>
          </w:r>
          <w:r w:rsidRPr="000F62AA">
            <w:rPr>
              <w:rFonts w:ascii="Times New Roman" w:hAnsi="Times New Roman" w:cs="Times New Roman"/>
              <w:rPrChange w:id="181"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182" w:author="User" w:date="2016-01-13T14:55:00Z">
                <w:rPr>
                  <w:noProof/>
                  <w:lang w:val="en-US"/>
                </w:rPr>
              </w:rPrChange>
            </w:rPr>
          </w:pPr>
          <w:r w:rsidRPr="000F62AA">
            <w:rPr>
              <w:rFonts w:ascii="Times New Roman" w:hAnsi="Times New Roman" w:cs="Times New Roman"/>
              <w:rPrChange w:id="183" w:author="User" w:date="2016-01-13T14:55:00Z">
                <w:rPr>
                  <w:color w:val="0000FF" w:themeColor="hyperlink"/>
                  <w:u w:val="single"/>
                </w:rPr>
              </w:rPrChange>
            </w:rPr>
            <w:fldChar w:fldCharType="begin"/>
          </w:r>
          <w:r w:rsidRPr="000F62AA">
            <w:rPr>
              <w:rFonts w:ascii="Times New Roman" w:hAnsi="Times New Roman" w:cs="Times New Roman"/>
              <w:rPrChange w:id="184" w:author="User" w:date="2016-01-13T14:55:00Z">
                <w:rPr>
                  <w:color w:val="0000FF" w:themeColor="hyperlink"/>
                  <w:u w:val="single"/>
                </w:rPr>
              </w:rPrChange>
            </w:rPr>
            <w:instrText>HYPERLINK \l "_Toc440455948"</w:instrText>
          </w:r>
          <w:r w:rsidRPr="000F62AA">
            <w:rPr>
              <w:rFonts w:ascii="Times New Roman" w:hAnsi="Times New Roman" w:cs="Times New Roman"/>
              <w:rPrChange w:id="185"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186" w:author="User" w:date="2016-01-13T14:55:00Z">
                <w:rPr>
                  <w:rStyle w:val="Hyperlink"/>
                  <w:noProof/>
                </w:rPr>
              </w:rPrChange>
            </w:rPr>
            <w:t>3.4 Iteration-Check Block</w:t>
          </w:r>
          <w:r w:rsidRPr="000F62AA">
            <w:rPr>
              <w:rFonts w:ascii="Times New Roman" w:hAnsi="Times New Roman" w:cs="Times New Roman"/>
              <w:noProof/>
              <w:webHidden/>
              <w:rPrChange w:id="187" w:author="User" w:date="2016-01-13T14:55:00Z">
                <w:rPr>
                  <w:noProof/>
                  <w:webHidden/>
                  <w:color w:val="0000FF" w:themeColor="hyperlink"/>
                  <w:u w:val="single"/>
                </w:rPr>
              </w:rPrChange>
            </w:rPr>
            <w:tab/>
          </w:r>
          <w:r w:rsidRPr="000F62AA">
            <w:rPr>
              <w:rFonts w:ascii="Times New Roman" w:hAnsi="Times New Roman" w:cs="Times New Roman"/>
              <w:noProof/>
              <w:webHidden/>
              <w:rPrChange w:id="188"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189" w:author="User" w:date="2016-01-13T14:55:00Z">
                <w:rPr>
                  <w:noProof/>
                  <w:webHidden/>
                  <w:color w:val="0000FF" w:themeColor="hyperlink"/>
                  <w:u w:val="single"/>
                </w:rPr>
              </w:rPrChange>
            </w:rPr>
            <w:instrText xml:space="preserve"> PAGEREF _Toc440455948 \h </w:instrText>
          </w:r>
          <w:r w:rsidRPr="000F62AA">
            <w:rPr>
              <w:rFonts w:ascii="Times New Roman" w:hAnsi="Times New Roman" w:cs="Times New Roman"/>
              <w:noProof/>
              <w:webHidden/>
              <w:rPrChange w:id="190"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191"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192" w:author="User" w:date="2016-01-13T14:55:00Z">
                <w:rPr>
                  <w:noProof/>
                  <w:webHidden/>
                  <w:color w:val="0000FF" w:themeColor="hyperlink"/>
                  <w:u w:val="single"/>
                </w:rPr>
              </w:rPrChange>
            </w:rPr>
            <w:t>27</w:t>
          </w:r>
          <w:r w:rsidRPr="000F62AA">
            <w:rPr>
              <w:rFonts w:ascii="Times New Roman" w:hAnsi="Times New Roman" w:cs="Times New Roman"/>
              <w:noProof/>
              <w:webHidden/>
              <w:rPrChange w:id="193" w:author="User" w:date="2016-01-13T14:55:00Z">
                <w:rPr>
                  <w:noProof/>
                  <w:webHidden/>
                  <w:color w:val="0000FF" w:themeColor="hyperlink"/>
                  <w:u w:val="single"/>
                </w:rPr>
              </w:rPrChange>
            </w:rPr>
            <w:fldChar w:fldCharType="end"/>
          </w:r>
          <w:r w:rsidRPr="000F62AA">
            <w:rPr>
              <w:rFonts w:ascii="Times New Roman" w:hAnsi="Times New Roman" w:cs="Times New Roman"/>
              <w:rPrChange w:id="194"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195" w:author="User" w:date="2016-01-13T14:55:00Z">
                <w:rPr>
                  <w:noProof/>
                  <w:lang w:val="en-US"/>
                </w:rPr>
              </w:rPrChange>
            </w:rPr>
          </w:pPr>
          <w:r w:rsidRPr="000F62AA">
            <w:rPr>
              <w:rFonts w:ascii="Times New Roman" w:hAnsi="Times New Roman" w:cs="Times New Roman"/>
              <w:rPrChange w:id="196" w:author="User" w:date="2016-01-13T14:55:00Z">
                <w:rPr>
                  <w:color w:val="0000FF" w:themeColor="hyperlink"/>
                  <w:u w:val="single"/>
                </w:rPr>
              </w:rPrChange>
            </w:rPr>
            <w:fldChar w:fldCharType="begin"/>
          </w:r>
          <w:r w:rsidRPr="000F62AA">
            <w:rPr>
              <w:rFonts w:ascii="Times New Roman" w:hAnsi="Times New Roman" w:cs="Times New Roman"/>
              <w:rPrChange w:id="197" w:author="User" w:date="2016-01-13T14:55:00Z">
                <w:rPr>
                  <w:color w:val="0000FF" w:themeColor="hyperlink"/>
                  <w:u w:val="single"/>
                </w:rPr>
              </w:rPrChange>
            </w:rPr>
            <w:instrText>HYPERLINK \l "_Toc440455949"</w:instrText>
          </w:r>
          <w:r w:rsidRPr="000F62AA">
            <w:rPr>
              <w:rFonts w:ascii="Times New Roman" w:hAnsi="Times New Roman" w:cs="Times New Roman"/>
              <w:rPrChange w:id="198"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199" w:author="User" w:date="2016-01-13T14:55:00Z">
                <w:rPr>
                  <w:rStyle w:val="Hyperlink"/>
                  <w:noProof/>
                </w:rPr>
              </w:rPrChange>
            </w:rPr>
            <w:t>3.5 Voting System Block</w:t>
          </w:r>
          <w:r w:rsidRPr="000F62AA">
            <w:rPr>
              <w:rFonts w:ascii="Times New Roman" w:hAnsi="Times New Roman" w:cs="Times New Roman"/>
              <w:noProof/>
              <w:webHidden/>
              <w:rPrChange w:id="200" w:author="User" w:date="2016-01-13T14:55:00Z">
                <w:rPr>
                  <w:noProof/>
                  <w:webHidden/>
                  <w:color w:val="0000FF" w:themeColor="hyperlink"/>
                  <w:u w:val="single"/>
                </w:rPr>
              </w:rPrChange>
            </w:rPr>
            <w:tab/>
          </w:r>
          <w:r w:rsidRPr="000F62AA">
            <w:rPr>
              <w:rFonts w:ascii="Times New Roman" w:hAnsi="Times New Roman" w:cs="Times New Roman"/>
              <w:noProof/>
              <w:webHidden/>
              <w:rPrChange w:id="201"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202" w:author="User" w:date="2016-01-13T14:55:00Z">
                <w:rPr>
                  <w:noProof/>
                  <w:webHidden/>
                  <w:color w:val="0000FF" w:themeColor="hyperlink"/>
                  <w:u w:val="single"/>
                </w:rPr>
              </w:rPrChange>
            </w:rPr>
            <w:instrText xml:space="preserve"> PAGEREF _Toc440455949 \h </w:instrText>
          </w:r>
          <w:r w:rsidRPr="000F62AA">
            <w:rPr>
              <w:rFonts w:ascii="Times New Roman" w:hAnsi="Times New Roman" w:cs="Times New Roman"/>
              <w:noProof/>
              <w:webHidden/>
              <w:rPrChange w:id="203"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204"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205" w:author="User" w:date="2016-01-13T14:55:00Z">
                <w:rPr>
                  <w:noProof/>
                  <w:webHidden/>
                  <w:color w:val="0000FF" w:themeColor="hyperlink"/>
                  <w:u w:val="single"/>
                </w:rPr>
              </w:rPrChange>
            </w:rPr>
            <w:t>31</w:t>
          </w:r>
          <w:r w:rsidRPr="000F62AA">
            <w:rPr>
              <w:rFonts w:ascii="Times New Roman" w:hAnsi="Times New Roman" w:cs="Times New Roman"/>
              <w:noProof/>
              <w:webHidden/>
              <w:rPrChange w:id="206" w:author="User" w:date="2016-01-13T14:55:00Z">
                <w:rPr>
                  <w:noProof/>
                  <w:webHidden/>
                  <w:color w:val="0000FF" w:themeColor="hyperlink"/>
                  <w:u w:val="single"/>
                </w:rPr>
              </w:rPrChange>
            </w:rPr>
            <w:fldChar w:fldCharType="end"/>
          </w:r>
          <w:r w:rsidRPr="000F62AA">
            <w:rPr>
              <w:rFonts w:ascii="Times New Roman" w:hAnsi="Times New Roman" w:cs="Times New Roman"/>
              <w:rPrChange w:id="207"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208" w:author="User" w:date="2016-01-13T14:55:00Z">
                <w:rPr>
                  <w:noProof/>
                  <w:lang w:val="en-US"/>
                </w:rPr>
              </w:rPrChange>
            </w:rPr>
          </w:pPr>
          <w:r w:rsidRPr="000F62AA">
            <w:rPr>
              <w:rFonts w:ascii="Times New Roman" w:hAnsi="Times New Roman" w:cs="Times New Roman"/>
              <w:rPrChange w:id="209" w:author="User" w:date="2016-01-13T14:55:00Z">
                <w:rPr>
                  <w:color w:val="0000FF" w:themeColor="hyperlink"/>
                  <w:u w:val="single"/>
                </w:rPr>
              </w:rPrChange>
            </w:rPr>
            <w:fldChar w:fldCharType="begin"/>
          </w:r>
          <w:r w:rsidRPr="000F62AA">
            <w:rPr>
              <w:rFonts w:ascii="Times New Roman" w:hAnsi="Times New Roman" w:cs="Times New Roman"/>
              <w:rPrChange w:id="210" w:author="User" w:date="2016-01-13T14:55:00Z">
                <w:rPr>
                  <w:color w:val="0000FF" w:themeColor="hyperlink"/>
                  <w:u w:val="single"/>
                </w:rPr>
              </w:rPrChange>
            </w:rPr>
            <w:instrText>HYPERLINK \l "_Toc440455950"</w:instrText>
          </w:r>
          <w:r w:rsidRPr="000F62AA">
            <w:rPr>
              <w:rFonts w:ascii="Times New Roman" w:hAnsi="Times New Roman" w:cs="Times New Roman"/>
              <w:rPrChange w:id="211"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212" w:author="User" w:date="2016-01-13T14:55:00Z">
                <w:rPr>
                  <w:rStyle w:val="Hyperlink"/>
                  <w:noProof/>
                </w:rPr>
              </w:rPrChange>
            </w:rPr>
            <w:t>3.6 On-Chip Training Block</w:t>
          </w:r>
          <w:r w:rsidRPr="000F62AA">
            <w:rPr>
              <w:rFonts w:ascii="Times New Roman" w:hAnsi="Times New Roman" w:cs="Times New Roman"/>
              <w:noProof/>
              <w:webHidden/>
              <w:rPrChange w:id="213" w:author="User" w:date="2016-01-13T14:55:00Z">
                <w:rPr>
                  <w:noProof/>
                  <w:webHidden/>
                  <w:color w:val="0000FF" w:themeColor="hyperlink"/>
                  <w:u w:val="single"/>
                </w:rPr>
              </w:rPrChange>
            </w:rPr>
            <w:tab/>
          </w:r>
          <w:r w:rsidRPr="000F62AA">
            <w:rPr>
              <w:rFonts w:ascii="Times New Roman" w:hAnsi="Times New Roman" w:cs="Times New Roman"/>
              <w:noProof/>
              <w:webHidden/>
              <w:rPrChange w:id="214"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215" w:author="User" w:date="2016-01-13T14:55:00Z">
                <w:rPr>
                  <w:noProof/>
                  <w:webHidden/>
                  <w:color w:val="0000FF" w:themeColor="hyperlink"/>
                  <w:u w:val="single"/>
                </w:rPr>
              </w:rPrChange>
            </w:rPr>
            <w:instrText xml:space="preserve"> PAGEREF _Toc440455950 \h </w:instrText>
          </w:r>
          <w:r w:rsidRPr="000F62AA">
            <w:rPr>
              <w:rFonts w:ascii="Times New Roman" w:hAnsi="Times New Roman" w:cs="Times New Roman"/>
              <w:noProof/>
              <w:webHidden/>
              <w:rPrChange w:id="216"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217"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218" w:author="User" w:date="2016-01-13T14:55:00Z">
                <w:rPr>
                  <w:noProof/>
                  <w:webHidden/>
                  <w:color w:val="0000FF" w:themeColor="hyperlink"/>
                  <w:u w:val="single"/>
                </w:rPr>
              </w:rPrChange>
            </w:rPr>
            <w:t>35</w:t>
          </w:r>
          <w:r w:rsidRPr="000F62AA">
            <w:rPr>
              <w:rFonts w:ascii="Times New Roman" w:hAnsi="Times New Roman" w:cs="Times New Roman"/>
              <w:noProof/>
              <w:webHidden/>
              <w:rPrChange w:id="219" w:author="User" w:date="2016-01-13T14:55:00Z">
                <w:rPr>
                  <w:noProof/>
                  <w:webHidden/>
                  <w:color w:val="0000FF" w:themeColor="hyperlink"/>
                  <w:u w:val="single"/>
                </w:rPr>
              </w:rPrChange>
            </w:rPr>
            <w:fldChar w:fldCharType="end"/>
          </w:r>
          <w:r w:rsidRPr="000F62AA">
            <w:rPr>
              <w:rFonts w:ascii="Times New Roman" w:hAnsi="Times New Roman" w:cs="Times New Roman"/>
              <w:rPrChange w:id="220"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221" w:author="User" w:date="2016-01-13T14:55:00Z">
                <w:rPr>
                  <w:noProof/>
                  <w:lang w:val="en-US"/>
                </w:rPr>
              </w:rPrChange>
            </w:rPr>
          </w:pPr>
          <w:r w:rsidRPr="000F62AA">
            <w:rPr>
              <w:rFonts w:ascii="Times New Roman" w:hAnsi="Times New Roman" w:cs="Times New Roman"/>
              <w:rPrChange w:id="222" w:author="User" w:date="2016-01-13T14:55:00Z">
                <w:rPr>
                  <w:color w:val="0000FF" w:themeColor="hyperlink"/>
                  <w:u w:val="single"/>
                </w:rPr>
              </w:rPrChange>
            </w:rPr>
            <w:fldChar w:fldCharType="begin"/>
          </w:r>
          <w:r w:rsidRPr="000F62AA">
            <w:rPr>
              <w:rFonts w:ascii="Times New Roman" w:hAnsi="Times New Roman" w:cs="Times New Roman"/>
              <w:rPrChange w:id="223" w:author="User" w:date="2016-01-13T14:55:00Z">
                <w:rPr>
                  <w:color w:val="0000FF" w:themeColor="hyperlink"/>
                  <w:u w:val="single"/>
                </w:rPr>
              </w:rPrChange>
            </w:rPr>
            <w:instrText>HYPERLINK \l "_Toc440455951"</w:instrText>
          </w:r>
          <w:r w:rsidRPr="000F62AA">
            <w:rPr>
              <w:rFonts w:ascii="Times New Roman" w:hAnsi="Times New Roman" w:cs="Times New Roman"/>
              <w:rPrChange w:id="224"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225" w:author="User" w:date="2016-01-13T14:55:00Z">
                <w:rPr>
                  <w:rStyle w:val="Hyperlink"/>
                  <w:noProof/>
                </w:rPr>
              </w:rPrChange>
            </w:rPr>
            <w:t>3.7 Integrated SOM Module</w:t>
          </w:r>
          <w:r w:rsidRPr="000F62AA">
            <w:rPr>
              <w:rFonts w:ascii="Times New Roman" w:hAnsi="Times New Roman" w:cs="Times New Roman"/>
              <w:noProof/>
              <w:webHidden/>
              <w:rPrChange w:id="226" w:author="User" w:date="2016-01-13T14:55:00Z">
                <w:rPr>
                  <w:noProof/>
                  <w:webHidden/>
                  <w:color w:val="0000FF" w:themeColor="hyperlink"/>
                  <w:u w:val="single"/>
                </w:rPr>
              </w:rPrChange>
            </w:rPr>
            <w:tab/>
          </w:r>
          <w:r w:rsidRPr="000F62AA">
            <w:rPr>
              <w:rFonts w:ascii="Times New Roman" w:hAnsi="Times New Roman" w:cs="Times New Roman"/>
              <w:noProof/>
              <w:webHidden/>
              <w:rPrChange w:id="227"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228" w:author="User" w:date="2016-01-13T14:55:00Z">
                <w:rPr>
                  <w:noProof/>
                  <w:webHidden/>
                  <w:color w:val="0000FF" w:themeColor="hyperlink"/>
                  <w:u w:val="single"/>
                </w:rPr>
              </w:rPrChange>
            </w:rPr>
            <w:instrText xml:space="preserve"> PAGEREF _Toc440455951 \h </w:instrText>
          </w:r>
          <w:r w:rsidRPr="000F62AA">
            <w:rPr>
              <w:rFonts w:ascii="Times New Roman" w:hAnsi="Times New Roman" w:cs="Times New Roman"/>
              <w:noProof/>
              <w:webHidden/>
              <w:rPrChange w:id="229"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230"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231" w:author="User" w:date="2016-01-13T14:55:00Z">
                <w:rPr>
                  <w:noProof/>
                  <w:webHidden/>
                  <w:color w:val="0000FF" w:themeColor="hyperlink"/>
                  <w:u w:val="single"/>
                </w:rPr>
              </w:rPrChange>
            </w:rPr>
            <w:t>39</w:t>
          </w:r>
          <w:r w:rsidRPr="000F62AA">
            <w:rPr>
              <w:rFonts w:ascii="Times New Roman" w:hAnsi="Times New Roman" w:cs="Times New Roman"/>
              <w:noProof/>
              <w:webHidden/>
              <w:rPrChange w:id="232" w:author="User" w:date="2016-01-13T14:55:00Z">
                <w:rPr>
                  <w:noProof/>
                  <w:webHidden/>
                  <w:color w:val="0000FF" w:themeColor="hyperlink"/>
                  <w:u w:val="single"/>
                </w:rPr>
              </w:rPrChange>
            </w:rPr>
            <w:fldChar w:fldCharType="end"/>
          </w:r>
          <w:r w:rsidRPr="000F62AA">
            <w:rPr>
              <w:rFonts w:ascii="Times New Roman" w:hAnsi="Times New Roman" w:cs="Times New Roman"/>
              <w:rPrChange w:id="233" w:author="User" w:date="2016-01-13T14:55:00Z">
                <w:rPr>
                  <w:color w:val="0000FF" w:themeColor="hyperlink"/>
                  <w:u w:val="single"/>
                </w:rPr>
              </w:rPrChange>
            </w:rPr>
            <w:fldChar w:fldCharType="end"/>
          </w:r>
        </w:p>
        <w:p w:rsidR="005C7135" w:rsidRPr="00673E07" w:rsidRDefault="000F62AA">
          <w:pPr>
            <w:pStyle w:val="TOC2"/>
            <w:tabs>
              <w:tab w:val="right" w:leader="dot" w:pos="9016"/>
            </w:tabs>
            <w:rPr>
              <w:rFonts w:ascii="Times New Roman" w:hAnsi="Times New Roman" w:cs="Times New Roman"/>
              <w:noProof/>
              <w:lang w:val="en-US"/>
              <w:rPrChange w:id="234" w:author="User" w:date="2016-01-13T14:55:00Z">
                <w:rPr>
                  <w:noProof/>
                  <w:lang w:val="en-US"/>
                </w:rPr>
              </w:rPrChange>
            </w:rPr>
          </w:pPr>
          <w:r w:rsidRPr="000F62AA">
            <w:rPr>
              <w:rFonts w:ascii="Times New Roman" w:hAnsi="Times New Roman" w:cs="Times New Roman"/>
              <w:rPrChange w:id="235" w:author="User" w:date="2016-01-13T14:55:00Z">
                <w:rPr>
                  <w:color w:val="0000FF" w:themeColor="hyperlink"/>
                  <w:u w:val="single"/>
                </w:rPr>
              </w:rPrChange>
            </w:rPr>
            <w:fldChar w:fldCharType="begin"/>
          </w:r>
          <w:r w:rsidRPr="000F62AA">
            <w:rPr>
              <w:rFonts w:ascii="Times New Roman" w:hAnsi="Times New Roman" w:cs="Times New Roman"/>
              <w:rPrChange w:id="236" w:author="User" w:date="2016-01-13T14:55:00Z">
                <w:rPr>
                  <w:color w:val="0000FF" w:themeColor="hyperlink"/>
                  <w:u w:val="single"/>
                </w:rPr>
              </w:rPrChange>
            </w:rPr>
            <w:instrText>HYPERLINK \l "_Toc440455952"</w:instrText>
          </w:r>
          <w:r w:rsidRPr="000F62AA">
            <w:rPr>
              <w:rFonts w:ascii="Times New Roman" w:hAnsi="Times New Roman" w:cs="Times New Roman"/>
              <w:rPrChange w:id="237"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238" w:author="User" w:date="2016-01-13T14:55:00Z">
                <w:rPr>
                  <w:rStyle w:val="Hyperlink"/>
                  <w:noProof/>
                </w:rPr>
              </w:rPrChange>
            </w:rPr>
            <w:t>Chapter 4 Results and Discussions</w:t>
          </w:r>
          <w:r w:rsidRPr="000F62AA">
            <w:rPr>
              <w:rFonts w:ascii="Times New Roman" w:hAnsi="Times New Roman" w:cs="Times New Roman"/>
              <w:noProof/>
              <w:webHidden/>
              <w:rPrChange w:id="239" w:author="User" w:date="2016-01-13T14:55:00Z">
                <w:rPr>
                  <w:noProof/>
                  <w:webHidden/>
                  <w:color w:val="0000FF" w:themeColor="hyperlink"/>
                  <w:u w:val="single"/>
                </w:rPr>
              </w:rPrChange>
            </w:rPr>
            <w:tab/>
          </w:r>
          <w:r w:rsidRPr="000F62AA">
            <w:rPr>
              <w:rFonts w:ascii="Times New Roman" w:hAnsi="Times New Roman" w:cs="Times New Roman"/>
              <w:noProof/>
              <w:webHidden/>
              <w:rPrChange w:id="240"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241" w:author="User" w:date="2016-01-13T14:55:00Z">
                <w:rPr>
                  <w:noProof/>
                  <w:webHidden/>
                  <w:color w:val="0000FF" w:themeColor="hyperlink"/>
                  <w:u w:val="single"/>
                </w:rPr>
              </w:rPrChange>
            </w:rPr>
            <w:instrText xml:space="preserve"> PAGEREF _Toc440455952 \h </w:instrText>
          </w:r>
          <w:r w:rsidRPr="000F62AA">
            <w:rPr>
              <w:rFonts w:ascii="Times New Roman" w:hAnsi="Times New Roman" w:cs="Times New Roman"/>
              <w:noProof/>
              <w:webHidden/>
              <w:rPrChange w:id="242"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243"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244" w:author="User" w:date="2016-01-13T14:55:00Z">
                <w:rPr>
                  <w:noProof/>
                  <w:webHidden/>
                  <w:color w:val="0000FF" w:themeColor="hyperlink"/>
                  <w:u w:val="single"/>
                </w:rPr>
              </w:rPrChange>
            </w:rPr>
            <w:t>41</w:t>
          </w:r>
          <w:r w:rsidRPr="000F62AA">
            <w:rPr>
              <w:rFonts w:ascii="Times New Roman" w:hAnsi="Times New Roman" w:cs="Times New Roman"/>
              <w:noProof/>
              <w:webHidden/>
              <w:rPrChange w:id="245" w:author="User" w:date="2016-01-13T14:55:00Z">
                <w:rPr>
                  <w:noProof/>
                  <w:webHidden/>
                  <w:color w:val="0000FF" w:themeColor="hyperlink"/>
                  <w:u w:val="single"/>
                </w:rPr>
              </w:rPrChange>
            </w:rPr>
            <w:fldChar w:fldCharType="end"/>
          </w:r>
          <w:r w:rsidRPr="000F62AA">
            <w:rPr>
              <w:rFonts w:ascii="Times New Roman" w:hAnsi="Times New Roman" w:cs="Times New Roman"/>
              <w:rPrChange w:id="246"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247" w:author="User" w:date="2016-01-13T14:55:00Z">
                <w:rPr>
                  <w:noProof/>
                  <w:lang w:val="en-US"/>
                </w:rPr>
              </w:rPrChange>
            </w:rPr>
          </w:pPr>
          <w:r w:rsidRPr="000F62AA">
            <w:rPr>
              <w:rFonts w:ascii="Times New Roman" w:hAnsi="Times New Roman" w:cs="Times New Roman"/>
              <w:rPrChange w:id="248" w:author="User" w:date="2016-01-13T14:55:00Z">
                <w:rPr>
                  <w:color w:val="0000FF" w:themeColor="hyperlink"/>
                  <w:u w:val="single"/>
                </w:rPr>
              </w:rPrChange>
            </w:rPr>
            <w:fldChar w:fldCharType="begin"/>
          </w:r>
          <w:r w:rsidRPr="000F62AA">
            <w:rPr>
              <w:rFonts w:ascii="Times New Roman" w:hAnsi="Times New Roman" w:cs="Times New Roman"/>
              <w:rPrChange w:id="249" w:author="User" w:date="2016-01-13T14:55:00Z">
                <w:rPr>
                  <w:color w:val="0000FF" w:themeColor="hyperlink"/>
                  <w:u w:val="single"/>
                </w:rPr>
              </w:rPrChange>
            </w:rPr>
            <w:instrText>HYPERLINK \l "_Toc440455953"</w:instrText>
          </w:r>
          <w:r w:rsidRPr="000F62AA">
            <w:rPr>
              <w:rFonts w:ascii="Times New Roman" w:hAnsi="Times New Roman" w:cs="Times New Roman"/>
              <w:rPrChange w:id="250"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251" w:author="User" w:date="2016-01-13T14:55:00Z">
                <w:rPr>
                  <w:rStyle w:val="Hyperlink"/>
                  <w:noProof/>
                </w:rPr>
              </w:rPrChange>
            </w:rPr>
            <w:t>4.1 Neuron Initialization Block</w:t>
          </w:r>
          <w:r w:rsidRPr="000F62AA">
            <w:rPr>
              <w:rFonts w:ascii="Times New Roman" w:hAnsi="Times New Roman" w:cs="Times New Roman"/>
              <w:noProof/>
              <w:webHidden/>
              <w:rPrChange w:id="252" w:author="User" w:date="2016-01-13T14:55:00Z">
                <w:rPr>
                  <w:noProof/>
                  <w:webHidden/>
                  <w:color w:val="0000FF" w:themeColor="hyperlink"/>
                  <w:u w:val="single"/>
                </w:rPr>
              </w:rPrChange>
            </w:rPr>
            <w:tab/>
          </w:r>
          <w:r w:rsidRPr="000F62AA">
            <w:rPr>
              <w:rFonts w:ascii="Times New Roman" w:hAnsi="Times New Roman" w:cs="Times New Roman"/>
              <w:noProof/>
              <w:webHidden/>
              <w:rPrChange w:id="253"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254" w:author="User" w:date="2016-01-13T14:55:00Z">
                <w:rPr>
                  <w:noProof/>
                  <w:webHidden/>
                  <w:color w:val="0000FF" w:themeColor="hyperlink"/>
                  <w:u w:val="single"/>
                </w:rPr>
              </w:rPrChange>
            </w:rPr>
            <w:instrText xml:space="preserve"> PAGEREF _Toc440455953 \h </w:instrText>
          </w:r>
          <w:r w:rsidRPr="000F62AA">
            <w:rPr>
              <w:rFonts w:ascii="Times New Roman" w:hAnsi="Times New Roman" w:cs="Times New Roman"/>
              <w:noProof/>
              <w:webHidden/>
              <w:rPrChange w:id="255"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256"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257" w:author="User" w:date="2016-01-13T14:55:00Z">
                <w:rPr>
                  <w:noProof/>
                  <w:webHidden/>
                  <w:color w:val="0000FF" w:themeColor="hyperlink"/>
                  <w:u w:val="single"/>
                </w:rPr>
              </w:rPrChange>
            </w:rPr>
            <w:t>41</w:t>
          </w:r>
          <w:r w:rsidRPr="000F62AA">
            <w:rPr>
              <w:rFonts w:ascii="Times New Roman" w:hAnsi="Times New Roman" w:cs="Times New Roman"/>
              <w:noProof/>
              <w:webHidden/>
              <w:rPrChange w:id="258" w:author="User" w:date="2016-01-13T14:55:00Z">
                <w:rPr>
                  <w:noProof/>
                  <w:webHidden/>
                  <w:color w:val="0000FF" w:themeColor="hyperlink"/>
                  <w:u w:val="single"/>
                </w:rPr>
              </w:rPrChange>
            </w:rPr>
            <w:fldChar w:fldCharType="end"/>
          </w:r>
          <w:r w:rsidRPr="000F62AA">
            <w:rPr>
              <w:rFonts w:ascii="Times New Roman" w:hAnsi="Times New Roman" w:cs="Times New Roman"/>
              <w:rPrChange w:id="259"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260" w:author="User" w:date="2016-01-13T14:55:00Z">
                <w:rPr>
                  <w:noProof/>
                  <w:lang w:val="en-US"/>
                </w:rPr>
              </w:rPrChange>
            </w:rPr>
          </w:pPr>
          <w:r w:rsidRPr="000F62AA">
            <w:rPr>
              <w:rFonts w:ascii="Times New Roman" w:hAnsi="Times New Roman" w:cs="Times New Roman"/>
              <w:rPrChange w:id="261" w:author="User" w:date="2016-01-13T14:55:00Z">
                <w:rPr>
                  <w:color w:val="0000FF" w:themeColor="hyperlink"/>
                  <w:u w:val="single"/>
                </w:rPr>
              </w:rPrChange>
            </w:rPr>
            <w:fldChar w:fldCharType="begin"/>
          </w:r>
          <w:r w:rsidRPr="000F62AA">
            <w:rPr>
              <w:rFonts w:ascii="Times New Roman" w:hAnsi="Times New Roman" w:cs="Times New Roman"/>
              <w:rPrChange w:id="262" w:author="User" w:date="2016-01-13T14:55:00Z">
                <w:rPr>
                  <w:color w:val="0000FF" w:themeColor="hyperlink"/>
                  <w:u w:val="single"/>
                </w:rPr>
              </w:rPrChange>
            </w:rPr>
            <w:instrText>HYPERLINK \l "_Toc440455954"</w:instrText>
          </w:r>
          <w:r w:rsidRPr="000F62AA">
            <w:rPr>
              <w:rFonts w:ascii="Times New Roman" w:hAnsi="Times New Roman" w:cs="Times New Roman"/>
              <w:rPrChange w:id="263"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264" w:author="User" w:date="2016-01-13T14:55:00Z">
                <w:rPr>
                  <w:rStyle w:val="Hyperlink"/>
                  <w:noProof/>
                </w:rPr>
              </w:rPrChange>
            </w:rPr>
            <w:t>4.2 Hidden Layer Block</w:t>
          </w:r>
          <w:r w:rsidRPr="000F62AA">
            <w:rPr>
              <w:rFonts w:ascii="Times New Roman" w:hAnsi="Times New Roman" w:cs="Times New Roman"/>
              <w:noProof/>
              <w:webHidden/>
              <w:rPrChange w:id="265" w:author="User" w:date="2016-01-13T14:55:00Z">
                <w:rPr>
                  <w:noProof/>
                  <w:webHidden/>
                  <w:color w:val="0000FF" w:themeColor="hyperlink"/>
                  <w:u w:val="single"/>
                </w:rPr>
              </w:rPrChange>
            </w:rPr>
            <w:tab/>
          </w:r>
          <w:r w:rsidRPr="000F62AA">
            <w:rPr>
              <w:rFonts w:ascii="Times New Roman" w:hAnsi="Times New Roman" w:cs="Times New Roman"/>
              <w:noProof/>
              <w:webHidden/>
              <w:rPrChange w:id="266"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267" w:author="User" w:date="2016-01-13T14:55:00Z">
                <w:rPr>
                  <w:noProof/>
                  <w:webHidden/>
                  <w:color w:val="0000FF" w:themeColor="hyperlink"/>
                  <w:u w:val="single"/>
                </w:rPr>
              </w:rPrChange>
            </w:rPr>
            <w:instrText xml:space="preserve"> PAGEREF _Toc440455954 \h </w:instrText>
          </w:r>
          <w:r w:rsidRPr="000F62AA">
            <w:rPr>
              <w:rFonts w:ascii="Times New Roman" w:hAnsi="Times New Roman" w:cs="Times New Roman"/>
              <w:noProof/>
              <w:webHidden/>
              <w:rPrChange w:id="268"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269"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270" w:author="User" w:date="2016-01-13T14:55:00Z">
                <w:rPr>
                  <w:noProof/>
                  <w:webHidden/>
                  <w:color w:val="0000FF" w:themeColor="hyperlink"/>
                  <w:u w:val="single"/>
                </w:rPr>
              </w:rPrChange>
            </w:rPr>
            <w:t>44</w:t>
          </w:r>
          <w:r w:rsidRPr="000F62AA">
            <w:rPr>
              <w:rFonts w:ascii="Times New Roman" w:hAnsi="Times New Roman" w:cs="Times New Roman"/>
              <w:noProof/>
              <w:webHidden/>
              <w:rPrChange w:id="271" w:author="User" w:date="2016-01-13T14:55:00Z">
                <w:rPr>
                  <w:noProof/>
                  <w:webHidden/>
                  <w:color w:val="0000FF" w:themeColor="hyperlink"/>
                  <w:u w:val="single"/>
                </w:rPr>
              </w:rPrChange>
            </w:rPr>
            <w:fldChar w:fldCharType="end"/>
          </w:r>
          <w:r w:rsidRPr="000F62AA">
            <w:rPr>
              <w:rFonts w:ascii="Times New Roman" w:hAnsi="Times New Roman" w:cs="Times New Roman"/>
              <w:rPrChange w:id="272"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273" w:author="User" w:date="2016-01-13T14:55:00Z">
                <w:rPr>
                  <w:noProof/>
                  <w:lang w:val="en-US"/>
                </w:rPr>
              </w:rPrChange>
            </w:rPr>
          </w:pPr>
          <w:r w:rsidRPr="000F62AA">
            <w:rPr>
              <w:rFonts w:ascii="Times New Roman" w:hAnsi="Times New Roman" w:cs="Times New Roman"/>
              <w:rPrChange w:id="274" w:author="User" w:date="2016-01-13T14:55:00Z">
                <w:rPr>
                  <w:color w:val="0000FF" w:themeColor="hyperlink"/>
                  <w:u w:val="single"/>
                </w:rPr>
              </w:rPrChange>
            </w:rPr>
            <w:fldChar w:fldCharType="begin"/>
          </w:r>
          <w:r w:rsidRPr="000F62AA">
            <w:rPr>
              <w:rFonts w:ascii="Times New Roman" w:hAnsi="Times New Roman" w:cs="Times New Roman"/>
              <w:rPrChange w:id="275" w:author="User" w:date="2016-01-13T14:55:00Z">
                <w:rPr>
                  <w:color w:val="0000FF" w:themeColor="hyperlink"/>
                  <w:u w:val="single"/>
                </w:rPr>
              </w:rPrChange>
            </w:rPr>
            <w:instrText>HYPERLINK \l "_Toc440455955"</w:instrText>
          </w:r>
          <w:r w:rsidRPr="000F62AA">
            <w:rPr>
              <w:rFonts w:ascii="Times New Roman" w:hAnsi="Times New Roman" w:cs="Times New Roman"/>
              <w:rPrChange w:id="276"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277" w:author="User" w:date="2016-01-13T14:55:00Z">
                <w:rPr>
                  <w:rStyle w:val="Hyperlink"/>
                  <w:noProof/>
                </w:rPr>
              </w:rPrChange>
            </w:rPr>
            <w:t>4.3 Weight Optimization</w:t>
          </w:r>
          <w:r w:rsidRPr="000F62AA">
            <w:rPr>
              <w:rFonts w:ascii="Times New Roman" w:hAnsi="Times New Roman" w:cs="Times New Roman"/>
              <w:noProof/>
              <w:webHidden/>
              <w:rPrChange w:id="278" w:author="User" w:date="2016-01-13T14:55:00Z">
                <w:rPr>
                  <w:noProof/>
                  <w:webHidden/>
                  <w:color w:val="0000FF" w:themeColor="hyperlink"/>
                  <w:u w:val="single"/>
                </w:rPr>
              </w:rPrChange>
            </w:rPr>
            <w:tab/>
          </w:r>
          <w:r w:rsidRPr="000F62AA">
            <w:rPr>
              <w:rFonts w:ascii="Times New Roman" w:hAnsi="Times New Roman" w:cs="Times New Roman"/>
              <w:noProof/>
              <w:webHidden/>
              <w:rPrChange w:id="279"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280" w:author="User" w:date="2016-01-13T14:55:00Z">
                <w:rPr>
                  <w:noProof/>
                  <w:webHidden/>
                  <w:color w:val="0000FF" w:themeColor="hyperlink"/>
                  <w:u w:val="single"/>
                </w:rPr>
              </w:rPrChange>
            </w:rPr>
            <w:instrText xml:space="preserve"> PAGEREF _Toc440455955 \h </w:instrText>
          </w:r>
          <w:r w:rsidRPr="000F62AA">
            <w:rPr>
              <w:rFonts w:ascii="Times New Roman" w:hAnsi="Times New Roman" w:cs="Times New Roman"/>
              <w:noProof/>
              <w:webHidden/>
              <w:rPrChange w:id="281"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282"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283" w:author="User" w:date="2016-01-13T14:55:00Z">
                <w:rPr>
                  <w:noProof/>
                  <w:webHidden/>
                  <w:color w:val="0000FF" w:themeColor="hyperlink"/>
                  <w:u w:val="single"/>
                </w:rPr>
              </w:rPrChange>
            </w:rPr>
            <w:t>50</w:t>
          </w:r>
          <w:r w:rsidRPr="000F62AA">
            <w:rPr>
              <w:rFonts w:ascii="Times New Roman" w:hAnsi="Times New Roman" w:cs="Times New Roman"/>
              <w:noProof/>
              <w:webHidden/>
              <w:rPrChange w:id="284" w:author="User" w:date="2016-01-13T14:55:00Z">
                <w:rPr>
                  <w:noProof/>
                  <w:webHidden/>
                  <w:color w:val="0000FF" w:themeColor="hyperlink"/>
                  <w:u w:val="single"/>
                </w:rPr>
              </w:rPrChange>
            </w:rPr>
            <w:fldChar w:fldCharType="end"/>
          </w:r>
          <w:r w:rsidRPr="000F62AA">
            <w:rPr>
              <w:rFonts w:ascii="Times New Roman" w:hAnsi="Times New Roman" w:cs="Times New Roman"/>
              <w:rPrChange w:id="285"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286" w:author="User" w:date="2016-01-13T14:55:00Z">
                <w:rPr>
                  <w:noProof/>
                  <w:lang w:val="en-US"/>
                </w:rPr>
              </w:rPrChange>
            </w:rPr>
          </w:pPr>
          <w:r w:rsidRPr="000F62AA">
            <w:rPr>
              <w:rFonts w:ascii="Times New Roman" w:hAnsi="Times New Roman" w:cs="Times New Roman"/>
              <w:rPrChange w:id="287" w:author="User" w:date="2016-01-13T14:55:00Z">
                <w:rPr>
                  <w:color w:val="0000FF" w:themeColor="hyperlink"/>
                  <w:u w:val="single"/>
                </w:rPr>
              </w:rPrChange>
            </w:rPr>
            <w:fldChar w:fldCharType="begin"/>
          </w:r>
          <w:r w:rsidRPr="000F62AA">
            <w:rPr>
              <w:rFonts w:ascii="Times New Roman" w:hAnsi="Times New Roman" w:cs="Times New Roman"/>
              <w:rPrChange w:id="288" w:author="User" w:date="2016-01-13T14:55:00Z">
                <w:rPr>
                  <w:color w:val="0000FF" w:themeColor="hyperlink"/>
                  <w:u w:val="single"/>
                </w:rPr>
              </w:rPrChange>
            </w:rPr>
            <w:instrText>HYPERLINK \l "_Toc440455956"</w:instrText>
          </w:r>
          <w:r w:rsidRPr="000F62AA">
            <w:rPr>
              <w:rFonts w:ascii="Times New Roman" w:hAnsi="Times New Roman" w:cs="Times New Roman"/>
              <w:rPrChange w:id="289"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290" w:author="User" w:date="2016-01-13T14:55:00Z">
                <w:rPr>
                  <w:rStyle w:val="Hyperlink"/>
                  <w:noProof/>
                </w:rPr>
              </w:rPrChange>
            </w:rPr>
            <w:t>4.4 Iteration-Check Block</w:t>
          </w:r>
          <w:r w:rsidRPr="000F62AA">
            <w:rPr>
              <w:rFonts w:ascii="Times New Roman" w:hAnsi="Times New Roman" w:cs="Times New Roman"/>
              <w:noProof/>
              <w:webHidden/>
              <w:rPrChange w:id="291" w:author="User" w:date="2016-01-13T14:55:00Z">
                <w:rPr>
                  <w:noProof/>
                  <w:webHidden/>
                  <w:color w:val="0000FF" w:themeColor="hyperlink"/>
                  <w:u w:val="single"/>
                </w:rPr>
              </w:rPrChange>
            </w:rPr>
            <w:tab/>
          </w:r>
          <w:r w:rsidRPr="000F62AA">
            <w:rPr>
              <w:rFonts w:ascii="Times New Roman" w:hAnsi="Times New Roman" w:cs="Times New Roman"/>
              <w:noProof/>
              <w:webHidden/>
              <w:rPrChange w:id="292"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293" w:author="User" w:date="2016-01-13T14:55:00Z">
                <w:rPr>
                  <w:noProof/>
                  <w:webHidden/>
                  <w:color w:val="0000FF" w:themeColor="hyperlink"/>
                  <w:u w:val="single"/>
                </w:rPr>
              </w:rPrChange>
            </w:rPr>
            <w:instrText xml:space="preserve"> PAGEREF _Toc440455956 \h </w:instrText>
          </w:r>
          <w:r w:rsidRPr="000F62AA">
            <w:rPr>
              <w:rFonts w:ascii="Times New Roman" w:hAnsi="Times New Roman" w:cs="Times New Roman"/>
              <w:noProof/>
              <w:webHidden/>
              <w:rPrChange w:id="294"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295"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296" w:author="User" w:date="2016-01-13T14:55:00Z">
                <w:rPr>
                  <w:noProof/>
                  <w:webHidden/>
                  <w:color w:val="0000FF" w:themeColor="hyperlink"/>
                  <w:u w:val="single"/>
                </w:rPr>
              </w:rPrChange>
            </w:rPr>
            <w:t>56</w:t>
          </w:r>
          <w:r w:rsidRPr="000F62AA">
            <w:rPr>
              <w:rFonts w:ascii="Times New Roman" w:hAnsi="Times New Roman" w:cs="Times New Roman"/>
              <w:noProof/>
              <w:webHidden/>
              <w:rPrChange w:id="297" w:author="User" w:date="2016-01-13T14:55:00Z">
                <w:rPr>
                  <w:noProof/>
                  <w:webHidden/>
                  <w:color w:val="0000FF" w:themeColor="hyperlink"/>
                  <w:u w:val="single"/>
                </w:rPr>
              </w:rPrChange>
            </w:rPr>
            <w:fldChar w:fldCharType="end"/>
          </w:r>
          <w:r w:rsidRPr="000F62AA">
            <w:rPr>
              <w:rFonts w:ascii="Times New Roman" w:hAnsi="Times New Roman" w:cs="Times New Roman"/>
              <w:rPrChange w:id="298"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299" w:author="User" w:date="2016-01-13T14:55:00Z">
                <w:rPr>
                  <w:noProof/>
                  <w:lang w:val="en-US"/>
                </w:rPr>
              </w:rPrChange>
            </w:rPr>
          </w:pPr>
          <w:r w:rsidRPr="000F62AA">
            <w:rPr>
              <w:rFonts w:ascii="Times New Roman" w:hAnsi="Times New Roman" w:cs="Times New Roman"/>
              <w:rPrChange w:id="300" w:author="User" w:date="2016-01-13T14:55:00Z">
                <w:rPr>
                  <w:color w:val="0000FF" w:themeColor="hyperlink"/>
                  <w:u w:val="single"/>
                </w:rPr>
              </w:rPrChange>
            </w:rPr>
            <w:fldChar w:fldCharType="begin"/>
          </w:r>
          <w:r w:rsidRPr="000F62AA">
            <w:rPr>
              <w:rFonts w:ascii="Times New Roman" w:hAnsi="Times New Roman" w:cs="Times New Roman"/>
              <w:rPrChange w:id="301" w:author="User" w:date="2016-01-13T14:55:00Z">
                <w:rPr>
                  <w:color w:val="0000FF" w:themeColor="hyperlink"/>
                  <w:u w:val="single"/>
                </w:rPr>
              </w:rPrChange>
            </w:rPr>
            <w:instrText>HYPERLINK \l "_Toc440455957"</w:instrText>
          </w:r>
          <w:r w:rsidRPr="000F62AA">
            <w:rPr>
              <w:rFonts w:ascii="Times New Roman" w:hAnsi="Times New Roman" w:cs="Times New Roman"/>
              <w:rPrChange w:id="302"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303" w:author="User" w:date="2016-01-13T14:55:00Z">
                <w:rPr>
                  <w:rStyle w:val="Hyperlink"/>
                  <w:noProof/>
                </w:rPr>
              </w:rPrChange>
            </w:rPr>
            <w:t>4.5 Voting System Block</w:t>
          </w:r>
          <w:r w:rsidRPr="000F62AA">
            <w:rPr>
              <w:rFonts w:ascii="Times New Roman" w:hAnsi="Times New Roman" w:cs="Times New Roman"/>
              <w:noProof/>
              <w:webHidden/>
              <w:rPrChange w:id="304" w:author="User" w:date="2016-01-13T14:55:00Z">
                <w:rPr>
                  <w:noProof/>
                  <w:webHidden/>
                  <w:color w:val="0000FF" w:themeColor="hyperlink"/>
                  <w:u w:val="single"/>
                </w:rPr>
              </w:rPrChange>
            </w:rPr>
            <w:tab/>
          </w:r>
          <w:r w:rsidRPr="000F62AA">
            <w:rPr>
              <w:rFonts w:ascii="Times New Roman" w:hAnsi="Times New Roman" w:cs="Times New Roman"/>
              <w:noProof/>
              <w:webHidden/>
              <w:rPrChange w:id="305"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306" w:author="User" w:date="2016-01-13T14:55:00Z">
                <w:rPr>
                  <w:noProof/>
                  <w:webHidden/>
                  <w:color w:val="0000FF" w:themeColor="hyperlink"/>
                  <w:u w:val="single"/>
                </w:rPr>
              </w:rPrChange>
            </w:rPr>
            <w:instrText xml:space="preserve"> PAGEREF _Toc440455957 \h </w:instrText>
          </w:r>
          <w:r w:rsidRPr="000F62AA">
            <w:rPr>
              <w:rFonts w:ascii="Times New Roman" w:hAnsi="Times New Roman" w:cs="Times New Roman"/>
              <w:noProof/>
              <w:webHidden/>
              <w:rPrChange w:id="307"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308"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309" w:author="User" w:date="2016-01-13T14:55:00Z">
                <w:rPr>
                  <w:noProof/>
                  <w:webHidden/>
                  <w:color w:val="0000FF" w:themeColor="hyperlink"/>
                  <w:u w:val="single"/>
                </w:rPr>
              </w:rPrChange>
            </w:rPr>
            <w:t>60</w:t>
          </w:r>
          <w:r w:rsidRPr="000F62AA">
            <w:rPr>
              <w:rFonts w:ascii="Times New Roman" w:hAnsi="Times New Roman" w:cs="Times New Roman"/>
              <w:noProof/>
              <w:webHidden/>
              <w:rPrChange w:id="310" w:author="User" w:date="2016-01-13T14:55:00Z">
                <w:rPr>
                  <w:noProof/>
                  <w:webHidden/>
                  <w:color w:val="0000FF" w:themeColor="hyperlink"/>
                  <w:u w:val="single"/>
                </w:rPr>
              </w:rPrChange>
            </w:rPr>
            <w:fldChar w:fldCharType="end"/>
          </w:r>
          <w:r w:rsidRPr="000F62AA">
            <w:rPr>
              <w:rFonts w:ascii="Times New Roman" w:hAnsi="Times New Roman" w:cs="Times New Roman"/>
              <w:rPrChange w:id="311"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312" w:author="User" w:date="2016-01-13T14:55:00Z">
                <w:rPr>
                  <w:noProof/>
                  <w:lang w:val="en-US"/>
                </w:rPr>
              </w:rPrChange>
            </w:rPr>
          </w:pPr>
          <w:r w:rsidRPr="000F62AA">
            <w:rPr>
              <w:rFonts w:ascii="Times New Roman" w:hAnsi="Times New Roman" w:cs="Times New Roman"/>
              <w:rPrChange w:id="313" w:author="User" w:date="2016-01-13T14:55:00Z">
                <w:rPr>
                  <w:color w:val="0000FF" w:themeColor="hyperlink"/>
                  <w:u w:val="single"/>
                </w:rPr>
              </w:rPrChange>
            </w:rPr>
            <w:fldChar w:fldCharType="begin"/>
          </w:r>
          <w:r w:rsidRPr="000F62AA">
            <w:rPr>
              <w:rFonts w:ascii="Times New Roman" w:hAnsi="Times New Roman" w:cs="Times New Roman"/>
              <w:rPrChange w:id="314" w:author="User" w:date="2016-01-13T14:55:00Z">
                <w:rPr>
                  <w:color w:val="0000FF" w:themeColor="hyperlink"/>
                  <w:u w:val="single"/>
                </w:rPr>
              </w:rPrChange>
            </w:rPr>
            <w:instrText>HYPERLINK \l "_Toc440455958"</w:instrText>
          </w:r>
          <w:r w:rsidRPr="000F62AA">
            <w:rPr>
              <w:rFonts w:ascii="Times New Roman" w:hAnsi="Times New Roman" w:cs="Times New Roman"/>
              <w:rPrChange w:id="315"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316" w:author="User" w:date="2016-01-13T14:55:00Z">
                <w:rPr>
                  <w:rStyle w:val="Hyperlink"/>
                  <w:noProof/>
                </w:rPr>
              </w:rPrChange>
            </w:rPr>
            <w:t>4.6 On Chip Training Block</w:t>
          </w:r>
          <w:r w:rsidRPr="000F62AA">
            <w:rPr>
              <w:rFonts w:ascii="Times New Roman" w:hAnsi="Times New Roman" w:cs="Times New Roman"/>
              <w:noProof/>
              <w:webHidden/>
              <w:rPrChange w:id="317" w:author="User" w:date="2016-01-13T14:55:00Z">
                <w:rPr>
                  <w:noProof/>
                  <w:webHidden/>
                  <w:color w:val="0000FF" w:themeColor="hyperlink"/>
                  <w:u w:val="single"/>
                </w:rPr>
              </w:rPrChange>
            </w:rPr>
            <w:tab/>
          </w:r>
          <w:r w:rsidRPr="000F62AA">
            <w:rPr>
              <w:rFonts w:ascii="Times New Roman" w:hAnsi="Times New Roman" w:cs="Times New Roman"/>
              <w:noProof/>
              <w:webHidden/>
              <w:rPrChange w:id="318"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319" w:author="User" w:date="2016-01-13T14:55:00Z">
                <w:rPr>
                  <w:noProof/>
                  <w:webHidden/>
                  <w:color w:val="0000FF" w:themeColor="hyperlink"/>
                  <w:u w:val="single"/>
                </w:rPr>
              </w:rPrChange>
            </w:rPr>
            <w:instrText xml:space="preserve"> PAGEREF _Toc440455958 \h </w:instrText>
          </w:r>
          <w:r w:rsidRPr="000F62AA">
            <w:rPr>
              <w:rFonts w:ascii="Times New Roman" w:hAnsi="Times New Roman" w:cs="Times New Roman"/>
              <w:noProof/>
              <w:webHidden/>
              <w:rPrChange w:id="320"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321"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322" w:author="User" w:date="2016-01-13T14:55:00Z">
                <w:rPr>
                  <w:noProof/>
                  <w:webHidden/>
                  <w:color w:val="0000FF" w:themeColor="hyperlink"/>
                  <w:u w:val="single"/>
                </w:rPr>
              </w:rPrChange>
            </w:rPr>
            <w:t>64</w:t>
          </w:r>
          <w:r w:rsidRPr="000F62AA">
            <w:rPr>
              <w:rFonts w:ascii="Times New Roman" w:hAnsi="Times New Roman" w:cs="Times New Roman"/>
              <w:noProof/>
              <w:webHidden/>
              <w:rPrChange w:id="323" w:author="User" w:date="2016-01-13T14:55:00Z">
                <w:rPr>
                  <w:noProof/>
                  <w:webHidden/>
                  <w:color w:val="0000FF" w:themeColor="hyperlink"/>
                  <w:u w:val="single"/>
                </w:rPr>
              </w:rPrChange>
            </w:rPr>
            <w:fldChar w:fldCharType="end"/>
          </w:r>
          <w:r w:rsidRPr="000F62AA">
            <w:rPr>
              <w:rFonts w:ascii="Times New Roman" w:hAnsi="Times New Roman" w:cs="Times New Roman"/>
              <w:rPrChange w:id="324"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325" w:author="User" w:date="2016-01-13T14:55:00Z">
                <w:rPr>
                  <w:noProof/>
                  <w:lang w:val="en-US"/>
                </w:rPr>
              </w:rPrChange>
            </w:rPr>
          </w:pPr>
          <w:r w:rsidRPr="000F62AA">
            <w:rPr>
              <w:rFonts w:ascii="Times New Roman" w:hAnsi="Times New Roman" w:cs="Times New Roman"/>
              <w:rPrChange w:id="326" w:author="User" w:date="2016-01-13T14:55:00Z">
                <w:rPr>
                  <w:color w:val="0000FF" w:themeColor="hyperlink"/>
                  <w:u w:val="single"/>
                </w:rPr>
              </w:rPrChange>
            </w:rPr>
            <w:fldChar w:fldCharType="begin"/>
          </w:r>
          <w:r w:rsidRPr="000F62AA">
            <w:rPr>
              <w:rFonts w:ascii="Times New Roman" w:hAnsi="Times New Roman" w:cs="Times New Roman"/>
              <w:rPrChange w:id="327" w:author="User" w:date="2016-01-13T14:55:00Z">
                <w:rPr>
                  <w:color w:val="0000FF" w:themeColor="hyperlink"/>
                  <w:u w:val="single"/>
                </w:rPr>
              </w:rPrChange>
            </w:rPr>
            <w:instrText>HYPERLINK \l "_Toc440455959"</w:instrText>
          </w:r>
          <w:r w:rsidRPr="000F62AA">
            <w:rPr>
              <w:rFonts w:ascii="Times New Roman" w:hAnsi="Times New Roman" w:cs="Times New Roman"/>
              <w:rPrChange w:id="328"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329" w:author="User" w:date="2016-01-13T14:55:00Z">
                <w:rPr>
                  <w:rStyle w:val="Hyperlink"/>
                  <w:noProof/>
                </w:rPr>
              </w:rPrChange>
            </w:rPr>
            <w:t>4.7 The Integrated Proposed SOM Block</w:t>
          </w:r>
          <w:r w:rsidRPr="000F62AA">
            <w:rPr>
              <w:rFonts w:ascii="Times New Roman" w:hAnsi="Times New Roman" w:cs="Times New Roman"/>
              <w:noProof/>
              <w:webHidden/>
              <w:rPrChange w:id="330" w:author="User" w:date="2016-01-13T14:55:00Z">
                <w:rPr>
                  <w:noProof/>
                  <w:webHidden/>
                  <w:color w:val="0000FF" w:themeColor="hyperlink"/>
                  <w:u w:val="single"/>
                </w:rPr>
              </w:rPrChange>
            </w:rPr>
            <w:tab/>
          </w:r>
          <w:r w:rsidRPr="000F62AA">
            <w:rPr>
              <w:rFonts w:ascii="Times New Roman" w:hAnsi="Times New Roman" w:cs="Times New Roman"/>
              <w:noProof/>
              <w:webHidden/>
              <w:rPrChange w:id="331"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332" w:author="User" w:date="2016-01-13T14:55:00Z">
                <w:rPr>
                  <w:noProof/>
                  <w:webHidden/>
                  <w:color w:val="0000FF" w:themeColor="hyperlink"/>
                  <w:u w:val="single"/>
                </w:rPr>
              </w:rPrChange>
            </w:rPr>
            <w:instrText xml:space="preserve"> PAGEREF _Toc440455959 \h </w:instrText>
          </w:r>
          <w:r w:rsidRPr="000F62AA">
            <w:rPr>
              <w:rFonts w:ascii="Times New Roman" w:hAnsi="Times New Roman" w:cs="Times New Roman"/>
              <w:noProof/>
              <w:webHidden/>
              <w:rPrChange w:id="333"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334"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335" w:author="User" w:date="2016-01-13T14:55:00Z">
                <w:rPr>
                  <w:noProof/>
                  <w:webHidden/>
                  <w:color w:val="0000FF" w:themeColor="hyperlink"/>
                  <w:u w:val="single"/>
                </w:rPr>
              </w:rPrChange>
            </w:rPr>
            <w:t>71</w:t>
          </w:r>
          <w:r w:rsidRPr="000F62AA">
            <w:rPr>
              <w:rFonts w:ascii="Times New Roman" w:hAnsi="Times New Roman" w:cs="Times New Roman"/>
              <w:noProof/>
              <w:webHidden/>
              <w:rPrChange w:id="336" w:author="User" w:date="2016-01-13T14:55:00Z">
                <w:rPr>
                  <w:noProof/>
                  <w:webHidden/>
                  <w:color w:val="0000FF" w:themeColor="hyperlink"/>
                  <w:u w:val="single"/>
                </w:rPr>
              </w:rPrChange>
            </w:rPr>
            <w:fldChar w:fldCharType="end"/>
          </w:r>
          <w:r w:rsidRPr="000F62AA">
            <w:rPr>
              <w:rFonts w:ascii="Times New Roman" w:hAnsi="Times New Roman" w:cs="Times New Roman"/>
              <w:rPrChange w:id="337"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338" w:author="User" w:date="2016-01-13T14:55:00Z">
                <w:rPr>
                  <w:noProof/>
                  <w:lang w:val="en-US"/>
                </w:rPr>
              </w:rPrChange>
            </w:rPr>
          </w:pPr>
          <w:r w:rsidRPr="000F62AA">
            <w:rPr>
              <w:rFonts w:ascii="Times New Roman" w:hAnsi="Times New Roman" w:cs="Times New Roman"/>
              <w:rPrChange w:id="339" w:author="User" w:date="2016-01-13T14:55:00Z">
                <w:rPr>
                  <w:color w:val="0000FF" w:themeColor="hyperlink"/>
                  <w:u w:val="single"/>
                </w:rPr>
              </w:rPrChange>
            </w:rPr>
            <w:fldChar w:fldCharType="begin"/>
          </w:r>
          <w:r w:rsidRPr="000F62AA">
            <w:rPr>
              <w:rFonts w:ascii="Times New Roman" w:hAnsi="Times New Roman" w:cs="Times New Roman"/>
              <w:rPrChange w:id="340" w:author="User" w:date="2016-01-13T14:55:00Z">
                <w:rPr>
                  <w:color w:val="0000FF" w:themeColor="hyperlink"/>
                  <w:u w:val="single"/>
                </w:rPr>
              </w:rPrChange>
            </w:rPr>
            <w:instrText>HYPERLINK \l "_Toc440455960"</w:instrText>
          </w:r>
          <w:r w:rsidRPr="000F62AA">
            <w:rPr>
              <w:rFonts w:ascii="Times New Roman" w:hAnsi="Times New Roman" w:cs="Times New Roman"/>
              <w:rPrChange w:id="341"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342" w:author="User" w:date="2016-01-13T14:55:00Z">
                <w:rPr>
                  <w:rStyle w:val="Hyperlink"/>
                  <w:noProof/>
                </w:rPr>
              </w:rPrChange>
            </w:rPr>
            <w:t>4.8 Full Integration</w:t>
          </w:r>
          <w:r w:rsidRPr="000F62AA">
            <w:rPr>
              <w:rFonts w:ascii="Times New Roman" w:hAnsi="Times New Roman" w:cs="Times New Roman"/>
              <w:noProof/>
              <w:webHidden/>
              <w:rPrChange w:id="343" w:author="User" w:date="2016-01-13T14:55:00Z">
                <w:rPr>
                  <w:noProof/>
                  <w:webHidden/>
                  <w:color w:val="0000FF" w:themeColor="hyperlink"/>
                  <w:u w:val="single"/>
                </w:rPr>
              </w:rPrChange>
            </w:rPr>
            <w:tab/>
          </w:r>
          <w:r w:rsidRPr="000F62AA">
            <w:rPr>
              <w:rFonts w:ascii="Times New Roman" w:hAnsi="Times New Roman" w:cs="Times New Roman"/>
              <w:noProof/>
              <w:webHidden/>
              <w:rPrChange w:id="344"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345" w:author="User" w:date="2016-01-13T14:55:00Z">
                <w:rPr>
                  <w:noProof/>
                  <w:webHidden/>
                  <w:color w:val="0000FF" w:themeColor="hyperlink"/>
                  <w:u w:val="single"/>
                </w:rPr>
              </w:rPrChange>
            </w:rPr>
            <w:instrText xml:space="preserve"> PAGEREF _Toc440455960 \h </w:instrText>
          </w:r>
          <w:r w:rsidRPr="000F62AA">
            <w:rPr>
              <w:rFonts w:ascii="Times New Roman" w:hAnsi="Times New Roman" w:cs="Times New Roman"/>
              <w:noProof/>
              <w:webHidden/>
              <w:rPrChange w:id="346"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347"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348" w:author="User" w:date="2016-01-13T14:55:00Z">
                <w:rPr>
                  <w:noProof/>
                  <w:webHidden/>
                  <w:color w:val="0000FF" w:themeColor="hyperlink"/>
                  <w:u w:val="single"/>
                </w:rPr>
              </w:rPrChange>
            </w:rPr>
            <w:t>75</w:t>
          </w:r>
          <w:r w:rsidRPr="000F62AA">
            <w:rPr>
              <w:rFonts w:ascii="Times New Roman" w:hAnsi="Times New Roman" w:cs="Times New Roman"/>
              <w:noProof/>
              <w:webHidden/>
              <w:rPrChange w:id="349" w:author="User" w:date="2016-01-13T14:55:00Z">
                <w:rPr>
                  <w:noProof/>
                  <w:webHidden/>
                  <w:color w:val="0000FF" w:themeColor="hyperlink"/>
                  <w:u w:val="single"/>
                </w:rPr>
              </w:rPrChange>
            </w:rPr>
            <w:fldChar w:fldCharType="end"/>
          </w:r>
          <w:r w:rsidRPr="000F62AA">
            <w:rPr>
              <w:rFonts w:ascii="Times New Roman" w:hAnsi="Times New Roman" w:cs="Times New Roman"/>
              <w:rPrChange w:id="350" w:author="User" w:date="2016-01-13T14:55:00Z">
                <w:rPr>
                  <w:color w:val="0000FF" w:themeColor="hyperlink"/>
                  <w:u w:val="single"/>
                </w:rPr>
              </w:rPrChange>
            </w:rPr>
            <w:fldChar w:fldCharType="end"/>
          </w:r>
        </w:p>
        <w:p w:rsidR="005C7135" w:rsidRPr="00673E07" w:rsidRDefault="000F62AA">
          <w:pPr>
            <w:pStyle w:val="TOC2"/>
            <w:tabs>
              <w:tab w:val="right" w:leader="dot" w:pos="9016"/>
            </w:tabs>
            <w:rPr>
              <w:rFonts w:ascii="Times New Roman" w:hAnsi="Times New Roman" w:cs="Times New Roman"/>
              <w:noProof/>
              <w:lang w:val="en-US"/>
              <w:rPrChange w:id="351" w:author="User" w:date="2016-01-13T14:55:00Z">
                <w:rPr>
                  <w:noProof/>
                  <w:lang w:val="en-US"/>
                </w:rPr>
              </w:rPrChange>
            </w:rPr>
          </w:pPr>
          <w:r w:rsidRPr="000F62AA">
            <w:rPr>
              <w:rFonts w:ascii="Times New Roman" w:hAnsi="Times New Roman" w:cs="Times New Roman"/>
              <w:rPrChange w:id="352" w:author="User" w:date="2016-01-13T14:55:00Z">
                <w:rPr>
                  <w:color w:val="0000FF" w:themeColor="hyperlink"/>
                  <w:u w:val="single"/>
                </w:rPr>
              </w:rPrChange>
            </w:rPr>
            <w:fldChar w:fldCharType="begin"/>
          </w:r>
          <w:r w:rsidRPr="000F62AA">
            <w:rPr>
              <w:rFonts w:ascii="Times New Roman" w:hAnsi="Times New Roman" w:cs="Times New Roman"/>
              <w:rPrChange w:id="353" w:author="User" w:date="2016-01-13T14:55:00Z">
                <w:rPr>
                  <w:color w:val="0000FF" w:themeColor="hyperlink"/>
                  <w:u w:val="single"/>
                </w:rPr>
              </w:rPrChange>
            </w:rPr>
            <w:instrText>HYPERLINK \l "_Toc440455961"</w:instrText>
          </w:r>
          <w:r w:rsidRPr="000F62AA">
            <w:rPr>
              <w:rFonts w:ascii="Times New Roman" w:hAnsi="Times New Roman" w:cs="Times New Roman"/>
              <w:rPrChange w:id="354"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355" w:author="User" w:date="2016-01-13T14:55:00Z">
                <w:rPr>
                  <w:rStyle w:val="Hyperlink"/>
                  <w:noProof/>
                </w:rPr>
              </w:rPrChange>
            </w:rPr>
            <w:t>Chapter 5 Conclusion</w:t>
          </w:r>
          <w:r w:rsidRPr="000F62AA">
            <w:rPr>
              <w:rFonts w:ascii="Times New Roman" w:hAnsi="Times New Roman" w:cs="Times New Roman"/>
              <w:noProof/>
              <w:webHidden/>
              <w:rPrChange w:id="356" w:author="User" w:date="2016-01-13T14:55:00Z">
                <w:rPr>
                  <w:noProof/>
                  <w:webHidden/>
                  <w:color w:val="0000FF" w:themeColor="hyperlink"/>
                  <w:u w:val="single"/>
                </w:rPr>
              </w:rPrChange>
            </w:rPr>
            <w:tab/>
          </w:r>
          <w:r w:rsidRPr="000F62AA">
            <w:rPr>
              <w:rFonts w:ascii="Times New Roman" w:hAnsi="Times New Roman" w:cs="Times New Roman"/>
              <w:noProof/>
              <w:webHidden/>
              <w:rPrChange w:id="357"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358" w:author="User" w:date="2016-01-13T14:55:00Z">
                <w:rPr>
                  <w:noProof/>
                  <w:webHidden/>
                  <w:color w:val="0000FF" w:themeColor="hyperlink"/>
                  <w:u w:val="single"/>
                </w:rPr>
              </w:rPrChange>
            </w:rPr>
            <w:instrText xml:space="preserve"> PAGEREF _Toc440455961 \h </w:instrText>
          </w:r>
          <w:r w:rsidRPr="000F62AA">
            <w:rPr>
              <w:rFonts w:ascii="Times New Roman" w:hAnsi="Times New Roman" w:cs="Times New Roman"/>
              <w:noProof/>
              <w:webHidden/>
              <w:rPrChange w:id="359"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360"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361" w:author="User" w:date="2016-01-13T14:55:00Z">
                <w:rPr>
                  <w:noProof/>
                  <w:webHidden/>
                  <w:color w:val="0000FF" w:themeColor="hyperlink"/>
                  <w:u w:val="single"/>
                </w:rPr>
              </w:rPrChange>
            </w:rPr>
            <w:t>77</w:t>
          </w:r>
          <w:r w:rsidRPr="000F62AA">
            <w:rPr>
              <w:rFonts w:ascii="Times New Roman" w:hAnsi="Times New Roman" w:cs="Times New Roman"/>
              <w:noProof/>
              <w:webHidden/>
              <w:rPrChange w:id="362" w:author="User" w:date="2016-01-13T14:55:00Z">
                <w:rPr>
                  <w:noProof/>
                  <w:webHidden/>
                  <w:color w:val="0000FF" w:themeColor="hyperlink"/>
                  <w:u w:val="single"/>
                </w:rPr>
              </w:rPrChange>
            </w:rPr>
            <w:fldChar w:fldCharType="end"/>
          </w:r>
          <w:r w:rsidRPr="000F62AA">
            <w:rPr>
              <w:rFonts w:ascii="Times New Roman" w:hAnsi="Times New Roman" w:cs="Times New Roman"/>
              <w:rPrChange w:id="363"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364" w:author="User" w:date="2016-01-13T14:55:00Z">
                <w:rPr>
                  <w:noProof/>
                  <w:lang w:val="en-US"/>
                </w:rPr>
              </w:rPrChange>
            </w:rPr>
          </w:pPr>
          <w:r w:rsidRPr="000F62AA">
            <w:rPr>
              <w:rFonts w:ascii="Times New Roman" w:hAnsi="Times New Roman" w:cs="Times New Roman"/>
              <w:rPrChange w:id="365" w:author="User" w:date="2016-01-13T14:55:00Z">
                <w:rPr>
                  <w:color w:val="0000FF" w:themeColor="hyperlink"/>
                  <w:u w:val="single"/>
                </w:rPr>
              </w:rPrChange>
            </w:rPr>
            <w:fldChar w:fldCharType="begin"/>
          </w:r>
          <w:r w:rsidRPr="000F62AA">
            <w:rPr>
              <w:rFonts w:ascii="Times New Roman" w:hAnsi="Times New Roman" w:cs="Times New Roman"/>
              <w:rPrChange w:id="366" w:author="User" w:date="2016-01-13T14:55:00Z">
                <w:rPr>
                  <w:color w:val="0000FF" w:themeColor="hyperlink"/>
                  <w:u w:val="single"/>
                </w:rPr>
              </w:rPrChange>
            </w:rPr>
            <w:instrText>HYPERLINK \l "_Toc440455962"</w:instrText>
          </w:r>
          <w:r w:rsidRPr="000F62AA">
            <w:rPr>
              <w:rFonts w:ascii="Times New Roman" w:hAnsi="Times New Roman" w:cs="Times New Roman"/>
              <w:rPrChange w:id="367"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368" w:author="User" w:date="2016-01-13T14:55:00Z">
                <w:rPr>
                  <w:rStyle w:val="Hyperlink"/>
                  <w:noProof/>
                </w:rPr>
              </w:rPrChange>
            </w:rPr>
            <w:t>5.1 Conclusion</w:t>
          </w:r>
          <w:r w:rsidRPr="000F62AA">
            <w:rPr>
              <w:rFonts w:ascii="Times New Roman" w:hAnsi="Times New Roman" w:cs="Times New Roman"/>
              <w:noProof/>
              <w:webHidden/>
              <w:rPrChange w:id="369" w:author="User" w:date="2016-01-13T14:55:00Z">
                <w:rPr>
                  <w:noProof/>
                  <w:webHidden/>
                  <w:color w:val="0000FF" w:themeColor="hyperlink"/>
                  <w:u w:val="single"/>
                </w:rPr>
              </w:rPrChange>
            </w:rPr>
            <w:tab/>
          </w:r>
          <w:r w:rsidRPr="000F62AA">
            <w:rPr>
              <w:rFonts w:ascii="Times New Roman" w:hAnsi="Times New Roman" w:cs="Times New Roman"/>
              <w:noProof/>
              <w:webHidden/>
              <w:rPrChange w:id="370"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371" w:author="User" w:date="2016-01-13T14:55:00Z">
                <w:rPr>
                  <w:noProof/>
                  <w:webHidden/>
                  <w:color w:val="0000FF" w:themeColor="hyperlink"/>
                  <w:u w:val="single"/>
                </w:rPr>
              </w:rPrChange>
            </w:rPr>
            <w:instrText xml:space="preserve"> PAGEREF _Toc440455962 \h </w:instrText>
          </w:r>
          <w:r w:rsidRPr="000F62AA">
            <w:rPr>
              <w:rFonts w:ascii="Times New Roman" w:hAnsi="Times New Roman" w:cs="Times New Roman"/>
              <w:noProof/>
              <w:webHidden/>
              <w:rPrChange w:id="372"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373"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374" w:author="User" w:date="2016-01-13T14:55:00Z">
                <w:rPr>
                  <w:noProof/>
                  <w:webHidden/>
                  <w:color w:val="0000FF" w:themeColor="hyperlink"/>
                  <w:u w:val="single"/>
                </w:rPr>
              </w:rPrChange>
            </w:rPr>
            <w:t>77</w:t>
          </w:r>
          <w:r w:rsidRPr="000F62AA">
            <w:rPr>
              <w:rFonts w:ascii="Times New Roman" w:hAnsi="Times New Roman" w:cs="Times New Roman"/>
              <w:noProof/>
              <w:webHidden/>
              <w:rPrChange w:id="375" w:author="User" w:date="2016-01-13T14:55:00Z">
                <w:rPr>
                  <w:noProof/>
                  <w:webHidden/>
                  <w:color w:val="0000FF" w:themeColor="hyperlink"/>
                  <w:u w:val="single"/>
                </w:rPr>
              </w:rPrChange>
            </w:rPr>
            <w:fldChar w:fldCharType="end"/>
          </w:r>
          <w:r w:rsidRPr="000F62AA">
            <w:rPr>
              <w:rFonts w:ascii="Times New Roman" w:hAnsi="Times New Roman" w:cs="Times New Roman"/>
              <w:rPrChange w:id="376" w:author="User" w:date="2016-01-13T14:55:00Z">
                <w:rPr>
                  <w:color w:val="0000FF" w:themeColor="hyperlink"/>
                  <w:u w:val="single"/>
                </w:rPr>
              </w:rPrChange>
            </w:rPr>
            <w:fldChar w:fldCharType="end"/>
          </w:r>
        </w:p>
        <w:p w:rsidR="005C7135" w:rsidRPr="00673E07" w:rsidRDefault="000F62AA">
          <w:pPr>
            <w:pStyle w:val="TOC3"/>
            <w:tabs>
              <w:tab w:val="right" w:leader="dot" w:pos="9016"/>
            </w:tabs>
            <w:rPr>
              <w:rFonts w:ascii="Times New Roman" w:hAnsi="Times New Roman" w:cs="Times New Roman"/>
              <w:noProof/>
              <w:lang w:val="en-US"/>
              <w:rPrChange w:id="377" w:author="User" w:date="2016-01-13T14:55:00Z">
                <w:rPr>
                  <w:noProof/>
                  <w:lang w:val="en-US"/>
                </w:rPr>
              </w:rPrChange>
            </w:rPr>
          </w:pPr>
          <w:r w:rsidRPr="000F62AA">
            <w:rPr>
              <w:rFonts w:ascii="Times New Roman" w:hAnsi="Times New Roman" w:cs="Times New Roman"/>
              <w:rPrChange w:id="378" w:author="User" w:date="2016-01-13T14:55:00Z">
                <w:rPr>
                  <w:color w:val="0000FF" w:themeColor="hyperlink"/>
                  <w:u w:val="single"/>
                </w:rPr>
              </w:rPrChange>
            </w:rPr>
            <w:fldChar w:fldCharType="begin"/>
          </w:r>
          <w:r w:rsidRPr="000F62AA">
            <w:rPr>
              <w:rFonts w:ascii="Times New Roman" w:hAnsi="Times New Roman" w:cs="Times New Roman"/>
              <w:rPrChange w:id="379" w:author="User" w:date="2016-01-13T14:55:00Z">
                <w:rPr>
                  <w:color w:val="0000FF" w:themeColor="hyperlink"/>
                  <w:u w:val="single"/>
                </w:rPr>
              </w:rPrChange>
            </w:rPr>
            <w:instrText>HYPERLINK \l "_Toc440455963"</w:instrText>
          </w:r>
          <w:r w:rsidRPr="000F62AA">
            <w:rPr>
              <w:rFonts w:ascii="Times New Roman" w:hAnsi="Times New Roman" w:cs="Times New Roman"/>
              <w:rPrChange w:id="380"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381" w:author="User" w:date="2016-01-13T14:55:00Z">
                <w:rPr>
                  <w:rStyle w:val="Hyperlink"/>
                  <w:noProof/>
                </w:rPr>
              </w:rPrChange>
            </w:rPr>
            <w:t>5.1 Future Development</w:t>
          </w:r>
          <w:r w:rsidRPr="000F62AA">
            <w:rPr>
              <w:rFonts w:ascii="Times New Roman" w:hAnsi="Times New Roman" w:cs="Times New Roman"/>
              <w:noProof/>
              <w:webHidden/>
              <w:rPrChange w:id="382" w:author="User" w:date="2016-01-13T14:55:00Z">
                <w:rPr>
                  <w:noProof/>
                  <w:webHidden/>
                  <w:color w:val="0000FF" w:themeColor="hyperlink"/>
                  <w:u w:val="single"/>
                </w:rPr>
              </w:rPrChange>
            </w:rPr>
            <w:tab/>
          </w:r>
          <w:r w:rsidRPr="000F62AA">
            <w:rPr>
              <w:rFonts w:ascii="Times New Roman" w:hAnsi="Times New Roman" w:cs="Times New Roman"/>
              <w:noProof/>
              <w:webHidden/>
              <w:rPrChange w:id="383"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384" w:author="User" w:date="2016-01-13T14:55:00Z">
                <w:rPr>
                  <w:noProof/>
                  <w:webHidden/>
                  <w:color w:val="0000FF" w:themeColor="hyperlink"/>
                  <w:u w:val="single"/>
                </w:rPr>
              </w:rPrChange>
            </w:rPr>
            <w:instrText xml:space="preserve"> PAGEREF _Toc440455963 \h </w:instrText>
          </w:r>
          <w:r w:rsidRPr="000F62AA">
            <w:rPr>
              <w:rFonts w:ascii="Times New Roman" w:hAnsi="Times New Roman" w:cs="Times New Roman"/>
              <w:noProof/>
              <w:webHidden/>
              <w:rPrChange w:id="385"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386"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387" w:author="User" w:date="2016-01-13T14:55:00Z">
                <w:rPr>
                  <w:noProof/>
                  <w:webHidden/>
                  <w:color w:val="0000FF" w:themeColor="hyperlink"/>
                  <w:u w:val="single"/>
                </w:rPr>
              </w:rPrChange>
            </w:rPr>
            <w:t>77</w:t>
          </w:r>
          <w:r w:rsidRPr="000F62AA">
            <w:rPr>
              <w:rFonts w:ascii="Times New Roman" w:hAnsi="Times New Roman" w:cs="Times New Roman"/>
              <w:noProof/>
              <w:webHidden/>
              <w:rPrChange w:id="388" w:author="User" w:date="2016-01-13T14:55:00Z">
                <w:rPr>
                  <w:noProof/>
                  <w:webHidden/>
                  <w:color w:val="0000FF" w:themeColor="hyperlink"/>
                  <w:u w:val="single"/>
                </w:rPr>
              </w:rPrChange>
            </w:rPr>
            <w:fldChar w:fldCharType="end"/>
          </w:r>
          <w:r w:rsidRPr="000F62AA">
            <w:rPr>
              <w:rFonts w:ascii="Times New Roman" w:hAnsi="Times New Roman" w:cs="Times New Roman"/>
              <w:rPrChange w:id="389" w:author="User" w:date="2016-01-13T14:55:00Z">
                <w:rPr>
                  <w:color w:val="0000FF" w:themeColor="hyperlink"/>
                  <w:u w:val="single"/>
                </w:rPr>
              </w:rPrChange>
            </w:rPr>
            <w:fldChar w:fldCharType="end"/>
          </w:r>
        </w:p>
        <w:p w:rsidR="005C7135" w:rsidRPr="00673E07" w:rsidRDefault="000F62AA">
          <w:pPr>
            <w:pStyle w:val="TOC2"/>
            <w:tabs>
              <w:tab w:val="right" w:leader="dot" w:pos="9016"/>
            </w:tabs>
            <w:rPr>
              <w:rFonts w:ascii="Times New Roman" w:hAnsi="Times New Roman" w:cs="Times New Roman"/>
              <w:noProof/>
              <w:lang w:val="en-US"/>
              <w:rPrChange w:id="390" w:author="User" w:date="2016-01-13T14:55:00Z">
                <w:rPr>
                  <w:noProof/>
                  <w:lang w:val="en-US"/>
                </w:rPr>
              </w:rPrChange>
            </w:rPr>
          </w:pPr>
          <w:r w:rsidRPr="000F62AA">
            <w:rPr>
              <w:rFonts w:ascii="Times New Roman" w:hAnsi="Times New Roman" w:cs="Times New Roman"/>
              <w:rPrChange w:id="391" w:author="User" w:date="2016-01-13T14:55:00Z">
                <w:rPr>
                  <w:color w:val="0000FF" w:themeColor="hyperlink"/>
                  <w:u w:val="single"/>
                </w:rPr>
              </w:rPrChange>
            </w:rPr>
            <w:fldChar w:fldCharType="begin"/>
          </w:r>
          <w:r w:rsidRPr="000F62AA">
            <w:rPr>
              <w:rFonts w:ascii="Times New Roman" w:hAnsi="Times New Roman" w:cs="Times New Roman"/>
              <w:rPrChange w:id="392" w:author="User" w:date="2016-01-13T14:55:00Z">
                <w:rPr>
                  <w:color w:val="0000FF" w:themeColor="hyperlink"/>
                  <w:u w:val="single"/>
                </w:rPr>
              </w:rPrChange>
            </w:rPr>
            <w:instrText>HYPERLINK \l "_Toc440455964"</w:instrText>
          </w:r>
          <w:r w:rsidRPr="000F62AA">
            <w:rPr>
              <w:rFonts w:ascii="Times New Roman" w:hAnsi="Times New Roman" w:cs="Times New Roman"/>
              <w:rPrChange w:id="393"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394" w:author="User" w:date="2016-01-13T14:55:00Z">
                <w:rPr>
                  <w:rStyle w:val="Hyperlink"/>
                  <w:noProof/>
                </w:rPr>
              </w:rPrChange>
            </w:rPr>
            <w:t>Reference</w:t>
          </w:r>
          <w:r w:rsidRPr="000F62AA">
            <w:rPr>
              <w:rFonts w:ascii="Times New Roman" w:hAnsi="Times New Roman" w:cs="Times New Roman"/>
              <w:noProof/>
              <w:webHidden/>
              <w:rPrChange w:id="395" w:author="User" w:date="2016-01-13T14:55:00Z">
                <w:rPr>
                  <w:noProof/>
                  <w:webHidden/>
                  <w:color w:val="0000FF" w:themeColor="hyperlink"/>
                  <w:u w:val="single"/>
                </w:rPr>
              </w:rPrChange>
            </w:rPr>
            <w:tab/>
          </w:r>
          <w:r w:rsidRPr="000F62AA">
            <w:rPr>
              <w:rFonts w:ascii="Times New Roman" w:hAnsi="Times New Roman" w:cs="Times New Roman"/>
              <w:noProof/>
              <w:webHidden/>
              <w:rPrChange w:id="396"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397" w:author="User" w:date="2016-01-13T14:55:00Z">
                <w:rPr>
                  <w:noProof/>
                  <w:webHidden/>
                  <w:color w:val="0000FF" w:themeColor="hyperlink"/>
                  <w:u w:val="single"/>
                </w:rPr>
              </w:rPrChange>
            </w:rPr>
            <w:instrText xml:space="preserve"> PAGEREF _Toc440455964 \h </w:instrText>
          </w:r>
          <w:r w:rsidRPr="000F62AA">
            <w:rPr>
              <w:rFonts w:ascii="Times New Roman" w:hAnsi="Times New Roman" w:cs="Times New Roman"/>
              <w:noProof/>
              <w:webHidden/>
              <w:rPrChange w:id="398"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399"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400" w:author="User" w:date="2016-01-13T14:55:00Z">
                <w:rPr>
                  <w:noProof/>
                  <w:webHidden/>
                  <w:color w:val="0000FF" w:themeColor="hyperlink"/>
                  <w:u w:val="single"/>
                </w:rPr>
              </w:rPrChange>
            </w:rPr>
            <w:t>78</w:t>
          </w:r>
          <w:r w:rsidRPr="000F62AA">
            <w:rPr>
              <w:rFonts w:ascii="Times New Roman" w:hAnsi="Times New Roman" w:cs="Times New Roman"/>
              <w:noProof/>
              <w:webHidden/>
              <w:rPrChange w:id="401" w:author="User" w:date="2016-01-13T14:55:00Z">
                <w:rPr>
                  <w:noProof/>
                  <w:webHidden/>
                  <w:color w:val="0000FF" w:themeColor="hyperlink"/>
                  <w:u w:val="single"/>
                </w:rPr>
              </w:rPrChange>
            </w:rPr>
            <w:fldChar w:fldCharType="end"/>
          </w:r>
          <w:r w:rsidRPr="000F62AA">
            <w:rPr>
              <w:rFonts w:ascii="Times New Roman" w:hAnsi="Times New Roman" w:cs="Times New Roman"/>
              <w:rPrChange w:id="402" w:author="User" w:date="2016-01-13T14:55:00Z">
                <w:rPr>
                  <w:color w:val="0000FF" w:themeColor="hyperlink"/>
                  <w:u w:val="single"/>
                </w:rPr>
              </w:rPrChange>
            </w:rPr>
            <w:fldChar w:fldCharType="end"/>
          </w:r>
        </w:p>
        <w:p w:rsidR="005C7135" w:rsidRPr="00673E07" w:rsidRDefault="000F62AA">
          <w:pPr>
            <w:pStyle w:val="TOC2"/>
            <w:tabs>
              <w:tab w:val="right" w:leader="dot" w:pos="9016"/>
            </w:tabs>
            <w:rPr>
              <w:rFonts w:ascii="Times New Roman" w:hAnsi="Times New Roman" w:cs="Times New Roman"/>
              <w:noProof/>
              <w:lang w:val="en-US"/>
              <w:rPrChange w:id="403" w:author="User" w:date="2016-01-13T14:55:00Z">
                <w:rPr>
                  <w:noProof/>
                  <w:lang w:val="en-US"/>
                </w:rPr>
              </w:rPrChange>
            </w:rPr>
          </w:pPr>
          <w:r w:rsidRPr="000F62AA">
            <w:rPr>
              <w:rFonts w:ascii="Times New Roman" w:hAnsi="Times New Roman" w:cs="Times New Roman"/>
              <w:rPrChange w:id="404" w:author="User" w:date="2016-01-13T14:55:00Z">
                <w:rPr>
                  <w:color w:val="0000FF" w:themeColor="hyperlink"/>
                  <w:u w:val="single"/>
                </w:rPr>
              </w:rPrChange>
            </w:rPr>
            <w:fldChar w:fldCharType="begin"/>
          </w:r>
          <w:r w:rsidRPr="000F62AA">
            <w:rPr>
              <w:rFonts w:ascii="Times New Roman" w:hAnsi="Times New Roman" w:cs="Times New Roman"/>
              <w:rPrChange w:id="405" w:author="User" w:date="2016-01-13T14:55:00Z">
                <w:rPr>
                  <w:color w:val="0000FF" w:themeColor="hyperlink"/>
                  <w:u w:val="single"/>
                </w:rPr>
              </w:rPrChange>
            </w:rPr>
            <w:instrText>HYPERLINK \l "_Toc440455965"</w:instrText>
          </w:r>
          <w:r w:rsidRPr="000F62AA">
            <w:rPr>
              <w:rFonts w:ascii="Times New Roman" w:hAnsi="Times New Roman" w:cs="Times New Roman"/>
              <w:rPrChange w:id="406" w:author="User" w:date="2016-01-13T14:55:00Z">
                <w:rPr>
                  <w:color w:val="0000FF" w:themeColor="hyperlink"/>
                  <w:u w:val="single"/>
                </w:rPr>
              </w:rPrChange>
            </w:rPr>
            <w:fldChar w:fldCharType="separate"/>
          </w:r>
          <w:r w:rsidRPr="000F62AA">
            <w:rPr>
              <w:rStyle w:val="Hyperlink"/>
              <w:rFonts w:ascii="Times New Roman" w:hAnsi="Times New Roman" w:cs="Times New Roman"/>
              <w:noProof/>
              <w:color w:val="auto"/>
              <w:rPrChange w:id="407" w:author="User" w:date="2016-01-13T14:55:00Z">
                <w:rPr>
                  <w:rStyle w:val="Hyperlink"/>
                  <w:noProof/>
                </w:rPr>
              </w:rPrChange>
            </w:rPr>
            <w:t>Appendix</w:t>
          </w:r>
          <w:r w:rsidRPr="000F62AA">
            <w:rPr>
              <w:rFonts w:ascii="Times New Roman" w:hAnsi="Times New Roman" w:cs="Times New Roman"/>
              <w:noProof/>
              <w:webHidden/>
              <w:rPrChange w:id="408" w:author="User" w:date="2016-01-13T14:55:00Z">
                <w:rPr>
                  <w:noProof/>
                  <w:webHidden/>
                  <w:color w:val="0000FF" w:themeColor="hyperlink"/>
                  <w:u w:val="single"/>
                </w:rPr>
              </w:rPrChange>
            </w:rPr>
            <w:tab/>
          </w:r>
          <w:r w:rsidRPr="000F62AA">
            <w:rPr>
              <w:rFonts w:ascii="Times New Roman" w:hAnsi="Times New Roman" w:cs="Times New Roman"/>
              <w:noProof/>
              <w:webHidden/>
              <w:rPrChange w:id="409" w:author="User" w:date="2016-01-13T14:55:00Z">
                <w:rPr>
                  <w:noProof/>
                  <w:webHidden/>
                  <w:color w:val="0000FF" w:themeColor="hyperlink"/>
                  <w:u w:val="single"/>
                </w:rPr>
              </w:rPrChange>
            </w:rPr>
            <w:fldChar w:fldCharType="begin"/>
          </w:r>
          <w:r w:rsidRPr="000F62AA">
            <w:rPr>
              <w:rFonts w:ascii="Times New Roman" w:hAnsi="Times New Roman" w:cs="Times New Roman"/>
              <w:noProof/>
              <w:webHidden/>
              <w:rPrChange w:id="410" w:author="User" w:date="2016-01-13T14:55:00Z">
                <w:rPr>
                  <w:noProof/>
                  <w:webHidden/>
                  <w:color w:val="0000FF" w:themeColor="hyperlink"/>
                  <w:u w:val="single"/>
                </w:rPr>
              </w:rPrChange>
            </w:rPr>
            <w:instrText xml:space="preserve"> PAGEREF _Toc440455965 \h </w:instrText>
          </w:r>
          <w:r w:rsidRPr="000F62AA">
            <w:rPr>
              <w:rFonts w:ascii="Times New Roman" w:hAnsi="Times New Roman" w:cs="Times New Roman"/>
              <w:noProof/>
              <w:webHidden/>
              <w:rPrChange w:id="411" w:author="User" w:date="2016-01-13T14:55:00Z">
                <w:rPr>
                  <w:rFonts w:ascii="Times New Roman" w:hAnsi="Times New Roman" w:cs="Times New Roman"/>
                  <w:noProof/>
                  <w:webHidden/>
                </w:rPr>
              </w:rPrChange>
            </w:rPr>
          </w:r>
          <w:r w:rsidRPr="000F62AA">
            <w:rPr>
              <w:rFonts w:ascii="Times New Roman" w:hAnsi="Times New Roman" w:cs="Times New Roman"/>
              <w:noProof/>
              <w:webHidden/>
              <w:rPrChange w:id="412" w:author="User" w:date="2016-01-13T14:55:00Z">
                <w:rPr>
                  <w:noProof/>
                  <w:webHidden/>
                  <w:color w:val="0000FF" w:themeColor="hyperlink"/>
                  <w:u w:val="single"/>
                </w:rPr>
              </w:rPrChange>
            </w:rPr>
            <w:fldChar w:fldCharType="separate"/>
          </w:r>
          <w:r w:rsidRPr="000F62AA">
            <w:rPr>
              <w:rFonts w:ascii="Times New Roman" w:hAnsi="Times New Roman" w:cs="Times New Roman"/>
              <w:noProof/>
              <w:webHidden/>
              <w:rPrChange w:id="413" w:author="User" w:date="2016-01-13T14:55:00Z">
                <w:rPr>
                  <w:noProof/>
                  <w:webHidden/>
                  <w:color w:val="0000FF" w:themeColor="hyperlink"/>
                  <w:u w:val="single"/>
                </w:rPr>
              </w:rPrChange>
            </w:rPr>
            <w:t>79</w:t>
          </w:r>
          <w:r w:rsidRPr="000F62AA">
            <w:rPr>
              <w:rFonts w:ascii="Times New Roman" w:hAnsi="Times New Roman" w:cs="Times New Roman"/>
              <w:noProof/>
              <w:webHidden/>
              <w:rPrChange w:id="414" w:author="User" w:date="2016-01-13T14:55:00Z">
                <w:rPr>
                  <w:noProof/>
                  <w:webHidden/>
                  <w:color w:val="0000FF" w:themeColor="hyperlink"/>
                  <w:u w:val="single"/>
                </w:rPr>
              </w:rPrChange>
            </w:rPr>
            <w:fldChar w:fldCharType="end"/>
          </w:r>
          <w:r w:rsidRPr="000F62AA">
            <w:rPr>
              <w:rFonts w:ascii="Times New Roman" w:hAnsi="Times New Roman" w:cs="Times New Roman"/>
              <w:rPrChange w:id="415" w:author="User" w:date="2016-01-13T14:55:00Z">
                <w:rPr>
                  <w:color w:val="0000FF" w:themeColor="hyperlink"/>
                  <w:u w:val="single"/>
                </w:rPr>
              </w:rPrChange>
            </w:rPr>
            <w:fldChar w:fldCharType="end"/>
          </w:r>
        </w:p>
        <w:p w:rsidR="005C7135" w:rsidRDefault="000F62AA">
          <w:r w:rsidRPr="000F62AA">
            <w:rPr>
              <w:rFonts w:ascii="Times New Roman" w:hAnsi="Times New Roman" w:cs="Times New Roman"/>
              <w:b/>
              <w:bCs/>
              <w:noProof/>
              <w:rPrChange w:id="416" w:author="User" w:date="2016-01-13T14:55:00Z">
                <w:rPr>
                  <w:b/>
                  <w:bCs/>
                  <w:noProof/>
                  <w:color w:val="0000FF" w:themeColor="hyperlink"/>
                  <w:u w:val="single"/>
                </w:rPr>
              </w:rPrChange>
            </w:rPr>
            <w:fldChar w:fldCharType="end"/>
          </w:r>
        </w:p>
      </w:sdtContent>
    </w:sdt>
    <w:p w:rsidR="005C7135" w:rsidRDefault="005C7135" w:rsidP="006D1A4B">
      <w:pPr>
        <w:pStyle w:val="Heading2"/>
        <w:sectPr w:rsidR="005C7135" w:rsidSect="00AC37B4">
          <w:headerReference w:type="default" r:id="rId13"/>
          <w:footerReference w:type="default" r:id="rId14"/>
          <w:pgSz w:w="11906" w:h="16838"/>
          <w:pgMar w:top="1440" w:right="1440" w:bottom="1440" w:left="1440" w:header="708" w:footer="708" w:gutter="0"/>
          <w:cols w:space="708"/>
          <w:docGrid w:linePitch="360"/>
        </w:sectPr>
      </w:pPr>
    </w:p>
    <w:p w:rsidR="000E2C68" w:rsidRPr="00634891" w:rsidRDefault="000E2C68" w:rsidP="00634891">
      <w:pPr>
        <w:pStyle w:val="Heading2"/>
        <w:spacing w:before="0" w:after="240" w:line="480" w:lineRule="auto"/>
        <w:rPr>
          <w:rFonts w:ascii="Times New Roman" w:hAnsi="Times New Roman" w:cs="Times New Roman"/>
          <w:color w:val="auto"/>
          <w:sz w:val="24"/>
          <w:szCs w:val="24"/>
        </w:rPr>
      </w:pPr>
      <w:bookmarkStart w:id="417" w:name="_Toc440455938"/>
      <w:r w:rsidRPr="00634891">
        <w:rPr>
          <w:rFonts w:ascii="Times New Roman" w:hAnsi="Times New Roman" w:cs="Times New Roman"/>
          <w:color w:val="auto"/>
          <w:sz w:val="24"/>
          <w:szCs w:val="24"/>
        </w:rPr>
        <w:lastRenderedPageBreak/>
        <w:t>Chapter 1:</w:t>
      </w:r>
      <w:r w:rsidRPr="00634891">
        <w:rPr>
          <w:rFonts w:ascii="Times New Roman" w:hAnsi="Times New Roman" w:cs="Times New Roman"/>
          <w:color w:val="auto"/>
          <w:sz w:val="24"/>
          <w:szCs w:val="24"/>
        </w:rPr>
        <w:tab/>
        <w:t>INTRODUCTION</w:t>
      </w:r>
      <w:bookmarkEnd w:id="34"/>
      <w:bookmarkEnd w:id="417"/>
    </w:p>
    <w:p w:rsidR="000E2C68" w:rsidRPr="00634891" w:rsidRDefault="000E2C68" w:rsidP="00634891">
      <w:pPr>
        <w:pStyle w:val="Heading3"/>
        <w:spacing w:before="0" w:after="240" w:line="480" w:lineRule="auto"/>
        <w:rPr>
          <w:rFonts w:ascii="Times New Roman" w:hAnsi="Times New Roman" w:cs="Times New Roman"/>
          <w:color w:val="auto"/>
          <w:sz w:val="24"/>
          <w:szCs w:val="24"/>
        </w:rPr>
      </w:pPr>
      <w:bookmarkStart w:id="418" w:name="_Toc440455504"/>
      <w:bookmarkStart w:id="419" w:name="_Toc440455939"/>
      <w:r w:rsidRPr="00634891">
        <w:rPr>
          <w:rFonts w:ascii="Times New Roman" w:hAnsi="Times New Roman" w:cs="Times New Roman"/>
          <w:color w:val="auto"/>
          <w:sz w:val="24"/>
          <w:szCs w:val="24"/>
        </w:rPr>
        <w:t>1.1</w:t>
      </w:r>
      <w:r w:rsidRPr="00634891">
        <w:rPr>
          <w:rFonts w:ascii="Times New Roman" w:hAnsi="Times New Roman" w:cs="Times New Roman"/>
          <w:color w:val="auto"/>
          <w:sz w:val="24"/>
          <w:szCs w:val="24"/>
        </w:rPr>
        <w:tab/>
        <w:t>OBJECTIVES</w:t>
      </w:r>
      <w:bookmarkEnd w:id="418"/>
      <w:bookmarkEnd w:id="419"/>
    </w:p>
    <w:p w:rsidR="000E2C68" w:rsidRDefault="000E2C68"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t xml:space="preserve">To investigate several different </w:t>
      </w:r>
      <w:r w:rsidR="005061EE">
        <w:rPr>
          <w:rFonts w:ascii="Times New Roman" w:hAnsi="Times New Roman" w:cs="Times New Roman"/>
          <w:sz w:val="24"/>
          <w:szCs w:val="24"/>
        </w:rPr>
        <w:t xml:space="preserve">iris recognition techniques and algorithm including </w:t>
      </w:r>
      <w:r w:rsidR="005061EE">
        <w:rPr>
          <w:rFonts w:ascii="Times New Roman" w:hAnsi="Times New Roman" w:cs="Times New Roman"/>
          <w:sz w:val="24"/>
          <w:szCs w:val="24"/>
        </w:rPr>
        <w:tab/>
        <w:t xml:space="preserve">the Self </w:t>
      </w:r>
      <w:r>
        <w:rPr>
          <w:rFonts w:ascii="Times New Roman" w:hAnsi="Times New Roman" w:cs="Times New Roman"/>
          <w:sz w:val="24"/>
          <w:szCs w:val="24"/>
        </w:rPr>
        <w:t xml:space="preserve">Organizing Map (SOM) and </w:t>
      </w:r>
      <w:r w:rsidR="00CF6852" w:rsidRPr="00CF6852">
        <w:rPr>
          <w:rFonts w:ascii="Times New Roman" w:hAnsi="Times New Roman" w:cs="Times New Roman"/>
          <w:sz w:val="24"/>
          <w:szCs w:val="24"/>
          <w:highlight w:val="yellow"/>
        </w:rPr>
        <w:t>voting system</w:t>
      </w:r>
      <w:r w:rsidRPr="00CF6852">
        <w:rPr>
          <w:rFonts w:ascii="Times New Roman" w:hAnsi="Times New Roman" w:cs="Times New Roman"/>
          <w:sz w:val="24"/>
          <w:szCs w:val="24"/>
          <w:highlight w:val="yellow"/>
        </w:rPr>
        <w:t xml:space="preserve"> </w:t>
      </w:r>
      <w:r w:rsidR="005061EE" w:rsidRPr="00CF6852">
        <w:rPr>
          <w:rFonts w:ascii="Times New Roman" w:hAnsi="Times New Roman" w:cs="Times New Roman"/>
          <w:sz w:val="24"/>
          <w:szCs w:val="24"/>
          <w:highlight w:val="yellow"/>
        </w:rPr>
        <w:t>technique</w:t>
      </w:r>
      <w:r w:rsidR="00CF6852" w:rsidRPr="00CF6852">
        <w:rPr>
          <w:rFonts w:ascii="Times New Roman" w:hAnsi="Times New Roman" w:cs="Times New Roman"/>
          <w:sz w:val="24"/>
          <w:szCs w:val="24"/>
          <w:highlight w:val="yellow"/>
        </w:rPr>
        <w:t>s</w:t>
      </w:r>
      <w:r w:rsidR="005061EE">
        <w:rPr>
          <w:rFonts w:ascii="Times New Roman" w:hAnsi="Times New Roman" w:cs="Times New Roman"/>
          <w:sz w:val="24"/>
          <w:szCs w:val="24"/>
        </w:rPr>
        <w:t xml:space="preserve"> for the I</w:t>
      </w:r>
      <w:r>
        <w:rPr>
          <w:rFonts w:ascii="Times New Roman" w:hAnsi="Times New Roman" w:cs="Times New Roman"/>
          <w:sz w:val="24"/>
          <w:szCs w:val="24"/>
        </w:rPr>
        <w:t xml:space="preserve">ris </w:t>
      </w:r>
      <w:r w:rsidR="005061EE">
        <w:rPr>
          <w:rFonts w:ascii="Times New Roman" w:hAnsi="Times New Roman" w:cs="Times New Roman"/>
          <w:sz w:val="24"/>
          <w:szCs w:val="24"/>
        </w:rPr>
        <w:tab/>
        <w:t>Recognition S</w:t>
      </w:r>
      <w:r>
        <w:rPr>
          <w:rFonts w:ascii="Times New Roman" w:hAnsi="Times New Roman" w:cs="Times New Roman"/>
          <w:sz w:val="24"/>
          <w:szCs w:val="24"/>
        </w:rPr>
        <w:t xml:space="preserve">ystem </w:t>
      </w:r>
      <w:r w:rsidR="005061EE">
        <w:rPr>
          <w:rFonts w:ascii="Times New Roman" w:hAnsi="Times New Roman" w:cs="Times New Roman"/>
          <w:sz w:val="24"/>
          <w:szCs w:val="24"/>
        </w:rPr>
        <w:t xml:space="preserve">(IRS) </w:t>
      </w:r>
      <w:r>
        <w:rPr>
          <w:rFonts w:ascii="Times New Roman" w:hAnsi="Times New Roman" w:cs="Times New Roman"/>
          <w:sz w:val="24"/>
          <w:szCs w:val="24"/>
        </w:rPr>
        <w:t>from past literatures.</w:t>
      </w:r>
    </w:p>
    <w:p w:rsidR="000E2C68" w:rsidRDefault="000E2C68" w:rsidP="000E2C68">
      <w:pPr>
        <w:spacing w:line="48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bookmarkStart w:id="420" w:name="_GoBack"/>
      <w:bookmarkEnd w:id="420"/>
      <w:r>
        <w:rPr>
          <w:rFonts w:ascii="Times New Roman" w:hAnsi="Times New Roman" w:cs="Times New Roman"/>
          <w:sz w:val="24"/>
          <w:szCs w:val="24"/>
        </w:rPr>
        <w:t xml:space="preserve">To model, design and verify </w:t>
      </w:r>
      <w:r w:rsidR="005061EE">
        <w:rPr>
          <w:rFonts w:ascii="Times New Roman" w:hAnsi="Times New Roman" w:cs="Times New Roman"/>
          <w:sz w:val="24"/>
          <w:szCs w:val="24"/>
        </w:rPr>
        <w:t xml:space="preserve">all sub-modules of the SOM </w:t>
      </w:r>
      <w:r>
        <w:rPr>
          <w:rFonts w:ascii="Times New Roman" w:hAnsi="Times New Roman" w:cs="Times New Roman"/>
          <w:sz w:val="24"/>
          <w:szCs w:val="24"/>
        </w:rPr>
        <w:t xml:space="preserve">and </w:t>
      </w:r>
      <w:r w:rsidR="00CF6852" w:rsidRPr="00CF6852">
        <w:rPr>
          <w:rFonts w:ascii="Times New Roman" w:hAnsi="Times New Roman" w:cs="Times New Roman"/>
          <w:sz w:val="24"/>
          <w:szCs w:val="24"/>
          <w:highlight w:val="yellow"/>
        </w:rPr>
        <w:t xml:space="preserve">voting system </w:t>
      </w:r>
      <w:r>
        <w:rPr>
          <w:rFonts w:ascii="Times New Roman" w:hAnsi="Times New Roman" w:cs="Times New Roman"/>
          <w:sz w:val="24"/>
          <w:szCs w:val="24"/>
        </w:rPr>
        <w:t xml:space="preserve">using </w:t>
      </w:r>
      <w:r w:rsidR="005061EE">
        <w:rPr>
          <w:rFonts w:ascii="Times New Roman" w:hAnsi="Times New Roman" w:cs="Times New Roman"/>
          <w:sz w:val="24"/>
          <w:szCs w:val="24"/>
        </w:rPr>
        <w:tab/>
        <w:t xml:space="preserve">HDL based testbench </w:t>
      </w:r>
      <w:r>
        <w:rPr>
          <w:rFonts w:ascii="Times New Roman" w:hAnsi="Times New Roman" w:cs="Times New Roman"/>
          <w:sz w:val="24"/>
          <w:szCs w:val="24"/>
        </w:rPr>
        <w:t xml:space="preserve">in </w:t>
      </w:r>
      <w:r w:rsidR="005061EE">
        <w:rPr>
          <w:rFonts w:ascii="Times New Roman" w:hAnsi="Times New Roman" w:cs="Times New Roman"/>
          <w:sz w:val="24"/>
          <w:szCs w:val="24"/>
        </w:rPr>
        <w:t xml:space="preserve">Modelsim of </w:t>
      </w:r>
      <w:r>
        <w:rPr>
          <w:rFonts w:ascii="Times New Roman" w:hAnsi="Times New Roman" w:cs="Times New Roman"/>
          <w:sz w:val="24"/>
          <w:szCs w:val="24"/>
        </w:rPr>
        <w:t>Mentor Graphics environment.</w:t>
      </w:r>
    </w:p>
    <w:p w:rsidR="000E2C68" w:rsidRDefault="000E2C68" w:rsidP="000E2C68">
      <w:pPr>
        <w:spacing w:line="480" w:lineRule="auto"/>
        <w:jc w:val="both"/>
        <w:rPr>
          <w:rFonts w:ascii="Times New Roman" w:hAnsi="Times New Roman" w:cs="Times New Roman"/>
          <w:sz w:val="24"/>
          <w:szCs w:val="24"/>
        </w:rPr>
      </w:pPr>
      <w:r w:rsidRPr="000E2C68">
        <w:rPr>
          <w:rFonts w:ascii="Times New Roman" w:hAnsi="Times New Roman" w:cs="Times New Roman"/>
          <w:sz w:val="24"/>
          <w:szCs w:val="24"/>
        </w:rPr>
        <w:t>3.</w:t>
      </w:r>
      <w:r w:rsidRPr="000E2C68">
        <w:rPr>
          <w:rFonts w:ascii="Times New Roman" w:hAnsi="Times New Roman" w:cs="Times New Roman"/>
          <w:sz w:val="24"/>
          <w:szCs w:val="24"/>
        </w:rPr>
        <w:tab/>
      </w:r>
      <w:r>
        <w:rPr>
          <w:rFonts w:ascii="Times New Roman" w:hAnsi="Times New Roman" w:cs="Times New Roman"/>
          <w:sz w:val="24"/>
          <w:szCs w:val="24"/>
        </w:rPr>
        <w:t>To integrate, analyze and perform hardware implementation on all the integrated sub-</w:t>
      </w:r>
      <w:r>
        <w:rPr>
          <w:rFonts w:ascii="Times New Roman" w:hAnsi="Times New Roman" w:cs="Times New Roman"/>
          <w:sz w:val="24"/>
          <w:szCs w:val="24"/>
        </w:rPr>
        <w:tab/>
        <w:t xml:space="preserve">modules of the </w:t>
      </w:r>
      <w:r w:rsidR="005061EE">
        <w:rPr>
          <w:rFonts w:ascii="Times New Roman" w:hAnsi="Times New Roman" w:cs="Times New Roman"/>
          <w:sz w:val="24"/>
          <w:szCs w:val="24"/>
        </w:rPr>
        <w:t xml:space="preserve">SOM based IRS algorithm with voting system into the </w:t>
      </w:r>
      <w:r>
        <w:rPr>
          <w:rFonts w:ascii="Times New Roman" w:hAnsi="Times New Roman" w:cs="Times New Roman"/>
          <w:sz w:val="24"/>
          <w:szCs w:val="24"/>
        </w:rPr>
        <w:t xml:space="preserve">Cyclone II </w:t>
      </w:r>
      <w:r w:rsidR="005061EE">
        <w:rPr>
          <w:rFonts w:ascii="Times New Roman" w:hAnsi="Times New Roman" w:cs="Times New Roman"/>
          <w:sz w:val="24"/>
          <w:szCs w:val="24"/>
        </w:rPr>
        <w:tab/>
      </w:r>
      <w:r>
        <w:rPr>
          <w:rFonts w:ascii="Times New Roman" w:hAnsi="Times New Roman" w:cs="Times New Roman"/>
          <w:sz w:val="24"/>
          <w:szCs w:val="24"/>
        </w:rPr>
        <w:t>FPGA</w:t>
      </w:r>
      <w:r w:rsidR="005061EE">
        <w:rPr>
          <w:rFonts w:ascii="Times New Roman" w:hAnsi="Times New Roman" w:cs="Times New Roman"/>
          <w:sz w:val="24"/>
          <w:szCs w:val="24"/>
        </w:rPr>
        <w:t xml:space="preserve"> for hardware verification purposes</w:t>
      </w:r>
      <w:r>
        <w:rPr>
          <w:rFonts w:ascii="Times New Roman" w:hAnsi="Times New Roman" w:cs="Times New Roman"/>
          <w:sz w:val="24"/>
          <w:szCs w:val="24"/>
        </w:rPr>
        <w:t>.</w:t>
      </w:r>
    </w:p>
    <w:p w:rsidR="000E2C68" w:rsidRPr="00634891" w:rsidRDefault="000E2C68" w:rsidP="00634891">
      <w:pPr>
        <w:pStyle w:val="Heading3"/>
        <w:spacing w:before="0" w:after="240" w:line="480" w:lineRule="auto"/>
        <w:rPr>
          <w:rFonts w:ascii="Times New Roman" w:hAnsi="Times New Roman" w:cs="Times New Roman"/>
          <w:color w:val="auto"/>
          <w:sz w:val="24"/>
          <w:szCs w:val="24"/>
        </w:rPr>
      </w:pPr>
      <w:bookmarkStart w:id="421" w:name="_Toc440455505"/>
      <w:bookmarkStart w:id="422" w:name="_Toc440455940"/>
      <w:r w:rsidRPr="00634891">
        <w:rPr>
          <w:rFonts w:ascii="Times New Roman" w:hAnsi="Times New Roman" w:cs="Times New Roman"/>
          <w:color w:val="auto"/>
          <w:sz w:val="24"/>
          <w:szCs w:val="24"/>
        </w:rPr>
        <w:t>1.2</w:t>
      </w:r>
      <w:r w:rsidRPr="00634891">
        <w:rPr>
          <w:rFonts w:ascii="Times New Roman" w:hAnsi="Times New Roman" w:cs="Times New Roman"/>
          <w:color w:val="auto"/>
          <w:sz w:val="24"/>
          <w:szCs w:val="24"/>
        </w:rPr>
        <w:tab/>
        <w:t>Problem Statement</w:t>
      </w:r>
      <w:bookmarkEnd w:id="421"/>
      <w:bookmarkEnd w:id="422"/>
    </w:p>
    <w:p w:rsidR="00C4227F" w:rsidRDefault="00866BF1" w:rsidP="00634891">
      <w:pPr>
        <w:spacing w:after="240" w:line="480" w:lineRule="auto"/>
        <w:jc w:val="both"/>
        <w:rPr>
          <w:rFonts w:ascii="Times New Roman" w:hAnsi="Times New Roman" w:cs="Times New Roman"/>
          <w:sz w:val="24"/>
          <w:szCs w:val="24"/>
        </w:rPr>
      </w:pPr>
      <w:r w:rsidRPr="00866BF1">
        <w:rPr>
          <w:rFonts w:ascii="Times New Roman" w:hAnsi="Times New Roman" w:cs="Times New Roman"/>
          <w:sz w:val="24"/>
          <w:szCs w:val="24"/>
        </w:rPr>
        <w:t xml:space="preserve">The aim of this </w:t>
      </w:r>
      <w:r w:rsidR="009610A7">
        <w:rPr>
          <w:rFonts w:ascii="Times New Roman" w:hAnsi="Times New Roman" w:cs="Times New Roman"/>
          <w:sz w:val="24"/>
          <w:szCs w:val="24"/>
        </w:rPr>
        <w:t>project</w:t>
      </w:r>
      <w:r w:rsidR="00F146EA">
        <w:rPr>
          <w:rFonts w:ascii="Times New Roman" w:hAnsi="Times New Roman" w:cs="Times New Roman"/>
          <w:sz w:val="24"/>
          <w:szCs w:val="24"/>
        </w:rPr>
        <w:t xml:space="preserve"> is to improve the performance, </w:t>
      </w:r>
      <w:r w:rsidRPr="00866BF1">
        <w:rPr>
          <w:rFonts w:ascii="Times New Roman" w:hAnsi="Times New Roman" w:cs="Times New Roman"/>
          <w:sz w:val="24"/>
          <w:szCs w:val="24"/>
        </w:rPr>
        <w:t xml:space="preserve">recognition accuracy </w:t>
      </w:r>
      <w:r w:rsidR="00F146EA">
        <w:rPr>
          <w:rFonts w:ascii="Times New Roman" w:hAnsi="Times New Roman" w:cs="Times New Roman"/>
          <w:sz w:val="24"/>
          <w:szCs w:val="24"/>
        </w:rPr>
        <w:t xml:space="preserve">and area </w:t>
      </w:r>
      <w:r w:rsidRPr="00866BF1">
        <w:rPr>
          <w:rFonts w:ascii="Times New Roman" w:hAnsi="Times New Roman" w:cs="Times New Roman"/>
          <w:sz w:val="24"/>
          <w:szCs w:val="24"/>
        </w:rPr>
        <w:t>by past researchers related to Iris Recognition. The conventional Iris Recognit</w:t>
      </w:r>
      <w:r w:rsidR="005061EE">
        <w:rPr>
          <w:rFonts w:ascii="Times New Roman" w:hAnsi="Times New Roman" w:cs="Times New Roman"/>
          <w:sz w:val="24"/>
          <w:szCs w:val="24"/>
        </w:rPr>
        <w:t>ion S</w:t>
      </w:r>
      <w:r w:rsidRPr="00866BF1">
        <w:rPr>
          <w:rFonts w:ascii="Times New Roman" w:hAnsi="Times New Roman" w:cs="Times New Roman"/>
          <w:sz w:val="24"/>
          <w:szCs w:val="24"/>
        </w:rPr>
        <w:t>ystems</w:t>
      </w:r>
      <w:r w:rsidR="005061EE">
        <w:rPr>
          <w:rFonts w:ascii="Times New Roman" w:hAnsi="Times New Roman" w:cs="Times New Roman"/>
          <w:sz w:val="24"/>
          <w:szCs w:val="24"/>
        </w:rPr>
        <w:t xml:space="preserve"> (IRS)</w:t>
      </w:r>
      <w:r w:rsidRPr="00866BF1">
        <w:rPr>
          <w:rFonts w:ascii="Times New Roman" w:hAnsi="Times New Roman" w:cs="Times New Roman"/>
          <w:sz w:val="24"/>
          <w:szCs w:val="24"/>
        </w:rPr>
        <w:t xml:space="preserve"> is shown in Figure 1. The technique used in </w:t>
      </w:r>
      <w:r w:rsidR="00852E5D">
        <w:rPr>
          <w:rFonts w:ascii="Times New Roman" w:hAnsi="Times New Roman" w:cs="Times New Roman"/>
          <w:sz w:val="24"/>
          <w:szCs w:val="24"/>
        </w:rPr>
        <w:t xml:space="preserve">the </w:t>
      </w:r>
      <w:r w:rsidRPr="00866BF1">
        <w:rPr>
          <w:rFonts w:ascii="Times New Roman" w:hAnsi="Times New Roman" w:cs="Times New Roman"/>
          <w:sz w:val="24"/>
          <w:szCs w:val="24"/>
        </w:rPr>
        <w:t xml:space="preserve">Figure 1 is by </w:t>
      </w:r>
      <w:r w:rsidR="00852E5D">
        <w:rPr>
          <w:rFonts w:ascii="Times New Roman" w:hAnsi="Times New Roman" w:cs="Times New Roman"/>
          <w:sz w:val="24"/>
          <w:szCs w:val="24"/>
        </w:rPr>
        <w:t xml:space="preserve">means of comparing the output vector </w:t>
      </w:r>
      <w:r w:rsidRPr="00866BF1">
        <w:rPr>
          <w:rFonts w:ascii="Times New Roman" w:hAnsi="Times New Roman" w:cs="Times New Roman"/>
          <w:sz w:val="24"/>
          <w:szCs w:val="24"/>
        </w:rPr>
        <w:t>stored in the database. The output array will only be compared once with the</w:t>
      </w:r>
      <w:r w:rsidR="00852E5D">
        <w:rPr>
          <w:rFonts w:ascii="Times New Roman" w:hAnsi="Times New Roman" w:cs="Times New Roman"/>
          <w:sz w:val="24"/>
          <w:szCs w:val="24"/>
        </w:rPr>
        <w:t xml:space="preserve"> output vector in the database. This will cause a problem if the input is actually a different user but the pattern is not much difference from the trained database, a wrong recognition outcome is likely to happen which in turns reduces recognition accuracy.</w:t>
      </w:r>
    </w:p>
    <w:p w:rsidR="00866BF1" w:rsidRPr="00866BF1" w:rsidRDefault="00C4227F" w:rsidP="00941B79">
      <w:pPr>
        <w:rPr>
          <w:rFonts w:ascii="Times New Roman" w:hAnsi="Times New Roman" w:cs="Times New Roman"/>
          <w:sz w:val="24"/>
          <w:szCs w:val="24"/>
        </w:rPr>
      </w:pPr>
      <w:r>
        <w:rPr>
          <w:rFonts w:ascii="Times New Roman" w:hAnsi="Times New Roman" w:cs="Times New Roman"/>
          <w:sz w:val="24"/>
          <w:szCs w:val="24"/>
        </w:rPr>
        <w:br w:type="page"/>
      </w:r>
    </w:p>
    <w:p w:rsidR="00866BF1" w:rsidRPr="00866BF1" w:rsidRDefault="006C326B" w:rsidP="00C46FA4">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MY"/>
        </w:rPr>
        <w:lastRenderedPageBreak/>
        <w:drawing>
          <wp:inline distT="0" distB="0" distL="0" distR="0">
            <wp:extent cx="5731510" cy="3577578"/>
            <wp:effectExtent l="19050" t="0" r="2540" b="0"/>
            <wp:docPr id="32" name="Picture 13" descr="C:\Users\Feng\Desktop\Final FYP Folder\result\conventional 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eng\Desktop\Final FYP Folder\result\conventional block diagram.tif"/>
                    <pic:cNvPicPr>
                      <a:picLocks noChangeAspect="1" noChangeArrowheads="1"/>
                    </pic:cNvPicPr>
                  </pic:nvPicPr>
                  <pic:blipFill>
                    <a:blip r:embed="rId15"/>
                    <a:srcRect/>
                    <a:stretch>
                      <a:fillRect/>
                    </a:stretch>
                  </pic:blipFill>
                  <pic:spPr bwMode="auto">
                    <a:xfrm>
                      <a:off x="0" y="0"/>
                      <a:ext cx="5731510" cy="3577578"/>
                    </a:xfrm>
                    <a:prstGeom prst="rect">
                      <a:avLst/>
                    </a:prstGeom>
                    <a:noFill/>
                    <a:ln w="9525">
                      <a:noFill/>
                      <a:miter lim="800000"/>
                      <a:headEnd/>
                      <a:tailEnd/>
                    </a:ln>
                  </pic:spPr>
                </pic:pic>
              </a:graphicData>
            </a:graphic>
          </wp:inline>
        </w:drawing>
      </w:r>
    </w:p>
    <w:p w:rsidR="00852E5D" w:rsidRPr="00852E5D" w:rsidRDefault="005E13B3" w:rsidP="00852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1:</w:t>
      </w:r>
      <w:r w:rsidR="00852E5D" w:rsidRPr="00852E5D">
        <w:rPr>
          <w:rFonts w:ascii="Times New Roman" w:hAnsi="Times New Roman" w:cs="Times New Roman"/>
          <w:sz w:val="24"/>
          <w:szCs w:val="24"/>
        </w:rPr>
        <w:t xml:space="preserve"> Conventional IRS without a Voting System</w:t>
      </w:r>
    </w:p>
    <w:p w:rsidR="00852E5D" w:rsidRPr="00852E5D" w:rsidRDefault="00852E5D" w:rsidP="00852E5D">
      <w:pPr>
        <w:spacing w:line="480" w:lineRule="auto"/>
        <w:jc w:val="center"/>
        <w:rPr>
          <w:rFonts w:ascii="Times New Roman" w:hAnsi="Times New Roman" w:cs="Times New Roman"/>
          <w:sz w:val="24"/>
          <w:szCs w:val="24"/>
        </w:rPr>
      </w:pPr>
      <w:r w:rsidRPr="00852E5D">
        <w:rPr>
          <w:rFonts w:ascii="Times New Roman" w:hAnsi="Times New Roman" w:cs="Times New Roman"/>
          <w:sz w:val="24"/>
          <w:szCs w:val="24"/>
        </w:rPr>
        <w:t xml:space="preserve">(Omaima </w:t>
      </w:r>
      <w:r w:rsidRPr="00852E5D">
        <w:rPr>
          <w:rFonts w:ascii="Times New Roman" w:hAnsi="Times New Roman" w:cs="Times New Roman"/>
          <w:i/>
          <w:sz w:val="24"/>
          <w:szCs w:val="24"/>
        </w:rPr>
        <w:t>et al.</w:t>
      </w:r>
      <w:r w:rsidRPr="00852E5D">
        <w:rPr>
          <w:rFonts w:ascii="Times New Roman" w:hAnsi="Times New Roman" w:cs="Times New Roman"/>
          <w:sz w:val="24"/>
          <w:szCs w:val="24"/>
        </w:rPr>
        <w:t>, 2012; Yap and Lim, 2014)</w:t>
      </w:r>
    </w:p>
    <w:p w:rsidR="00792273" w:rsidRDefault="00866BF1" w:rsidP="00792273">
      <w:pPr>
        <w:spacing w:line="480" w:lineRule="auto"/>
        <w:jc w:val="both"/>
        <w:rPr>
          <w:rFonts w:ascii="Times New Roman" w:hAnsi="Times New Roman" w:cs="Times New Roman"/>
          <w:sz w:val="24"/>
          <w:szCs w:val="24"/>
        </w:rPr>
      </w:pPr>
      <w:r w:rsidRPr="00866BF1">
        <w:rPr>
          <w:rFonts w:ascii="Times New Roman" w:hAnsi="Times New Roman" w:cs="Times New Roman"/>
          <w:sz w:val="24"/>
          <w:szCs w:val="24"/>
        </w:rPr>
        <w:tab/>
      </w:r>
      <w:r w:rsidR="00852E5D">
        <w:rPr>
          <w:rFonts w:ascii="Times New Roman" w:hAnsi="Times New Roman" w:cs="Times New Roman"/>
          <w:sz w:val="24"/>
          <w:szCs w:val="24"/>
        </w:rPr>
        <w:t>Therefore</w:t>
      </w:r>
      <w:r w:rsidRPr="00866BF1">
        <w:rPr>
          <w:rFonts w:ascii="Times New Roman" w:hAnsi="Times New Roman" w:cs="Times New Roman"/>
          <w:sz w:val="24"/>
          <w:szCs w:val="24"/>
        </w:rPr>
        <w:t xml:space="preserve">, to improve performance of the conventional </w:t>
      </w:r>
      <w:r w:rsidR="00852E5D">
        <w:rPr>
          <w:rFonts w:ascii="Times New Roman" w:hAnsi="Times New Roman" w:cs="Times New Roman"/>
          <w:sz w:val="24"/>
          <w:szCs w:val="24"/>
        </w:rPr>
        <w:t>Self Organizing Map (</w:t>
      </w:r>
      <w:r>
        <w:rPr>
          <w:rFonts w:ascii="Times New Roman" w:hAnsi="Times New Roman" w:cs="Times New Roman"/>
          <w:sz w:val="24"/>
          <w:szCs w:val="24"/>
        </w:rPr>
        <w:t>SOM</w:t>
      </w:r>
      <w:r w:rsidR="00852E5D">
        <w:rPr>
          <w:rFonts w:ascii="Times New Roman" w:hAnsi="Times New Roman" w:cs="Times New Roman"/>
          <w:sz w:val="24"/>
          <w:szCs w:val="24"/>
        </w:rPr>
        <w:t>)</w:t>
      </w:r>
      <w:r w:rsidRPr="00866BF1">
        <w:rPr>
          <w:rFonts w:ascii="Times New Roman" w:hAnsi="Times New Roman" w:cs="Times New Roman"/>
          <w:sz w:val="24"/>
          <w:szCs w:val="24"/>
        </w:rPr>
        <w:t xml:space="preserve"> architecture </w:t>
      </w:r>
      <w:r w:rsidR="00CA1023">
        <w:rPr>
          <w:rFonts w:ascii="Times New Roman" w:hAnsi="Times New Roman" w:cs="Times New Roman"/>
          <w:sz w:val="24"/>
          <w:szCs w:val="24"/>
        </w:rPr>
        <w:t xml:space="preserve">as shown </w:t>
      </w:r>
      <w:r w:rsidRPr="00866BF1">
        <w:rPr>
          <w:rFonts w:ascii="Times New Roman" w:hAnsi="Times New Roman" w:cs="Times New Roman"/>
          <w:sz w:val="24"/>
          <w:szCs w:val="24"/>
        </w:rPr>
        <w:t>in Figure 1, the proposed solution is to use a voting system before it matches with the output array in the database. The voting system will receive three output array</w:t>
      </w:r>
      <w:r w:rsidR="00CA1023">
        <w:rPr>
          <w:rFonts w:ascii="Times New Roman" w:hAnsi="Times New Roman" w:cs="Times New Roman"/>
          <w:sz w:val="24"/>
          <w:szCs w:val="24"/>
        </w:rPr>
        <w:t>s</w:t>
      </w:r>
      <w:commentRangeStart w:id="423"/>
      <w:ins w:id="424" w:author="User" w:date="2016-01-13T15:02:00Z">
        <w:r w:rsidR="00D66A1B">
          <w:rPr>
            <w:rFonts w:ascii="Times New Roman" w:hAnsi="Times New Roman" w:cs="Times New Roman"/>
            <w:sz w:val="24"/>
            <w:szCs w:val="24"/>
          </w:rPr>
          <w:t xml:space="preserve"> </w:t>
        </w:r>
        <w:commentRangeEnd w:id="423"/>
        <w:r w:rsidR="00D66A1B">
          <w:rPr>
            <w:rStyle w:val="CommentReference"/>
          </w:rPr>
          <w:commentReference w:id="423"/>
        </w:r>
      </w:ins>
      <w:r w:rsidR="009610A7">
        <w:rPr>
          <w:rFonts w:ascii="Times New Roman" w:hAnsi="Times New Roman" w:cs="Times New Roman"/>
          <w:sz w:val="24"/>
          <w:szCs w:val="24"/>
        </w:rPr>
        <w:t>from three different starting point</w:t>
      </w:r>
      <w:r w:rsidR="00CA1023">
        <w:rPr>
          <w:rFonts w:ascii="Times New Roman" w:hAnsi="Times New Roman" w:cs="Times New Roman"/>
          <w:sz w:val="24"/>
          <w:szCs w:val="24"/>
        </w:rPr>
        <w:t>s</w:t>
      </w:r>
      <w:commentRangeStart w:id="425"/>
      <w:ins w:id="426" w:author="User" w:date="2016-01-13T15:02:00Z">
        <w:r w:rsidR="00D66A1B">
          <w:rPr>
            <w:rFonts w:ascii="Times New Roman" w:hAnsi="Times New Roman" w:cs="Times New Roman"/>
            <w:sz w:val="24"/>
            <w:szCs w:val="24"/>
          </w:rPr>
          <w:t xml:space="preserve"> </w:t>
        </w:r>
        <w:commentRangeEnd w:id="425"/>
        <w:r w:rsidR="00D66A1B">
          <w:rPr>
            <w:rStyle w:val="CommentReference"/>
          </w:rPr>
          <w:commentReference w:id="425"/>
        </w:r>
      </w:ins>
      <w:r w:rsidRPr="00866BF1">
        <w:rPr>
          <w:rFonts w:ascii="Times New Roman" w:hAnsi="Times New Roman" w:cs="Times New Roman"/>
          <w:sz w:val="24"/>
          <w:szCs w:val="24"/>
        </w:rPr>
        <w:t>to start the vote</w:t>
      </w:r>
      <w:r>
        <w:rPr>
          <w:rFonts w:ascii="Times New Roman" w:hAnsi="Times New Roman" w:cs="Times New Roman"/>
          <w:sz w:val="24"/>
          <w:szCs w:val="24"/>
        </w:rPr>
        <w:t xml:space="preserve"> with the data array</w:t>
      </w:r>
      <w:r w:rsidR="006C326B">
        <w:rPr>
          <w:rFonts w:ascii="Times New Roman" w:hAnsi="Times New Roman" w:cs="Times New Roman"/>
          <w:sz w:val="24"/>
          <w:szCs w:val="24"/>
        </w:rPr>
        <w:t xml:space="preserve">. If the </w:t>
      </w:r>
      <w:r w:rsidR="006C326B" w:rsidRPr="006607D7">
        <w:rPr>
          <w:rFonts w:ascii="Times New Roman" w:hAnsi="Times New Roman" w:cs="Times New Roman"/>
          <w:i/>
          <w:sz w:val="24"/>
          <w:szCs w:val="24"/>
        </w:rPr>
        <w:t>updatedNetwork</w:t>
      </w:r>
      <w:r w:rsidR="006C326B">
        <w:rPr>
          <w:rFonts w:ascii="Times New Roman" w:hAnsi="Times New Roman" w:cs="Times New Roman"/>
          <w:sz w:val="24"/>
          <w:szCs w:val="24"/>
        </w:rPr>
        <w:t xml:space="preserve"> array after voting </w:t>
      </w:r>
      <w:r w:rsidRPr="00866BF1">
        <w:rPr>
          <w:rFonts w:ascii="Times New Roman" w:hAnsi="Times New Roman" w:cs="Times New Roman"/>
          <w:sz w:val="24"/>
          <w:szCs w:val="24"/>
        </w:rPr>
        <w:t xml:space="preserve">is higher than </w:t>
      </w:r>
      <w:r w:rsidR="00CA1023">
        <w:rPr>
          <w:rFonts w:ascii="Times New Roman" w:hAnsi="Times New Roman" w:cs="Times New Roman"/>
          <w:sz w:val="24"/>
          <w:szCs w:val="24"/>
        </w:rPr>
        <w:t xml:space="preserve">a </w:t>
      </w:r>
      <w:r w:rsidR="006C326B">
        <w:rPr>
          <w:rFonts w:ascii="Times New Roman" w:hAnsi="Times New Roman" w:cs="Times New Roman"/>
          <w:sz w:val="24"/>
          <w:szCs w:val="24"/>
        </w:rPr>
        <w:t>6</w:t>
      </w:r>
      <w:r w:rsidRPr="00866BF1">
        <w:rPr>
          <w:rFonts w:ascii="Times New Roman" w:hAnsi="Times New Roman" w:cs="Times New Roman"/>
          <w:sz w:val="24"/>
          <w:szCs w:val="24"/>
        </w:rPr>
        <w:t xml:space="preserve">7% match </w:t>
      </w:r>
      <w:r w:rsidR="00CA1023">
        <w:rPr>
          <w:rFonts w:ascii="Times New Roman" w:hAnsi="Times New Roman" w:cs="Times New Roman"/>
          <w:sz w:val="24"/>
          <w:szCs w:val="24"/>
        </w:rPr>
        <w:t xml:space="preserve">(2/3 majority) </w:t>
      </w:r>
      <w:r w:rsidRPr="00866BF1">
        <w:rPr>
          <w:rFonts w:ascii="Times New Roman" w:hAnsi="Times New Roman" w:cs="Times New Roman"/>
          <w:sz w:val="24"/>
          <w:szCs w:val="24"/>
        </w:rPr>
        <w:t xml:space="preserve">with </w:t>
      </w:r>
      <w:r w:rsidR="00CA1023">
        <w:rPr>
          <w:rFonts w:ascii="Times New Roman" w:hAnsi="Times New Roman" w:cs="Times New Roman"/>
          <w:sz w:val="24"/>
          <w:szCs w:val="24"/>
        </w:rPr>
        <w:t xml:space="preserve">the </w:t>
      </w:r>
      <w:r w:rsidRPr="00866BF1">
        <w:rPr>
          <w:rFonts w:ascii="Times New Roman" w:hAnsi="Times New Roman" w:cs="Times New Roman"/>
          <w:sz w:val="24"/>
          <w:szCs w:val="24"/>
        </w:rPr>
        <w:t>database then the user is the correctly matched person.</w:t>
      </w:r>
    </w:p>
    <w:p w:rsidR="00A31E29" w:rsidRDefault="00A31E29">
      <w:pPr>
        <w:rPr>
          <w:rFonts w:ascii="Times New Roman" w:hAnsi="Times New Roman" w:cs="Times New Roman"/>
          <w:sz w:val="24"/>
          <w:szCs w:val="24"/>
        </w:rPr>
      </w:pPr>
      <w:r>
        <w:rPr>
          <w:rFonts w:ascii="Times New Roman" w:hAnsi="Times New Roman" w:cs="Times New Roman"/>
          <w:sz w:val="24"/>
          <w:szCs w:val="24"/>
        </w:rPr>
        <w:br w:type="page"/>
      </w:r>
    </w:p>
    <w:p w:rsidR="00A31E29" w:rsidRPr="00634891" w:rsidRDefault="00A31E29" w:rsidP="00634891">
      <w:pPr>
        <w:pStyle w:val="Heading3"/>
        <w:spacing w:before="0" w:after="240" w:line="480" w:lineRule="auto"/>
        <w:rPr>
          <w:rFonts w:ascii="Times New Roman" w:hAnsi="Times New Roman" w:cs="Times New Roman"/>
          <w:color w:val="auto"/>
          <w:sz w:val="24"/>
          <w:szCs w:val="24"/>
        </w:rPr>
      </w:pPr>
      <w:bookmarkStart w:id="427" w:name="_Toc440455506"/>
      <w:bookmarkStart w:id="428" w:name="_Toc440455941"/>
      <w:r w:rsidRPr="00634891">
        <w:rPr>
          <w:rFonts w:ascii="Times New Roman" w:hAnsi="Times New Roman" w:cs="Times New Roman"/>
          <w:color w:val="auto"/>
          <w:sz w:val="24"/>
          <w:szCs w:val="24"/>
        </w:rPr>
        <w:lastRenderedPageBreak/>
        <w:t>1.3 Background</w:t>
      </w:r>
      <w:bookmarkEnd w:id="427"/>
      <w:bookmarkEnd w:id="428"/>
    </w:p>
    <w:p w:rsidR="00A31E29" w:rsidRDefault="00A31E29"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r>
      <w:r w:rsidR="00ED5D39" w:rsidRPr="00ED5D39">
        <w:rPr>
          <w:rFonts w:ascii="Times New Roman" w:hAnsi="Times New Roman" w:cs="Times New Roman"/>
          <w:sz w:val="24"/>
          <w:szCs w:val="24"/>
        </w:rPr>
        <w:t xml:space="preserve">Traditionally, security identification methods used keys and passwords to secure locks but now these methods are no longer appropriate to properly protect our property because physical keys are often misplaced while virtual passwords are often forgotten. Even if passwords were well memorized and keys were well kept, the ever rampant </w:t>
      </w:r>
      <w:del w:id="429" w:author="User" w:date="2016-01-13T16:53:00Z">
        <w:r w:rsidR="00ED5D39" w:rsidRPr="00ED5D39" w:rsidDel="005A6740">
          <w:rPr>
            <w:rFonts w:ascii="Times New Roman" w:hAnsi="Times New Roman" w:cs="Times New Roman"/>
            <w:sz w:val="24"/>
            <w:szCs w:val="24"/>
          </w:rPr>
          <w:delText xml:space="preserve">crimes </w:delText>
        </w:r>
      </w:del>
      <w:ins w:id="430" w:author="User" w:date="2016-01-13T16:53:00Z">
        <w:r w:rsidR="005A6740">
          <w:rPr>
            <w:rFonts w:ascii="Times New Roman" w:hAnsi="Times New Roman" w:cs="Times New Roman"/>
            <w:sz w:val="24"/>
            <w:szCs w:val="24"/>
          </w:rPr>
          <w:t>crime</w:t>
        </w:r>
        <w:r w:rsidR="005A6740" w:rsidRPr="00ED5D39">
          <w:rPr>
            <w:rFonts w:ascii="Times New Roman" w:hAnsi="Times New Roman" w:cs="Times New Roman"/>
            <w:sz w:val="24"/>
            <w:szCs w:val="24"/>
          </w:rPr>
          <w:t xml:space="preserve"> </w:t>
        </w:r>
      </w:ins>
      <w:r w:rsidR="00ED5D39" w:rsidRPr="00ED5D39">
        <w:rPr>
          <w:rFonts w:ascii="Times New Roman" w:hAnsi="Times New Roman" w:cs="Times New Roman"/>
          <w:sz w:val="24"/>
          <w:szCs w:val="24"/>
        </w:rPr>
        <w:t xml:space="preserve">rates causes easily guessed passwords or easily penetrated locks to be </w:t>
      </w:r>
      <w:r w:rsidR="00CA1023">
        <w:rPr>
          <w:rFonts w:ascii="Times New Roman" w:hAnsi="Times New Roman" w:cs="Times New Roman"/>
          <w:sz w:val="24"/>
          <w:szCs w:val="24"/>
        </w:rPr>
        <w:t>un</w:t>
      </w:r>
      <w:r w:rsidR="00195A1A" w:rsidRPr="00ED5D39">
        <w:rPr>
          <w:rFonts w:ascii="Times New Roman" w:hAnsi="Times New Roman" w:cs="Times New Roman"/>
          <w:sz w:val="24"/>
          <w:szCs w:val="24"/>
        </w:rPr>
        <w:t>secure</w:t>
      </w:r>
      <w:r w:rsidR="00CA1023">
        <w:rPr>
          <w:rFonts w:ascii="Times New Roman" w:hAnsi="Times New Roman" w:cs="Times New Roman"/>
          <w:sz w:val="24"/>
          <w:szCs w:val="24"/>
        </w:rPr>
        <w:t>d</w:t>
      </w:r>
      <w:r w:rsidR="00ED5D39" w:rsidRPr="00ED5D39">
        <w:rPr>
          <w:rFonts w:ascii="Times New Roman" w:hAnsi="Times New Roman" w:cs="Times New Roman"/>
          <w:sz w:val="24"/>
          <w:szCs w:val="24"/>
        </w:rPr>
        <w:t xml:space="preserve"> both virtually and in reality. Furthermore, using keys, password and fingerprints that are contact based might leave behind some bacteria due to contact and touch. For example, such contact might cause the spread of the recent Ebola virus that is rampantly spreading via body fluid or blood of an infected animal or person whose touch or contact might contain such a fluid. Therefore, a contactless recognition system such as iris recognition is most welcomed in such situations.</w:t>
      </w:r>
    </w:p>
    <w:p w:rsidR="00ED5D39" w:rsidRDefault="00ED5D39" w:rsidP="00ED5D39">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ED5D39">
        <w:rPr>
          <w:rFonts w:ascii="Times New Roman" w:hAnsi="Times New Roman" w:cs="Times New Roman"/>
          <w:sz w:val="24"/>
          <w:szCs w:val="24"/>
        </w:rPr>
        <w:t xml:space="preserve">Iris recognition is one of the </w:t>
      </w:r>
      <w:r w:rsidR="00CA1023">
        <w:rPr>
          <w:rFonts w:ascii="Times New Roman" w:hAnsi="Times New Roman" w:cs="Times New Roman"/>
          <w:sz w:val="24"/>
          <w:szCs w:val="24"/>
        </w:rPr>
        <w:t xml:space="preserve">most trustworthy </w:t>
      </w:r>
      <w:r w:rsidRPr="00ED5D39">
        <w:rPr>
          <w:rFonts w:ascii="Times New Roman" w:hAnsi="Times New Roman" w:cs="Times New Roman"/>
          <w:sz w:val="24"/>
          <w:szCs w:val="24"/>
        </w:rPr>
        <w:t xml:space="preserve">contactless biometric technologies </w:t>
      </w:r>
      <w:r w:rsidR="00CA1023">
        <w:rPr>
          <w:rFonts w:ascii="Times New Roman" w:hAnsi="Times New Roman" w:cs="Times New Roman"/>
          <w:sz w:val="24"/>
          <w:szCs w:val="24"/>
        </w:rPr>
        <w:t>today</w:t>
      </w:r>
      <w:r w:rsidRPr="00ED5D39">
        <w:rPr>
          <w:rFonts w:ascii="Times New Roman" w:hAnsi="Times New Roman" w:cs="Times New Roman"/>
          <w:sz w:val="24"/>
          <w:szCs w:val="24"/>
        </w:rPr>
        <w:t xml:space="preserve">. This is due to the unique characteristics of </w:t>
      </w:r>
      <w:r w:rsidR="00CA1023">
        <w:rPr>
          <w:rFonts w:ascii="Times New Roman" w:hAnsi="Times New Roman" w:cs="Times New Roman"/>
          <w:sz w:val="24"/>
          <w:szCs w:val="24"/>
        </w:rPr>
        <w:t xml:space="preserve">the </w:t>
      </w:r>
      <w:r w:rsidRPr="00ED5D39">
        <w:rPr>
          <w:rFonts w:ascii="Times New Roman" w:hAnsi="Times New Roman" w:cs="Times New Roman"/>
          <w:sz w:val="24"/>
          <w:szCs w:val="24"/>
        </w:rPr>
        <w:t xml:space="preserve">human iris that </w:t>
      </w:r>
      <w:r w:rsidR="00CA1023">
        <w:rPr>
          <w:rFonts w:ascii="Times New Roman" w:hAnsi="Times New Roman" w:cs="Times New Roman"/>
          <w:sz w:val="24"/>
          <w:szCs w:val="24"/>
        </w:rPr>
        <w:t xml:space="preserve">varies </w:t>
      </w:r>
      <w:r w:rsidRPr="00ED5D39">
        <w:rPr>
          <w:rFonts w:ascii="Times New Roman" w:hAnsi="Times New Roman" w:cs="Times New Roman"/>
          <w:sz w:val="24"/>
          <w:szCs w:val="24"/>
        </w:rPr>
        <w:t xml:space="preserve">from one human to another (Kaushik </w:t>
      </w:r>
      <w:r w:rsidRPr="00ED5D39">
        <w:rPr>
          <w:rFonts w:ascii="Times New Roman" w:hAnsi="Times New Roman" w:cs="Times New Roman"/>
          <w:i/>
          <w:sz w:val="24"/>
          <w:szCs w:val="24"/>
        </w:rPr>
        <w:t>et al</w:t>
      </w:r>
      <w:commentRangeStart w:id="431"/>
      <w:ins w:id="432" w:author="User" w:date="2016-01-13T16:54:00Z">
        <w:r w:rsidR="005A6740">
          <w:rPr>
            <w:rFonts w:ascii="Times New Roman" w:hAnsi="Times New Roman" w:cs="Times New Roman"/>
            <w:i/>
            <w:sz w:val="24"/>
            <w:szCs w:val="24"/>
          </w:rPr>
          <w:t>.</w:t>
        </w:r>
        <w:commentRangeEnd w:id="431"/>
        <w:r w:rsidR="005A6740">
          <w:rPr>
            <w:rStyle w:val="CommentReference"/>
          </w:rPr>
          <w:commentReference w:id="431"/>
        </w:r>
      </w:ins>
      <w:r w:rsidRPr="00ED5D39">
        <w:rPr>
          <w:rFonts w:ascii="Times New Roman" w:hAnsi="Times New Roman" w:cs="Times New Roman"/>
          <w:sz w:val="24"/>
          <w:szCs w:val="24"/>
        </w:rPr>
        <w:t xml:space="preserve"> 2011).</w:t>
      </w:r>
      <w:commentRangeStart w:id="433"/>
      <w:ins w:id="434" w:author="User" w:date="2016-01-13T16:55:00Z">
        <w:r w:rsidR="005A6740">
          <w:rPr>
            <w:rFonts w:ascii="Times New Roman" w:hAnsi="Times New Roman" w:cs="Times New Roman"/>
            <w:sz w:val="24"/>
            <w:szCs w:val="24"/>
          </w:rPr>
          <w:t xml:space="preserve"> </w:t>
        </w:r>
        <w:commentRangeEnd w:id="433"/>
        <w:r w:rsidR="005A6740">
          <w:rPr>
            <w:rStyle w:val="CommentReference"/>
          </w:rPr>
          <w:commentReference w:id="433"/>
        </w:r>
      </w:ins>
      <w:r w:rsidRPr="00ED5D39">
        <w:rPr>
          <w:rFonts w:ascii="Times New Roman" w:hAnsi="Times New Roman" w:cs="Times New Roman"/>
          <w:sz w:val="24"/>
          <w:szCs w:val="24"/>
        </w:rPr>
        <w:t xml:space="preserve">The first person who introduced the biometric technology concept by means of iris recognition was Frank Burch in the year 1936. In 1993, </w:t>
      </w:r>
      <w:del w:id="435" w:author="User" w:date="2016-01-13T16:56:00Z">
        <w:r w:rsidRPr="00ED5D39" w:rsidDel="005A6740">
          <w:rPr>
            <w:rFonts w:ascii="Times New Roman" w:hAnsi="Times New Roman" w:cs="Times New Roman"/>
            <w:sz w:val="24"/>
            <w:szCs w:val="24"/>
          </w:rPr>
          <w:delText>Daugman J</w:delText>
        </w:r>
      </w:del>
      <w:ins w:id="436" w:author="User" w:date="2016-01-13T16:57:00Z">
        <w:r w:rsidR="005A6740">
          <w:rPr>
            <w:rFonts w:ascii="Times New Roman" w:hAnsi="Times New Roman" w:cs="Times New Roman"/>
            <w:sz w:val="24"/>
            <w:szCs w:val="24"/>
          </w:rPr>
          <w:t xml:space="preserve"> </w:t>
        </w:r>
      </w:ins>
      <w:ins w:id="437" w:author="User" w:date="2016-01-13T16:56:00Z">
        <w:r w:rsidR="005A6740">
          <w:rPr>
            <w:rFonts w:ascii="Times New Roman" w:hAnsi="Times New Roman" w:cs="Times New Roman"/>
            <w:sz w:val="24"/>
            <w:szCs w:val="24"/>
          </w:rPr>
          <w:t>Daugman</w:t>
        </w:r>
      </w:ins>
      <w:r w:rsidRPr="00ED5D39">
        <w:rPr>
          <w:rFonts w:ascii="Times New Roman" w:hAnsi="Times New Roman" w:cs="Times New Roman"/>
          <w:sz w:val="24"/>
          <w:szCs w:val="24"/>
        </w:rPr>
        <w:t xml:space="preserve"> is the one who proposed the first algorithm which is the iris location technique. Iris location technique detects the limbic boundary followed by the pupil boundary. The iris image is converted to Ca</w:t>
      </w:r>
      <w:r w:rsidR="00CA1023">
        <w:rPr>
          <w:rFonts w:ascii="Times New Roman" w:hAnsi="Times New Roman" w:cs="Times New Roman"/>
          <w:sz w:val="24"/>
          <w:szCs w:val="24"/>
        </w:rPr>
        <w:t>rtesian form once it is located</w:t>
      </w:r>
      <w:r w:rsidR="002735C1">
        <w:rPr>
          <w:rFonts w:ascii="Times New Roman" w:hAnsi="Times New Roman" w:cs="Times New Roman"/>
          <w:sz w:val="24"/>
          <w:szCs w:val="24"/>
        </w:rPr>
        <w:t>,</w:t>
      </w:r>
      <w:r w:rsidRPr="00ED5D39">
        <w:rPr>
          <w:rFonts w:ascii="Times New Roman" w:hAnsi="Times New Roman" w:cs="Times New Roman"/>
          <w:sz w:val="24"/>
          <w:szCs w:val="24"/>
        </w:rPr>
        <w:t xml:space="preserve"> it </w:t>
      </w:r>
      <w:r w:rsidR="00CA1023">
        <w:rPr>
          <w:rFonts w:ascii="Times New Roman" w:hAnsi="Times New Roman" w:cs="Times New Roman"/>
          <w:sz w:val="24"/>
          <w:szCs w:val="24"/>
        </w:rPr>
        <w:t>has also been</w:t>
      </w:r>
      <w:r w:rsidRPr="00ED5D39">
        <w:rPr>
          <w:rFonts w:ascii="Times New Roman" w:hAnsi="Times New Roman" w:cs="Times New Roman"/>
          <w:sz w:val="24"/>
          <w:szCs w:val="24"/>
        </w:rPr>
        <w:t xml:space="preserve"> projected onto a dimensionless pseudo-polar coordinate system </w:t>
      </w:r>
      <w:r w:rsidR="00CA1023">
        <w:rPr>
          <w:rFonts w:ascii="Times New Roman" w:hAnsi="Times New Roman" w:cs="Times New Roman"/>
          <w:sz w:val="24"/>
          <w:szCs w:val="24"/>
        </w:rPr>
        <w:t xml:space="preserve">by other researchers </w:t>
      </w:r>
      <w:r w:rsidRPr="00ED5D39">
        <w:rPr>
          <w:rFonts w:ascii="Times New Roman" w:hAnsi="Times New Roman" w:cs="Times New Roman"/>
          <w:sz w:val="24"/>
          <w:szCs w:val="24"/>
        </w:rPr>
        <w:t>(HimanshuRai</w:t>
      </w:r>
      <w:r w:rsidRPr="00ED5D39">
        <w:rPr>
          <w:rFonts w:ascii="Times New Roman" w:hAnsi="Times New Roman" w:cs="Times New Roman"/>
          <w:i/>
          <w:sz w:val="24"/>
          <w:szCs w:val="24"/>
        </w:rPr>
        <w:t xml:space="preserve"> et al</w:t>
      </w:r>
      <w:commentRangeStart w:id="438"/>
      <w:ins w:id="439" w:author="User" w:date="2016-01-13T16:58:00Z">
        <w:r w:rsidR="005A6740">
          <w:rPr>
            <w:rFonts w:ascii="Times New Roman" w:hAnsi="Times New Roman" w:cs="Times New Roman"/>
            <w:i/>
            <w:sz w:val="24"/>
            <w:szCs w:val="24"/>
          </w:rPr>
          <w:t>.</w:t>
        </w:r>
      </w:ins>
      <w:r w:rsidRPr="00ED5D39">
        <w:rPr>
          <w:rFonts w:ascii="Times New Roman" w:hAnsi="Times New Roman" w:cs="Times New Roman"/>
          <w:sz w:val="24"/>
          <w:szCs w:val="24"/>
        </w:rPr>
        <w:t xml:space="preserve"> </w:t>
      </w:r>
      <w:commentRangeEnd w:id="438"/>
      <w:r w:rsidR="005A6740">
        <w:rPr>
          <w:rStyle w:val="CommentReference"/>
        </w:rPr>
        <w:commentReference w:id="438"/>
      </w:r>
      <w:r w:rsidRPr="00ED5D39">
        <w:rPr>
          <w:rFonts w:ascii="Times New Roman" w:hAnsi="Times New Roman" w:cs="Times New Roman"/>
          <w:sz w:val="24"/>
          <w:szCs w:val="24"/>
        </w:rPr>
        <w:t>2014).</w:t>
      </w:r>
    </w:p>
    <w:p w:rsidR="00841448" w:rsidRDefault="00841448" w:rsidP="00153B59">
      <w:pPr>
        <w:tabs>
          <w:tab w:val="left" w:pos="720"/>
          <w:tab w:val="left" w:pos="1440"/>
          <w:tab w:val="left" w:pos="2160"/>
          <w:tab w:val="left" w:pos="2880"/>
          <w:tab w:val="left" w:pos="3600"/>
          <w:tab w:val="left" w:pos="4320"/>
          <w:tab w:val="left" w:pos="5040"/>
          <w:tab w:val="left" w:pos="5760"/>
          <w:tab w:val="left" w:pos="6480"/>
          <w:tab w:val="left" w:pos="7200"/>
          <w:tab w:val="right" w:pos="9026"/>
        </w:tabs>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3E1C4E">
        <w:rPr>
          <w:rFonts w:ascii="Times New Roman" w:hAnsi="Times New Roman" w:cs="Times New Roman"/>
          <w:sz w:val="24"/>
          <w:szCs w:val="24"/>
        </w:rPr>
        <w:t xml:space="preserve">The </w:t>
      </w:r>
      <w:del w:id="440" w:author="User" w:date="2016-01-13T17:05:00Z">
        <w:r w:rsidR="003E1C4E" w:rsidDel="00171120">
          <w:rPr>
            <w:rFonts w:ascii="Times New Roman" w:hAnsi="Times New Roman" w:cs="Times New Roman"/>
            <w:sz w:val="24"/>
            <w:szCs w:val="24"/>
          </w:rPr>
          <w:delText xml:space="preserve">architecture of </w:delText>
        </w:r>
      </w:del>
      <w:ins w:id="441" w:author="User" w:date="2016-01-13T17:06:00Z">
        <w:r w:rsidR="00171120">
          <w:rPr>
            <w:rFonts w:ascii="Times New Roman" w:hAnsi="Times New Roman" w:cs="Times New Roman"/>
            <w:sz w:val="24"/>
            <w:szCs w:val="24"/>
          </w:rPr>
          <w:t>Aritificial Neural Network (</w:t>
        </w:r>
      </w:ins>
      <w:r w:rsidR="003E1C4E">
        <w:rPr>
          <w:rFonts w:ascii="Times New Roman" w:hAnsi="Times New Roman" w:cs="Times New Roman"/>
          <w:sz w:val="24"/>
          <w:szCs w:val="24"/>
        </w:rPr>
        <w:t>ANN</w:t>
      </w:r>
      <w:ins w:id="442" w:author="User" w:date="2016-01-13T17:06:00Z">
        <w:r w:rsidR="00171120">
          <w:rPr>
            <w:rFonts w:ascii="Times New Roman" w:hAnsi="Times New Roman" w:cs="Times New Roman"/>
            <w:sz w:val="24"/>
            <w:szCs w:val="24"/>
          </w:rPr>
          <w:t>)</w:t>
        </w:r>
      </w:ins>
      <w:ins w:id="443" w:author="User" w:date="2016-01-13T17:05:00Z">
        <w:r w:rsidR="00171120">
          <w:rPr>
            <w:rFonts w:ascii="Times New Roman" w:hAnsi="Times New Roman" w:cs="Times New Roman"/>
            <w:sz w:val="24"/>
            <w:szCs w:val="24"/>
          </w:rPr>
          <w:t xml:space="preserve"> algo</w:t>
        </w:r>
      </w:ins>
      <w:ins w:id="444" w:author="User" w:date="2016-01-13T17:06:00Z">
        <w:r w:rsidR="00171120">
          <w:rPr>
            <w:rFonts w:ascii="Times New Roman" w:hAnsi="Times New Roman" w:cs="Times New Roman"/>
            <w:sz w:val="24"/>
            <w:szCs w:val="24"/>
          </w:rPr>
          <w:t>rithm</w:t>
        </w:r>
      </w:ins>
      <w:r w:rsidR="003E1C4E">
        <w:rPr>
          <w:rFonts w:ascii="Times New Roman" w:hAnsi="Times New Roman" w:cs="Times New Roman"/>
          <w:sz w:val="24"/>
          <w:szCs w:val="24"/>
        </w:rPr>
        <w:t xml:space="preserve"> is </w:t>
      </w:r>
      <w:ins w:id="445" w:author="User" w:date="2016-01-13T17:06:00Z">
        <w:r w:rsidR="00171120">
          <w:rPr>
            <w:rFonts w:ascii="Times New Roman" w:hAnsi="Times New Roman" w:cs="Times New Roman"/>
            <w:sz w:val="24"/>
            <w:szCs w:val="24"/>
          </w:rPr>
          <w:t xml:space="preserve">generally </w:t>
        </w:r>
      </w:ins>
      <w:r w:rsidR="003E1C4E">
        <w:rPr>
          <w:rFonts w:ascii="Times New Roman" w:hAnsi="Times New Roman" w:cs="Times New Roman"/>
          <w:sz w:val="24"/>
          <w:szCs w:val="24"/>
        </w:rPr>
        <w:t>divided i</w:t>
      </w:r>
      <w:r w:rsidR="008D20EC">
        <w:rPr>
          <w:rFonts w:ascii="Times New Roman" w:hAnsi="Times New Roman" w:cs="Times New Roman"/>
          <w:sz w:val="24"/>
          <w:szCs w:val="24"/>
        </w:rPr>
        <w:t>nto two main part</w:t>
      </w:r>
      <w:ins w:id="446" w:author="User" w:date="2016-01-13T16:58:00Z">
        <w:r w:rsidR="005A6740">
          <w:rPr>
            <w:rFonts w:ascii="Times New Roman" w:hAnsi="Times New Roman" w:cs="Times New Roman"/>
            <w:sz w:val="24"/>
            <w:szCs w:val="24"/>
          </w:rPr>
          <w:t>s</w:t>
        </w:r>
      </w:ins>
      <w:r w:rsidR="008D20EC">
        <w:rPr>
          <w:rFonts w:ascii="Times New Roman" w:hAnsi="Times New Roman" w:cs="Times New Roman"/>
          <w:sz w:val="24"/>
          <w:szCs w:val="24"/>
        </w:rPr>
        <w:t>, unsupervised and supe</w:t>
      </w:r>
      <w:r w:rsidR="006E23BD">
        <w:rPr>
          <w:rFonts w:ascii="Times New Roman" w:hAnsi="Times New Roman" w:cs="Times New Roman"/>
          <w:sz w:val="24"/>
          <w:szCs w:val="24"/>
        </w:rPr>
        <w:t xml:space="preserve">rvised as shown </w:t>
      </w:r>
      <w:del w:id="447" w:author="User" w:date="2016-01-13T17:06:00Z">
        <w:r w:rsidR="006E23BD" w:rsidDel="00171120">
          <w:rPr>
            <w:rFonts w:ascii="Times New Roman" w:hAnsi="Times New Roman" w:cs="Times New Roman"/>
            <w:sz w:val="24"/>
            <w:szCs w:val="24"/>
          </w:rPr>
          <w:delText xml:space="preserve">as </w:delText>
        </w:r>
      </w:del>
      <w:r w:rsidR="006E23BD">
        <w:rPr>
          <w:rFonts w:ascii="Times New Roman" w:hAnsi="Times New Roman" w:cs="Times New Roman"/>
          <w:sz w:val="24"/>
          <w:szCs w:val="24"/>
        </w:rPr>
        <w:t>in Figure 1.2</w:t>
      </w:r>
      <w:r w:rsidR="008D20EC">
        <w:rPr>
          <w:rFonts w:ascii="Times New Roman" w:hAnsi="Times New Roman" w:cs="Times New Roman"/>
          <w:sz w:val="24"/>
          <w:szCs w:val="24"/>
        </w:rPr>
        <w:t xml:space="preserve">. </w:t>
      </w:r>
      <w:r w:rsidR="00153B59">
        <w:rPr>
          <w:rFonts w:ascii="Times New Roman" w:hAnsi="Times New Roman" w:cs="Times New Roman"/>
          <w:sz w:val="24"/>
          <w:szCs w:val="24"/>
        </w:rPr>
        <w:t xml:space="preserve">The </w:t>
      </w:r>
      <w:del w:id="448" w:author="User" w:date="2016-01-13T16:58:00Z">
        <w:r w:rsidR="00153B59" w:rsidDel="005A6740">
          <w:rPr>
            <w:rFonts w:ascii="Times New Roman" w:hAnsi="Times New Roman" w:cs="Times New Roman"/>
            <w:sz w:val="24"/>
            <w:szCs w:val="24"/>
          </w:rPr>
          <w:delText>alogorithm</w:delText>
        </w:r>
      </w:del>
      <w:del w:id="449" w:author="User" w:date="2016-01-13T17:00:00Z">
        <w:r w:rsidR="00153B59" w:rsidDel="005A6740">
          <w:rPr>
            <w:rFonts w:ascii="Times New Roman" w:hAnsi="Times New Roman" w:cs="Times New Roman"/>
            <w:sz w:val="24"/>
            <w:szCs w:val="24"/>
          </w:rPr>
          <w:delText xml:space="preserve"> of</w:delText>
        </w:r>
      </w:del>
      <w:r w:rsidR="00153B59">
        <w:rPr>
          <w:rFonts w:ascii="Times New Roman" w:hAnsi="Times New Roman" w:cs="Times New Roman"/>
          <w:sz w:val="24"/>
          <w:szCs w:val="24"/>
        </w:rPr>
        <w:t xml:space="preserve"> SOM is under </w:t>
      </w:r>
      <w:ins w:id="450" w:author="User" w:date="2016-01-13T17:00:00Z">
        <w:r w:rsidR="005A6740">
          <w:rPr>
            <w:rFonts w:ascii="Times New Roman" w:hAnsi="Times New Roman" w:cs="Times New Roman"/>
            <w:sz w:val="24"/>
            <w:szCs w:val="24"/>
          </w:rPr>
          <w:t xml:space="preserve">the category of </w:t>
        </w:r>
      </w:ins>
      <w:del w:id="451" w:author="User" w:date="2016-01-13T17:00:00Z">
        <w:r w:rsidR="00153B59" w:rsidDel="005A6740">
          <w:rPr>
            <w:rFonts w:ascii="Times New Roman" w:hAnsi="Times New Roman" w:cs="Times New Roman"/>
            <w:sz w:val="24"/>
            <w:szCs w:val="24"/>
          </w:rPr>
          <w:delText xml:space="preserve">the types of </w:delText>
        </w:r>
      </w:del>
      <w:ins w:id="452" w:author="User" w:date="2016-01-13T17:00:00Z">
        <w:r w:rsidR="005A6740">
          <w:rPr>
            <w:rFonts w:ascii="Times New Roman" w:hAnsi="Times New Roman" w:cs="Times New Roman"/>
            <w:sz w:val="24"/>
            <w:szCs w:val="24"/>
          </w:rPr>
          <w:t xml:space="preserve">an </w:t>
        </w:r>
      </w:ins>
      <w:r w:rsidR="00153B59">
        <w:rPr>
          <w:rFonts w:ascii="Times New Roman" w:hAnsi="Times New Roman" w:cs="Times New Roman"/>
          <w:sz w:val="24"/>
          <w:szCs w:val="24"/>
        </w:rPr>
        <w:t>unsupervised</w:t>
      </w:r>
      <w:ins w:id="453" w:author="User" w:date="2016-01-13T17:00:00Z">
        <w:r w:rsidR="005A6740">
          <w:rPr>
            <w:rFonts w:ascii="Times New Roman" w:hAnsi="Times New Roman" w:cs="Times New Roman"/>
            <w:sz w:val="24"/>
            <w:szCs w:val="24"/>
          </w:rPr>
          <w:t xml:space="preserve"> ANN algorithm</w:t>
        </w:r>
      </w:ins>
      <w:ins w:id="454" w:author="User" w:date="2016-01-13T17:03:00Z">
        <w:r w:rsidR="005A6740">
          <w:rPr>
            <w:rFonts w:ascii="Times New Roman" w:hAnsi="Times New Roman" w:cs="Times New Roman"/>
            <w:sz w:val="24"/>
            <w:szCs w:val="24"/>
          </w:rPr>
          <w:t xml:space="preserve"> (Shyam </w:t>
        </w:r>
        <w:r w:rsidR="005A6740" w:rsidRPr="001221EC">
          <w:rPr>
            <w:rFonts w:ascii="Times New Roman" w:hAnsi="Times New Roman" w:cs="Times New Roman"/>
            <w:i/>
            <w:sz w:val="24"/>
            <w:szCs w:val="24"/>
          </w:rPr>
          <w:t>et al</w:t>
        </w:r>
        <w:r w:rsidR="005A6740">
          <w:rPr>
            <w:rFonts w:ascii="Times New Roman" w:hAnsi="Times New Roman" w:cs="Times New Roman"/>
            <w:i/>
            <w:sz w:val="24"/>
            <w:szCs w:val="24"/>
          </w:rPr>
          <w:t xml:space="preserve">. </w:t>
        </w:r>
        <w:r w:rsidR="005A6740">
          <w:rPr>
            <w:rFonts w:ascii="Times New Roman" w:hAnsi="Times New Roman" w:cs="Times New Roman"/>
            <w:i/>
            <w:sz w:val="24"/>
            <w:szCs w:val="24"/>
          </w:rPr>
          <w:lastRenderedPageBreak/>
          <w:t>2005)</w:t>
        </w:r>
      </w:ins>
      <w:r w:rsidR="00153B59">
        <w:rPr>
          <w:rFonts w:ascii="Times New Roman" w:hAnsi="Times New Roman" w:cs="Times New Roman"/>
          <w:sz w:val="24"/>
          <w:szCs w:val="24"/>
        </w:rPr>
        <w:t xml:space="preserve">. </w:t>
      </w:r>
      <w:r>
        <w:rPr>
          <w:rFonts w:ascii="Times New Roman" w:hAnsi="Times New Roman" w:cs="Times New Roman"/>
          <w:sz w:val="24"/>
          <w:szCs w:val="24"/>
        </w:rPr>
        <w:t xml:space="preserve">The first idea of the SOM was first suggested by </w:t>
      </w:r>
      <w:r w:rsidR="0092658B">
        <w:rPr>
          <w:rFonts w:ascii="Times New Roman" w:hAnsi="Times New Roman" w:cs="Times New Roman"/>
          <w:sz w:val="24"/>
          <w:szCs w:val="24"/>
        </w:rPr>
        <w:t xml:space="preserve">Christoph Von Der Malsburg in </w:t>
      </w:r>
      <w:r w:rsidR="00CA1023">
        <w:rPr>
          <w:rFonts w:ascii="Times New Roman" w:hAnsi="Times New Roman" w:cs="Times New Roman"/>
          <w:sz w:val="24"/>
          <w:szCs w:val="24"/>
        </w:rPr>
        <w:t>the year 1973 where it was</w:t>
      </w:r>
      <w:r w:rsidR="0092658B">
        <w:rPr>
          <w:rFonts w:ascii="Times New Roman" w:hAnsi="Times New Roman" w:cs="Times New Roman"/>
          <w:sz w:val="24"/>
          <w:szCs w:val="24"/>
        </w:rPr>
        <w:t xml:space="preserve"> developed and refined by </w:t>
      </w:r>
      <w:r w:rsidR="009F77EF">
        <w:rPr>
          <w:rFonts w:ascii="Times New Roman" w:hAnsi="Times New Roman" w:cs="Times New Roman"/>
          <w:sz w:val="24"/>
          <w:szCs w:val="24"/>
        </w:rPr>
        <w:t xml:space="preserve">Professor </w:t>
      </w:r>
      <w:r w:rsidR="0092658B">
        <w:rPr>
          <w:rFonts w:ascii="Times New Roman" w:hAnsi="Times New Roman" w:cs="Times New Roman"/>
          <w:sz w:val="24"/>
          <w:szCs w:val="24"/>
        </w:rPr>
        <w:t>Teuvo Kohenen</w:t>
      </w:r>
      <w:r w:rsidR="0086259B">
        <w:rPr>
          <w:rFonts w:ascii="Times New Roman" w:hAnsi="Times New Roman" w:cs="Times New Roman"/>
          <w:sz w:val="24"/>
          <w:szCs w:val="24"/>
        </w:rPr>
        <w:t xml:space="preserve"> in year 1982</w:t>
      </w:r>
      <w:r w:rsidR="0092658B">
        <w:rPr>
          <w:rFonts w:ascii="Times New Roman" w:hAnsi="Times New Roman" w:cs="Times New Roman"/>
          <w:sz w:val="24"/>
          <w:szCs w:val="24"/>
        </w:rPr>
        <w:t xml:space="preserve">. </w:t>
      </w:r>
      <w:commentRangeStart w:id="455"/>
      <w:del w:id="456" w:author="User" w:date="2016-01-13T17:03:00Z">
        <w:r w:rsidR="0092658B" w:rsidDel="005A6740">
          <w:rPr>
            <w:rFonts w:ascii="Times New Roman" w:hAnsi="Times New Roman" w:cs="Times New Roman"/>
            <w:sz w:val="24"/>
            <w:szCs w:val="24"/>
          </w:rPr>
          <w:delText xml:space="preserve">This </w:delText>
        </w:r>
        <w:r w:rsidR="00CA1023" w:rsidDel="005A6740">
          <w:rPr>
            <w:rFonts w:ascii="Times New Roman" w:hAnsi="Times New Roman" w:cs="Times New Roman"/>
            <w:sz w:val="24"/>
            <w:szCs w:val="24"/>
          </w:rPr>
          <w:delText xml:space="preserve">artificial </w:delText>
        </w:r>
        <w:r w:rsidR="0092658B" w:rsidDel="005A6740">
          <w:rPr>
            <w:rFonts w:ascii="Times New Roman" w:hAnsi="Times New Roman" w:cs="Times New Roman"/>
            <w:sz w:val="24"/>
            <w:szCs w:val="24"/>
          </w:rPr>
          <w:delText xml:space="preserve">neural network </w:delText>
        </w:r>
        <w:r w:rsidR="00CA1023" w:rsidDel="005A6740">
          <w:rPr>
            <w:rFonts w:ascii="Times New Roman" w:hAnsi="Times New Roman" w:cs="Times New Roman"/>
            <w:sz w:val="24"/>
            <w:szCs w:val="24"/>
          </w:rPr>
          <w:delText xml:space="preserve">(ANN) </w:delText>
        </w:r>
        <w:r w:rsidR="0092658B" w:rsidDel="005A6740">
          <w:rPr>
            <w:rFonts w:ascii="Times New Roman" w:hAnsi="Times New Roman" w:cs="Times New Roman"/>
            <w:sz w:val="24"/>
            <w:szCs w:val="24"/>
          </w:rPr>
          <w:delText xml:space="preserve">is </w:delText>
        </w:r>
        <w:r w:rsidR="00AB6549" w:rsidDel="005A6740">
          <w:rPr>
            <w:rFonts w:ascii="Times New Roman" w:hAnsi="Times New Roman" w:cs="Times New Roman"/>
            <w:sz w:val="24"/>
            <w:szCs w:val="24"/>
          </w:rPr>
          <w:delText xml:space="preserve">a </w:delText>
        </w:r>
        <w:r w:rsidR="0092658B" w:rsidDel="005A6740">
          <w:rPr>
            <w:rFonts w:ascii="Times New Roman" w:hAnsi="Times New Roman" w:cs="Times New Roman"/>
            <w:sz w:val="24"/>
            <w:szCs w:val="24"/>
          </w:rPr>
          <w:delText xml:space="preserve">type of unsupervised competitive learning </w:delText>
        </w:r>
        <w:r w:rsidR="00045531" w:rsidDel="005A6740">
          <w:rPr>
            <w:rFonts w:ascii="Times New Roman" w:hAnsi="Times New Roman" w:cs="Times New Roman"/>
            <w:sz w:val="24"/>
            <w:szCs w:val="24"/>
          </w:rPr>
          <w:delText>method</w:delText>
        </w:r>
      </w:del>
      <w:commentRangeStart w:id="457"/>
      <w:del w:id="458" w:author="User" w:date="2016-01-13T17:01:00Z">
        <w:r w:rsidR="00045531" w:rsidDel="005A6740">
          <w:rPr>
            <w:rFonts w:ascii="Times New Roman" w:hAnsi="Times New Roman" w:cs="Times New Roman"/>
            <w:sz w:val="24"/>
            <w:szCs w:val="24"/>
          </w:rPr>
          <w:delText>.</w:delText>
        </w:r>
      </w:del>
      <w:del w:id="459" w:author="User" w:date="2016-01-13T17:03:00Z">
        <w:r w:rsidR="001221EC" w:rsidDel="005A6740">
          <w:rPr>
            <w:rFonts w:ascii="Times New Roman" w:hAnsi="Times New Roman" w:cs="Times New Roman"/>
            <w:sz w:val="24"/>
            <w:szCs w:val="24"/>
          </w:rPr>
          <w:delText xml:space="preserve"> </w:delText>
        </w:r>
        <w:commentRangeEnd w:id="457"/>
        <w:r w:rsidR="005A6740" w:rsidDel="005A6740">
          <w:rPr>
            <w:rStyle w:val="CommentReference"/>
          </w:rPr>
          <w:commentReference w:id="457"/>
        </w:r>
        <w:r w:rsidR="001221EC" w:rsidDel="005A6740">
          <w:rPr>
            <w:rFonts w:ascii="Times New Roman" w:hAnsi="Times New Roman" w:cs="Times New Roman"/>
            <w:sz w:val="24"/>
            <w:szCs w:val="24"/>
          </w:rPr>
          <w:delText xml:space="preserve">(Shyam </w:delText>
        </w:r>
        <w:r w:rsidR="001221EC" w:rsidRPr="001221EC" w:rsidDel="005A6740">
          <w:rPr>
            <w:rFonts w:ascii="Times New Roman" w:hAnsi="Times New Roman" w:cs="Times New Roman"/>
            <w:i/>
            <w:sz w:val="24"/>
            <w:szCs w:val="24"/>
          </w:rPr>
          <w:delText>et al</w:delText>
        </w:r>
        <w:r w:rsidR="001221EC" w:rsidDel="005A6740">
          <w:rPr>
            <w:rFonts w:ascii="Times New Roman" w:hAnsi="Times New Roman" w:cs="Times New Roman"/>
            <w:sz w:val="24"/>
            <w:szCs w:val="24"/>
          </w:rPr>
          <w:delText xml:space="preserve"> 2005).</w:delText>
        </w:r>
      </w:del>
      <w:commentRangeEnd w:id="455"/>
      <w:r w:rsidR="005A6740">
        <w:rPr>
          <w:rStyle w:val="CommentReference"/>
        </w:rPr>
        <w:commentReference w:id="455"/>
      </w:r>
    </w:p>
    <w:p w:rsidR="001F5127" w:rsidRPr="001F5127" w:rsidRDefault="008D20EC" w:rsidP="00C46FA4">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5731510" cy="3744000"/>
            <wp:effectExtent l="19050" t="0" r="2540" b="0"/>
            <wp:docPr id="19" name="Picture 1" descr="C:\Users\Feng\Desktop\Final FYP Folder\Thesis picture\ann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ng\Desktop\Final FYP Folder\Thesis picture\ann types.png"/>
                    <pic:cNvPicPr>
                      <a:picLocks noChangeAspect="1" noChangeArrowheads="1"/>
                    </pic:cNvPicPr>
                  </pic:nvPicPr>
                  <pic:blipFill>
                    <a:blip r:embed="rId16"/>
                    <a:srcRect/>
                    <a:stretch>
                      <a:fillRect/>
                    </a:stretch>
                  </pic:blipFill>
                  <pic:spPr bwMode="auto">
                    <a:xfrm>
                      <a:off x="0" y="0"/>
                      <a:ext cx="5731510" cy="3744000"/>
                    </a:xfrm>
                    <a:prstGeom prst="rect">
                      <a:avLst/>
                    </a:prstGeom>
                    <a:noFill/>
                    <a:ln w="9525">
                      <a:noFill/>
                      <a:miter lim="800000"/>
                      <a:headEnd/>
                      <a:tailEnd/>
                    </a:ln>
                  </pic:spPr>
                </pic:pic>
              </a:graphicData>
            </a:graphic>
          </wp:inline>
        </w:drawing>
      </w:r>
    </w:p>
    <w:p w:rsidR="001F5127" w:rsidRDefault="006E23BD" w:rsidP="001F5127">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1.2</w:t>
      </w:r>
      <w:r w:rsidR="001F5127" w:rsidRPr="006E23BD">
        <w:rPr>
          <w:rFonts w:ascii="Times New Roman" w:hAnsi="Times New Roman" w:cs="Times New Roman"/>
          <w:sz w:val="24"/>
          <w:szCs w:val="24"/>
        </w:rPr>
        <w:t xml:space="preserve">: </w:t>
      </w:r>
      <w:ins w:id="460" w:author="User" w:date="2016-01-13T17:02:00Z">
        <w:r w:rsidR="005A6740">
          <w:rPr>
            <w:rFonts w:ascii="Times New Roman" w:hAnsi="Times New Roman" w:cs="Times New Roman"/>
            <w:sz w:val="24"/>
            <w:szCs w:val="24"/>
          </w:rPr>
          <w:t xml:space="preserve"> ANN Learning Types </w:t>
        </w:r>
      </w:ins>
      <w:del w:id="461" w:author="User" w:date="2016-01-13T17:02:00Z">
        <w:r w:rsidDel="005A6740">
          <w:rPr>
            <w:rFonts w:ascii="Times New Roman" w:hAnsi="Times New Roman" w:cs="Times New Roman"/>
            <w:sz w:val="24"/>
            <w:szCs w:val="24"/>
          </w:rPr>
          <w:delText>Learning t</w:delText>
        </w:r>
        <w:r w:rsidR="008D20EC" w:rsidRPr="006E23BD" w:rsidDel="005A6740">
          <w:rPr>
            <w:rFonts w:ascii="Times New Roman" w:hAnsi="Times New Roman" w:cs="Times New Roman"/>
            <w:sz w:val="24"/>
            <w:szCs w:val="24"/>
          </w:rPr>
          <w:delText>ypes</w:delText>
        </w:r>
        <w:r w:rsidR="001F5127" w:rsidRPr="006E23BD" w:rsidDel="005A6740">
          <w:rPr>
            <w:rFonts w:ascii="Times New Roman" w:hAnsi="Times New Roman" w:cs="Times New Roman"/>
            <w:sz w:val="24"/>
            <w:szCs w:val="24"/>
          </w:rPr>
          <w:delText xml:space="preserve"> of ANN</w:delText>
        </w:r>
      </w:del>
    </w:p>
    <w:p w:rsidR="006E23BD" w:rsidRDefault="00433301" w:rsidP="006E23BD">
      <w:pPr>
        <w:spacing w:line="480" w:lineRule="auto"/>
        <w:jc w:val="both"/>
        <w:rPr>
          <w:rFonts w:ascii="Times New Roman" w:hAnsi="Times New Roman" w:cs="Times New Roman"/>
          <w:sz w:val="24"/>
          <w:szCs w:val="24"/>
        </w:rPr>
      </w:pPr>
      <w:r>
        <w:rPr>
          <w:rFonts w:ascii="Times New Roman" w:hAnsi="Times New Roman" w:cs="Times New Roman"/>
          <w:sz w:val="24"/>
          <w:szCs w:val="24"/>
        </w:rPr>
        <w:tab/>
      </w:r>
      <w:del w:id="462" w:author="User" w:date="2016-01-13T17:07:00Z">
        <w:r w:rsidR="004464B9" w:rsidDel="00171120">
          <w:rPr>
            <w:rFonts w:ascii="Times New Roman" w:hAnsi="Times New Roman" w:cs="Times New Roman"/>
            <w:sz w:val="24"/>
            <w:szCs w:val="24"/>
          </w:rPr>
          <w:delText xml:space="preserve">In the early stage of the neural networks is </w:delText>
        </w:r>
      </w:del>
      <w:ins w:id="463" w:author="User" w:date="2016-01-13T17:07:00Z">
        <w:r w:rsidR="00171120">
          <w:rPr>
            <w:rFonts w:ascii="Times New Roman" w:hAnsi="Times New Roman" w:cs="Times New Roman"/>
            <w:sz w:val="24"/>
            <w:szCs w:val="24"/>
          </w:rPr>
          <w:t xml:space="preserve">Early stages of the neural networks were </w:t>
        </w:r>
      </w:ins>
      <w:r w:rsidR="004464B9">
        <w:rPr>
          <w:rFonts w:ascii="Times New Roman" w:hAnsi="Times New Roman" w:cs="Times New Roman"/>
          <w:sz w:val="24"/>
          <w:szCs w:val="24"/>
        </w:rPr>
        <w:t xml:space="preserve">published by the McCulloch and Pitts in the year 1943. They introduced the </w:t>
      </w:r>
      <w:ins w:id="464" w:author="User" w:date="2016-01-13T17:08:00Z">
        <w:r w:rsidR="00171120">
          <w:rPr>
            <w:rFonts w:ascii="Times New Roman" w:hAnsi="Times New Roman" w:cs="Times New Roman"/>
            <w:sz w:val="24"/>
            <w:szCs w:val="24"/>
          </w:rPr>
          <w:t xml:space="preserve">several </w:t>
        </w:r>
      </w:ins>
      <w:r w:rsidR="004464B9">
        <w:rPr>
          <w:rFonts w:ascii="Times New Roman" w:hAnsi="Times New Roman" w:cs="Times New Roman"/>
          <w:sz w:val="24"/>
          <w:szCs w:val="24"/>
        </w:rPr>
        <w:t xml:space="preserve">types of </w:t>
      </w:r>
      <w:del w:id="465" w:author="User" w:date="2016-01-13T17:08:00Z">
        <w:r w:rsidR="004464B9" w:rsidDel="00171120">
          <w:rPr>
            <w:rFonts w:ascii="Times New Roman" w:hAnsi="Times New Roman" w:cs="Times New Roman"/>
            <w:sz w:val="24"/>
            <w:szCs w:val="24"/>
          </w:rPr>
          <w:delText xml:space="preserve">principal of </w:delText>
        </w:r>
      </w:del>
      <w:r w:rsidR="004464B9">
        <w:rPr>
          <w:rFonts w:ascii="Times New Roman" w:hAnsi="Times New Roman" w:cs="Times New Roman"/>
          <w:sz w:val="24"/>
          <w:szCs w:val="24"/>
        </w:rPr>
        <w:t xml:space="preserve">neural network and </w:t>
      </w:r>
      <w:ins w:id="466" w:author="User" w:date="2016-01-13T17:08:00Z">
        <w:r w:rsidR="00171120">
          <w:rPr>
            <w:rFonts w:ascii="Times New Roman" w:hAnsi="Times New Roman" w:cs="Times New Roman"/>
            <w:sz w:val="24"/>
            <w:szCs w:val="24"/>
          </w:rPr>
          <w:t xml:space="preserve">its </w:t>
        </w:r>
      </w:ins>
      <w:r w:rsidR="004464B9">
        <w:rPr>
          <w:rFonts w:ascii="Times New Roman" w:hAnsi="Times New Roman" w:cs="Times New Roman"/>
          <w:sz w:val="24"/>
          <w:szCs w:val="24"/>
        </w:rPr>
        <w:t>logic</w:t>
      </w:r>
      <w:del w:id="467" w:author="User" w:date="2016-01-13T17:08:00Z">
        <w:r w:rsidR="004464B9" w:rsidDel="00171120">
          <w:rPr>
            <w:rFonts w:ascii="Times New Roman" w:hAnsi="Times New Roman" w:cs="Times New Roman"/>
            <w:sz w:val="24"/>
            <w:szCs w:val="24"/>
          </w:rPr>
          <w:delText>al</w:delText>
        </w:r>
      </w:del>
      <w:r w:rsidR="004464B9">
        <w:rPr>
          <w:rFonts w:ascii="Times New Roman" w:hAnsi="Times New Roman" w:cs="Times New Roman"/>
          <w:sz w:val="24"/>
          <w:szCs w:val="24"/>
        </w:rPr>
        <w:t xml:space="preserve"> function</w:t>
      </w:r>
      <w:r w:rsidR="00361005">
        <w:rPr>
          <w:rFonts w:ascii="Times New Roman" w:hAnsi="Times New Roman" w:cs="Times New Roman"/>
          <w:sz w:val="24"/>
          <w:szCs w:val="24"/>
        </w:rPr>
        <w:t xml:space="preserve"> which had </w:t>
      </w:r>
      <w:ins w:id="468" w:author="User" w:date="2016-01-13T17:09:00Z">
        <w:r w:rsidR="00171120">
          <w:rPr>
            <w:rFonts w:ascii="Times New Roman" w:hAnsi="Times New Roman" w:cs="Times New Roman"/>
            <w:sz w:val="24"/>
            <w:szCs w:val="24"/>
          </w:rPr>
          <w:t xml:space="preserve">been </w:t>
        </w:r>
      </w:ins>
      <w:r w:rsidR="00361005">
        <w:rPr>
          <w:rFonts w:ascii="Times New Roman" w:hAnsi="Times New Roman" w:cs="Times New Roman"/>
          <w:sz w:val="24"/>
          <w:szCs w:val="24"/>
        </w:rPr>
        <w:t>truly</w:t>
      </w:r>
      <w:ins w:id="469" w:author="User" w:date="2016-01-13T17:09:00Z">
        <w:r w:rsidR="00171120">
          <w:rPr>
            <w:rFonts w:ascii="Times New Roman" w:hAnsi="Times New Roman" w:cs="Times New Roman"/>
            <w:sz w:val="24"/>
            <w:szCs w:val="24"/>
          </w:rPr>
          <w:t xml:space="preserve"> influencial to people of that time.</w:t>
        </w:r>
      </w:ins>
      <w:del w:id="470" w:author="User" w:date="2016-01-13T17:09:00Z">
        <w:r w:rsidR="00361005" w:rsidDel="00171120">
          <w:rPr>
            <w:rFonts w:ascii="Times New Roman" w:hAnsi="Times New Roman" w:cs="Times New Roman"/>
            <w:sz w:val="24"/>
            <w:szCs w:val="24"/>
          </w:rPr>
          <w:delText xml:space="preserve"> influence and read by people.</w:delText>
        </w:r>
      </w:del>
      <w:r w:rsidR="00361005">
        <w:rPr>
          <w:rFonts w:ascii="Times New Roman" w:hAnsi="Times New Roman" w:cs="Times New Roman"/>
          <w:sz w:val="24"/>
          <w:szCs w:val="24"/>
        </w:rPr>
        <w:t xml:space="preserve"> In the year </w:t>
      </w:r>
      <w:del w:id="471" w:author="User" w:date="2016-01-13T17:09:00Z">
        <w:r w:rsidR="00361005" w:rsidDel="00171120">
          <w:rPr>
            <w:rFonts w:ascii="Times New Roman" w:hAnsi="Times New Roman" w:cs="Times New Roman"/>
            <w:sz w:val="24"/>
            <w:szCs w:val="24"/>
          </w:rPr>
          <w:delText xml:space="preserve">of </w:delText>
        </w:r>
      </w:del>
      <w:r w:rsidR="00361005">
        <w:rPr>
          <w:rFonts w:ascii="Times New Roman" w:hAnsi="Times New Roman" w:cs="Times New Roman"/>
          <w:sz w:val="24"/>
          <w:szCs w:val="24"/>
        </w:rPr>
        <w:t xml:space="preserve">1949, </w:t>
      </w:r>
      <w:r w:rsidR="007E0A84">
        <w:rPr>
          <w:rFonts w:ascii="Times New Roman" w:hAnsi="Times New Roman" w:cs="Times New Roman"/>
          <w:sz w:val="24"/>
          <w:szCs w:val="24"/>
        </w:rPr>
        <w:t>based on the unique</w:t>
      </w:r>
      <w:ins w:id="472" w:author="User" w:date="2016-01-13T17:09:00Z">
        <w:r w:rsidR="00171120">
          <w:rPr>
            <w:rFonts w:ascii="Times New Roman" w:hAnsi="Times New Roman" w:cs="Times New Roman"/>
            <w:sz w:val="24"/>
            <w:szCs w:val="24"/>
          </w:rPr>
          <w:t>ness</w:t>
        </w:r>
      </w:ins>
      <w:r w:rsidR="007E0A84">
        <w:rPr>
          <w:rFonts w:ascii="Times New Roman" w:hAnsi="Times New Roman" w:cs="Times New Roman"/>
          <w:sz w:val="24"/>
          <w:szCs w:val="24"/>
        </w:rPr>
        <w:t xml:space="preserve"> of individual neurons, </w:t>
      </w:r>
      <w:r w:rsidR="00361005">
        <w:rPr>
          <w:rFonts w:ascii="Times New Roman" w:hAnsi="Times New Roman" w:cs="Times New Roman"/>
          <w:sz w:val="24"/>
          <w:szCs w:val="24"/>
        </w:rPr>
        <w:t xml:space="preserve">the idea of </w:t>
      </w:r>
      <w:del w:id="473" w:author="User" w:date="2016-01-13T17:11:00Z">
        <w:r w:rsidR="00361005" w:rsidDel="004D2BBE">
          <w:rPr>
            <w:rFonts w:ascii="Times New Roman" w:hAnsi="Times New Roman" w:cs="Times New Roman"/>
            <w:sz w:val="24"/>
            <w:szCs w:val="24"/>
          </w:rPr>
          <w:delText xml:space="preserve">the condition of </w:delText>
        </w:r>
      </w:del>
      <w:r w:rsidR="00361005">
        <w:rPr>
          <w:rFonts w:ascii="Times New Roman" w:hAnsi="Times New Roman" w:cs="Times New Roman"/>
          <w:sz w:val="24"/>
          <w:szCs w:val="24"/>
        </w:rPr>
        <w:t xml:space="preserve">classical </w:t>
      </w:r>
      <w:del w:id="474" w:author="User" w:date="2016-01-13T17:12:00Z">
        <w:r w:rsidR="00361005" w:rsidDel="004D2BBE">
          <w:rPr>
            <w:rFonts w:ascii="Times New Roman" w:hAnsi="Times New Roman" w:cs="Times New Roman"/>
            <w:sz w:val="24"/>
            <w:szCs w:val="24"/>
          </w:rPr>
          <w:delText xml:space="preserve">psychological </w:delText>
        </w:r>
      </w:del>
      <w:ins w:id="475" w:author="User" w:date="2016-01-13T17:12:00Z">
        <w:r w:rsidR="004D2BBE">
          <w:rPr>
            <w:rFonts w:ascii="Times New Roman" w:hAnsi="Times New Roman" w:cs="Times New Roman"/>
            <w:sz w:val="24"/>
            <w:szCs w:val="24"/>
          </w:rPr>
          <w:t xml:space="preserve">psychology </w:t>
        </w:r>
      </w:ins>
      <w:r w:rsidR="00361005">
        <w:rPr>
          <w:rFonts w:ascii="Times New Roman" w:hAnsi="Times New Roman" w:cs="Times New Roman"/>
          <w:sz w:val="24"/>
          <w:szCs w:val="24"/>
        </w:rPr>
        <w:t>i</w:t>
      </w:r>
      <w:r w:rsidR="007E0A84">
        <w:rPr>
          <w:rFonts w:ascii="Times New Roman" w:hAnsi="Times New Roman" w:cs="Times New Roman"/>
          <w:sz w:val="24"/>
          <w:szCs w:val="24"/>
        </w:rPr>
        <w:t xml:space="preserve">s appearing everywhere </w:t>
      </w:r>
      <w:ins w:id="476" w:author="User" w:date="2016-01-13T17:12:00Z">
        <w:r w:rsidR="004D2BBE">
          <w:rPr>
            <w:rFonts w:ascii="Times New Roman" w:hAnsi="Times New Roman" w:cs="Times New Roman"/>
            <w:sz w:val="24"/>
            <w:szCs w:val="24"/>
          </w:rPr>
          <w:t xml:space="preserve">including </w:t>
        </w:r>
      </w:ins>
      <w:del w:id="477" w:author="User" w:date="2016-01-13T17:12:00Z">
        <w:r w:rsidR="007E0A84" w:rsidDel="004D2BBE">
          <w:rPr>
            <w:rFonts w:ascii="Times New Roman" w:hAnsi="Times New Roman" w:cs="Times New Roman"/>
            <w:sz w:val="24"/>
            <w:szCs w:val="24"/>
          </w:rPr>
          <w:delText xml:space="preserve">in </w:delText>
        </w:r>
      </w:del>
      <w:r w:rsidR="007E0A84">
        <w:rPr>
          <w:rFonts w:ascii="Times New Roman" w:hAnsi="Times New Roman" w:cs="Times New Roman"/>
          <w:sz w:val="24"/>
          <w:szCs w:val="24"/>
        </w:rPr>
        <w:t xml:space="preserve">animals </w:t>
      </w:r>
      <w:ins w:id="478" w:author="User" w:date="2016-01-13T17:12:00Z">
        <w:r w:rsidR="004D2BBE">
          <w:rPr>
            <w:rFonts w:ascii="Times New Roman" w:hAnsi="Times New Roman" w:cs="Times New Roman"/>
            <w:sz w:val="24"/>
            <w:szCs w:val="24"/>
          </w:rPr>
          <w:t xml:space="preserve">and this area </w:t>
        </w:r>
      </w:ins>
      <w:r w:rsidR="007E0A84">
        <w:rPr>
          <w:rFonts w:ascii="Times New Roman" w:hAnsi="Times New Roman" w:cs="Times New Roman"/>
          <w:sz w:val="24"/>
          <w:szCs w:val="24"/>
        </w:rPr>
        <w:t xml:space="preserve">was pursued by Donald Hebb. He developed his own synapses of neuron learning law called </w:t>
      </w:r>
      <w:ins w:id="479" w:author="User" w:date="2016-01-13T17:13:00Z">
        <w:r w:rsidR="004D2BBE">
          <w:rPr>
            <w:rFonts w:ascii="Times New Roman" w:hAnsi="Times New Roman" w:cs="Times New Roman"/>
            <w:sz w:val="24"/>
            <w:szCs w:val="24"/>
          </w:rPr>
          <w:t xml:space="preserve">the </w:t>
        </w:r>
      </w:ins>
      <w:r w:rsidR="007E0A84">
        <w:rPr>
          <w:rFonts w:ascii="Times New Roman" w:hAnsi="Times New Roman" w:cs="Times New Roman"/>
          <w:sz w:val="24"/>
          <w:szCs w:val="24"/>
        </w:rPr>
        <w:t xml:space="preserve">Hebbian rule (N. Yadav </w:t>
      </w:r>
      <w:r w:rsidR="007E0A84" w:rsidRPr="001C6B84">
        <w:rPr>
          <w:rFonts w:ascii="Times New Roman" w:hAnsi="Times New Roman" w:cs="Times New Roman"/>
          <w:i/>
          <w:sz w:val="24"/>
          <w:szCs w:val="24"/>
        </w:rPr>
        <w:t>et al</w:t>
      </w:r>
      <w:r w:rsidR="007E0A84">
        <w:rPr>
          <w:rFonts w:ascii="Times New Roman" w:hAnsi="Times New Roman" w:cs="Times New Roman"/>
          <w:sz w:val="24"/>
          <w:szCs w:val="24"/>
        </w:rPr>
        <w:t xml:space="preserve"> 2015).</w:t>
      </w:r>
    </w:p>
    <w:p w:rsidR="001C6B84" w:rsidRDefault="001C6B84" w:rsidP="006E23B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Later </w:t>
      </w:r>
      <w:del w:id="480" w:author="User" w:date="2016-01-13T17:13:00Z">
        <w:r w:rsidDel="004D2BBE">
          <w:rPr>
            <w:rFonts w:ascii="Times New Roman" w:hAnsi="Times New Roman" w:cs="Times New Roman"/>
            <w:sz w:val="24"/>
            <w:szCs w:val="24"/>
          </w:rPr>
          <w:delText xml:space="preserve">on </w:delText>
        </w:r>
      </w:del>
      <w:r>
        <w:rPr>
          <w:rFonts w:ascii="Times New Roman" w:hAnsi="Times New Roman" w:cs="Times New Roman"/>
          <w:sz w:val="24"/>
          <w:szCs w:val="24"/>
        </w:rPr>
        <w:t xml:space="preserve">in the year </w:t>
      </w:r>
      <w:del w:id="481" w:author="User" w:date="2016-01-13T17:13:00Z">
        <w:r w:rsidDel="004D2BBE">
          <w:rPr>
            <w:rFonts w:ascii="Times New Roman" w:hAnsi="Times New Roman" w:cs="Times New Roman"/>
            <w:sz w:val="24"/>
            <w:szCs w:val="24"/>
          </w:rPr>
          <w:delText xml:space="preserve">of </w:delText>
        </w:r>
      </w:del>
      <w:r>
        <w:rPr>
          <w:rFonts w:ascii="Times New Roman" w:hAnsi="Times New Roman" w:cs="Times New Roman"/>
          <w:sz w:val="24"/>
          <w:szCs w:val="24"/>
        </w:rPr>
        <w:t>1951</w:t>
      </w:r>
      <w:ins w:id="482" w:author="User" w:date="2016-01-13T17:13:00Z">
        <w:r w:rsidR="004D2BBE">
          <w:rPr>
            <w:rFonts w:ascii="Times New Roman" w:hAnsi="Times New Roman" w:cs="Times New Roman"/>
            <w:sz w:val="24"/>
            <w:szCs w:val="24"/>
          </w:rPr>
          <w:t>,</w:t>
        </w:r>
      </w:ins>
      <w:r>
        <w:rPr>
          <w:rFonts w:ascii="Times New Roman" w:hAnsi="Times New Roman" w:cs="Times New Roman"/>
          <w:sz w:val="24"/>
          <w:szCs w:val="24"/>
        </w:rPr>
        <w:t xml:space="preserve"> the first neuro</w:t>
      </w:r>
      <w:ins w:id="483" w:author="User" w:date="2016-01-13T17:13:00Z">
        <w:r w:rsidR="004D2BBE">
          <w:rPr>
            <w:rFonts w:ascii="Times New Roman" w:hAnsi="Times New Roman" w:cs="Times New Roman"/>
            <w:sz w:val="24"/>
            <w:szCs w:val="24"/>
          </w:rPr>
          <w:t>-</w:t>
        </w:r>
      </w:ins>
      <w:r>
        <w:rPr>
          <w:rFonts w:ascii="Times New Roman" w:hAnsi="Times New Roman" w:cs="Times New Roman"/>
          <w:sz w:val="24"/>
          <w:szCs w:val="24"/>
        </w:rPr>
        <w:t>computer which was known as The Snark was construct</w:t>
      </w:r>
      <w:ins w:id="484" w:author="User" w:date="2016-01-13T17:14:00Z">
        <w:r w:rsidR="004D2BBE">
          <w:rPr>
            <w:rFonts w:ascii="Times New Roman" w:hAnsi="Times New Roman" w:cs="Times New Roman"/>
            <w:sz w:val="24"/>
            <w:szCs w:val="24"/>
          </w:rPr>
          <w:t>ed</w:t>
        </w:r>
      </w:ins>
      <w:r>
        <w:rPr>
          <w:rFonts w:ascii="Times New Roman" w:hAnsi="Times New Roman" w:cs="Times New Roman"/>
          <w:sz w:val="24"/>
          <w:szCs w:val="24"/>
        </w:rPr>
        <w:t xml:space="preserve"> by Marvin Minsky but the information of processing function</w:t>
      </w:r>
      <w:ins w:id="485" w:author="User" w:date="2016-01-13T17:14:00Z">
        <w:r w:rsidR="004D2BBE">
          <w:rPr>
            <w:rFonts w:ascii="Times New Roman" w:hAnsi="Times New Roman" w:cs="Times New Roman"/>
            <w:sz w:val="24"/>
            <w:szCs w:val="24"/>
          </w:rPr>
          <w:t>s</w:t>
        </w:r>
      </w:ins>
      <w:r>
        <w:rPr>
          <w:rFonts w:ascii="Times New Roman" w:hAnsi="Times New Roman" w:cs="Times New Roman"/>
          <w:sz w:val="24"/>
          <w:szCs w:val="24"/>
        </w:rPr>
        <w:t xml:space="preserve"> did not carry out even though </w:t>
      </w:r>
      <w:del w:id="486" w:author="User" w:date="2016-01-13T17:15:00Z">
        <w:r w:rsidDel="00BD3D71">
          <w:rPr>
            <w:rFonts w:ascii="Times New Roman" w:hAnsi="Times New Roman" w:cs="Times New Roman"/>
            <w:sz w:val="24"/>
            <w:szCs w:val="24"/>
          </w:rPr>
          <w:delText>the stand point for the technical</w:delText>
        </w:r>
      </w:del>
      <w:ins w:id="487" w:author="User" w:date="2016-01-13T17:15:00Z">
        <w:r w:rsidR="00BD3D71">
          <w:rPr>
            <w:rFonts w:ascii="Times New Roman" w:hAnsi="Times New Roman" w:cs="Times New Roman"/>
            <w:sz w:val="24"/>
            <w:szCs w:val="24"/>
          </w:rPr>
          <w:t xml:space="preserve"> it</w:t>
        </w:r>
      </w:ins>
      <w:r>
        <w:rPr>
          <w:rFonts w:ascii="Times New Roman" w:hAnsi="Times New Roman" w:cs="Times New Roman"/>
          <w:sz w:val="24"/>
          <w:szCs w:val="24"/>
        </w:rPr>
        <w:t xml:space="preserve"> was successfully operated</w:t>
      </w:r>
      <w:ins w:id="488" w:author="User" w:date="2016-01-13T17:15:00Z">
        <w:r w:rsidR="00BD3D71">
          <w:rPr>
            <w:rFonts w:ascii="Times New Roman" w:hAnsi="Times New Roman" w:cs="Times New Roman"/>
            <w:sz w:val="24"/>
            <w:szCs w:val="24"/>
          </w:rPr>
          <w:t xml:space="preserve"> </w:t>
        </w:r>
      </w:ins>
      <w:ins w:id="489" w:author="User" w:date="2016-01-13T17:16:00Z">
        <w:r w:rsidR="00BD3D71">
          <w:rPr>
            <w:rFonts w:ascii="Times New Roman" w:hAnsi="Times New Roman" w:cs="Times New Roman"/>
            <w:sz w:val="24"/>
            <w:szCs w:val="24"/>
          </w:rPr>
          <w:t>from</w:t>
        </w:r>
      </w:ins>
      <w:ins w:id="490" w:author="User" w:date="2016-01-13T17:15:00Z">
        <w:r w:rsidR="00BD3D71">
          <w:rPr>
            <w:rFonts w:ascii="Times New Roman" w:hAnsi="Times New Roman" w:cs="Times New Roman"/>
            <w:sz w:val="24"/>
            <w:szCs w:val="24"/>
          </w:rPr>
          <w:t xml:space="preserve"> a technical standpoint</w:t>
        </w:r>
      </w:ins>
      <w:r>
        <w:rPr>
          <w:rFonts w:ascii="Times New Roman" w:hAnsi="Times New Roman" w:cs="Times New Roman"/>
          <w:sz w:val="24"/>
          <w:szCs w:val="24"/>
        </w:rPr>
        <w:t xml:space="preserve"> (N. Yadav </w:t>
      </w:r>
      <w:r w:rsidRPr="001C6B84">
        <w:rPr>
          <w:rFonts w:ascii="Times New Roman" w:hAnsi="Times New Roman" w:cs="Times New Roman"/>
          <w:i/>
          <w:sz w:val="24"/>
          <w:szCs w:val="24"/>
        </w:rPr>
        <w:t>et al</w:t>
      </w:r>
      <w:r>
        <w:rPr>
          <w:rFonts w:ascii="Times New Roman" w:hAnsi="Times New Roman" w:cs="Times New Roman"/>
          <w:sz w:val="24"/>
          <w:szCs w:val="24"/>
        </w:rPr>
        <w:t xml:space="preserve"> 2015).</w:t>
      </w:r>
    </w:p>
    <w:p w:rsidR="001C6B84" w:rsidRDefault="001C6B84" w:rsidP="006E23B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In the year </w:t>
      </w:r>
      <w:del w:id="491" w:author="User" w:date="2016-01-13T17:16:00Z">
        <w:r w:rsidDel="00BD3D71">
          <w:rPr>
            <w:rFonts w:ascii="Times New Roman" w:hAnsi="Times New Roman" w:cs="Times New Roman"/>
            <w:sz w:val="24"/>
            <w:szCs w:val="24"/>
          </w:rPr>
          <w:delText xml:space="preserve">of </w:delText>
        </w:r>
      </w:del>
      <w:r>
        <w:rPr>
          <w:rFonts w:ascii="Times New Roman" w:hAnsi="Times New Roman" w:cs="Times New Roman"/>
          <w:sz w:val="24"/>
          <w:szCs w:val="24"/>
        </w:rPr>
        <w:t xml:space="preserve">1957, the first </w:t>
      </w:r>
      <w:r w:rsidR="00044294">
        <w:rPr>
          <w:rFonts w:ascii="Times New Roman" w:hAnsi="Times New Roman" w:cs="Times New Roman"/>
          <w:sz w:val="24"/>
          <w:szCs w:val="24"/>
        </w:rPr>
        <w:t>ANN</w:t>
      </w:r>
      <w:r>
        <w:rPr>
          <w:rFonts w:ascii="Times New Roman" w:hAnsi="Times New Roman" w:cs="Times New Roman"/>
          <w:sz w:val="24"/>
          <w:szCs w:val="24"/>
        </w:rPr>
        <w:t xml:space="preserve">, Perception was developed by Frank Rosenblatt (Kendar &amp; Shelja </w:t>
      </w:r>
      <w:r w:rsidRPr="001C6B84">
        <w:rPr>
          <w:rFonts w:ascii="Times New Roman" w:hAnsi="Times New Roman" w:cs="Times New Roman"/>
          <w:i/>
          <w:sz w:val="24"/>
          <w:szCs w:val="24"/>
        </w:rPr>
        <w:t>et al</w:t>
      </w:r>
      <w:commentRangeStart w:id="492"/>
      <w:ins w:id="493" w:author="User" w:date="2016-01-13T17:17:00Z">
        <w:r w:rsidR="00BD3D71">
          <w:rPr>
            <w:rFonts w:ascii="Times New Roman" w:hAnsi="Times New Roman" w:cs="Times New Roman"/>
            <w:i/>
            <w:sz w:val="24"/>
            <w:szCs w:val="24"/>
          </w:rPr>
          <w:t>.</w:t>
        </w:r>
        <w:commentRangeEnd w:id="492"/>
        <w:r w:rsidR="00BD3D71">
          <w:rPr>
            <w:rStyle w:val="CommentReference"/>
          </w:rPr>
          <w:commentReference w:id="492"/>
        </w:r>
      </w:ins>
      <w:r>
        <w:rPr>
          <w:rFonts w:ascii="Times New Roman" w:hAnsi="Times New Roman" w:cs="Times New Roman"/>
          <w:sz w:val="24"/>
          <w:szCs w:val="24"/>
        </w:rPr>
        <w:t xml:space="preserve"> 2013). After two years, </w:t>
      </w:r>
      <w:r w:rsidR="00376722">
        <w:rPr>
          <w:rFonts w:ascii="Times New Roman" w:hAnsi="Times New Roman" w:cs="Times New Roman"/>
          <w:sz w:val="24"/>
          <w:szCs w:val="24"/>
        </w:rPr>
        <w:t xml:space="preserve">a new processing </w:t>
      </w:r>
      <w:del w:id="494" w:author="User" w:date="2016-01-13T17:17:00Z">
        <w:r w:rsidR="00376722" w:rsidDel="00BD3D71">
          <w:rPr>
            <w:rFonts w:ascii="Times New Roman" w:hAnsi="Times New Roman" w:cs="Times New Roman"/>
            <w:sz w:val="24"/>
            <w:szCs w:val="24"/>
          </w:rPr>
          <w:delText xml:space="preserve">processing </w:delText>
        </w:r>
      </w:del>
      <w:r w:rsidR="00376722">
        <w:rPr>
          <w:rFonts w:ascii="Times New Roman" w:hAnsi="Times New Roman" w:cs="Times New Roman"/>
          <w:sz w:val="24"/>
          <w:szCs w:val="24"/>
        </w:rPr>
        <w:t xml:space="preserve">element which </w:t>
      </w:r>
      <w:ins w:id="495" w:author="User" w:date="2016-01-13T17:17:00Z">
        <w:r w:rsidR="00BD3D71">
          <w:rPr>
            <w:rFonts w:ascii="Times New Roman" w:hAnsi="Times New Roman" w:cs="Times New Roman"/>
            <w:sz w:val="24"/>
            <w:szCs w:val="24"/>
          </w:rPr>
          <w:t xml:space="preserve">was </w:t>
        </w:r>
      </w:ins>
      <w:r w:rsidR="00376722">
        <w:rPr>
          <w:rFonts w:ascii="Times New Roman" w:hAnsi="Times New Roman" w:cs="Times New Roman"/>
          <w:sz w:val="24"/>
          <w:szCs w:val="24"/>
        </w:rPr>
        <w:t xml:space="preserve">known as ADALINE was developed by Bernard Widrow and Marcial Hoff in the year </w:t>
      </w:r>
      <w:del w:id="496" w:author="User" w:date="2016-01-13T17:17:00Z">
        <w:r w:rsidR="00376722" w:rsidDel="00BD3D71">
          <w:rPr>
            <w:rFonts w:ascii="Times New Roman" w:hAnsi="Times New Roman" w:cs="Times New Roman"/>
            <w:sz w:val="24"/>
            <w:szCs w:val="24"/>
          </w:rPr>
          <w:delText xml:space="preserve">of </w:delText>
        </w:r>
      </w:del>
      <w:r w:rsidR="00376722">
        <w:rPr>
          <w:rFonts w:ascii="Times New Roman" w:hAnsi="Times New Roman" w:cs="Times New Roman"/>
          <w:sz w:val="24"/>
          <w:szCs w:val="24"/>
        </w:rPr>
        <w:t>1959. The book</w:t>
      </w:r>
      <w:del w:id="497" w:author="User" w:date="2016-01-13T17:17:00Z">
        <w:r w:rsidR="00376722" w:rsidDel="00BD3D71">
          <w:rPr>
            <w:rFonts w:ascii="Times New Roman" w:hAnsi="Times New Roman" w:cs="Times New Roman"/>
            <w:sz w:val="24"/>
            <w:szCs w:val="24"/>
          </w:rPr>
          <w:delText>s</w:delText>
        </w:r>
      </w:del>
      <w:r w:rsidR="00376722">
        <w:rPr>
          <w:rFonts w:ascii="Times New Roman" w:hAnsi="Times New Roman" w:cs="Times New Roman"/>
          <w:sz w:val="24"/>
          <w:szCs w:val="24"/>
        </w:rPr>
        <w:t xml:space="preserve"> </w:t>
      </w:r>
      <w:ins w:id="498" w:author="User" w:date="2016-01-13T17:17:00Z">
        <w:r w:rsidR="00BD3D71">
          <w:rPr>
            <w:rFonts w:ascii="Times New Roman" w:hAnsi="Times New Roman" w:cs="Times New Roman"/>
            <w:sz w:val="24"/>
            <w:szCs w:val="24"/>
          </w:rPr>
          <w:t xml:space="preserve">entitled </w:t>
        </w:r>
      </w:ins>
      <w:ins w:id="499" w:author="User" w:date="2016-01-13T17:18:00Z">
        <w:r w:rsidR="00BD3D71">
          <w:rPr>
            <w:rFonts w:ascii="Times New Roman" w:hAnsi="Times New Roman" w:cs="Times New Roman"/>
            <w:sz w:val="24"/>
            <w:szCs w:val="24"/>
          </w:rPr>
          <w:t>“</w:t>
        </w:r>
      </w:ins>
      <w:r w:rsidR="00376722">
        <w:rPr>
          <w:rFonts w:ascii="Times New Roman" w:hAnsi="Times New Roman" w:cs="Times New Roman"/>
          <w:sz w:val="24"/>
          <w:szCs w:val="24"/>
        </w:rPr>
        <w:t>Perceptrons</w:t>
      </w:r>
      <w:ins w:id="500" w:author="User" w:date="2016-01-13T17:18:00Z">
        <w:r w:rsidR="00BD3D71">
          <w:rPr>
            <w:rFonts w:ascii="Times New Roman" w:hAnsi="Times New Roman" w:cs="Times New Roman"/>
            <w:sz w:val="24"/>
            <w:szCs w:val="24"/>
          </w:rPr>
          <w:t>”</w:t>
        </w:r>
      </w:ins>
      <w:r w:rsidR="00376722">
        <w:rPr>
          <w:rFonts w:ascii="Times New Roman" w:hAnsi="Times New Roman" w:cs="Times New Roman"/>
          <w:sz w:val="24"/>
          <w:szCs w:val="24"/>
        </w:rPr>
        <w:t xml:space="preserve"> was published in the year 1969 by Minsky and Seymour Papert but this book</w:t>
      </w:r>
      <w:r w:rsidR="00524A2D">
        <w:rPr>
          <w:rFonts w:ascii="Times New Roman" w:hAnsi="Times New Roman" w:cs="Times New Roman"/>
          <w:sz w:val="24"/>
          <w:szCs w:val="24"/>
        </w:rPr>
        <w:t xml:space="preserve"> </w:t>
      </w:r>
      <w:ins w:id="501" w:author="User" w:date="2016-01-13T17:19:00Z">
        <w:r w:rsidR="00BD3D71">
          <w:rPr>
            <w:rFonts w:ascii="Times New Roman" w:hAnsi="Times New Roman" w:cs="Times New Roman"/>
            <w:sz w:val="24"/>
            <w:szCs w:val="24"/>
          </w:rPr>
          <w:t xml:space="preserve">had been deemed </w:t>
        </w:r>
      </w:ins>
      <w:ins w:id="502" w:author="User" w:date="2016-01-13T17:20:00Z">
        <w:r w:rsidR="00BD3D71">
          <w:rPr>
            <w:rFonts w:ascii="Times New Roman" w:hAnsi="Times New Roman" w:cs="Times New Roman"/>
            <w:sz w:val="24"/>
            <w:szCs w:val="24"/>
          </w:rPr>
          <w:t xml:space="preserve">as a failed attempt </w:t>
        </w:r>
      </w:ins>
      <w:del w:id="503" w:author="User" w:date="2016-01-13T17:18:00Z">
        <w:r w:rsidR="00524A2D" w:rsidDel="00BD3D71">
          <w:rPr>
            <w:rFonts w:ascii="Times New Roman" w:hAnsi="Times New Roman" w:cs="Times New Roman"/>
            <w:sz w:val="24"/>
            <w:szCs w:val="24"/>
          </w:rPr>
          <w:delText xml:space="preserve">had </w:delText>
        </w:r>
      </w:del>
      <w:del w:id="504" w:author="User" w:date="2016-01-13T17:19:00Z">
        <w:r w:rsidR="00524A2D" w:rsidDel="00BD3D71">
          <w:rPr>
            <w:rFonts w:ascii="Times New Roman" w:hAnsi="Times New Roman" w:cs="Times New Roman"/>
            <w:sz w:val="24"/>
            <w:szCs w:val="24"/>
          </w:rPr>
          <w:delText xml:space="preserve">defined as a failed </w:delText>
        </w:r>
      </w:del>
      <w:r w:rsidR="00524A2D">
        <w:rPr>
          <w:rFonts w:ascii="Times New Roman" w:hAnsi="Times New Roman" w:cs="Times New Roman"/>
          <w:sz w:val="24"/>
          <w:szCs w:val="24"/>
        </w:rPr>
        <w:t xml:space="preserve">because it </w:t>
      </w:r>
      <w:ins w:id="505" w:author="User" w:date="2016-01-13T17:19:00Z">
        <w:r w:rsidR="00BD3D71">
          <w:rPr>
            <w:rFonts w:ascii="Times New Roman" w:hAnsi="Times New Roman" w:cs="Times New Roman"/>
            <w:sz w:val="24"/>
            <w:szCs w:val="24"/>
          </w:rPr>
          <w:t xml:space="preserve">could not </w:t>
        </w:r>
      </w:ins>
      <w:del w:id="506" w:author="User" w:date="2016-01-13T17:19:00Z">
        <w:r w:rsidR="00524A2D" w:rsidDel="00BD3D71">
          <w:rPr>
            <w:rFonts w:ascii="Times New Roman" w:hAnsi="Times New Roman" w:cs="Times New Roman"/>
            <w:sz w:val="24"/>
            <w:szCs w:val="24"/>
          </w:rPr>
          <w:delText xml:space="preserve">unable to </w:delText>
        </w:r>
      </w:del>
      <w:r w:rsidR="00524A2D">
        <w:rPr>
          <w:rFonts w:ascii="Times New Roman" w:hAnsi="Times New Roman" w:cs="Times New Roman"/>
          <w:sz w:val="24"/>
          <w:szCs w:val="24"/>
        </w:rPr>
        <w:t xml:space="preserve">solve </w:t>
      </w:r>
      <w:del w:id="507" w:author="User" w:date="2016-01-13T17:19:00Z">
        <w:r w:rsidR="00524A2D" w:rsidDel="00BD3D71">
          <w:rPr>
            <w:rFonts w:ascii="Times New Roman" w:hAnsi="Times New Roman" w:cs="Times New Roman"/>
            <w:sz w:val="24"/>
            <w:szCs w:val="24"/>
          </w:rPr>
          <w:delText xml:space="preserve">for </w:delText>
        </w:r>
      </w:del>
      <w:r w:rsidR="00524A2D">
        <w:rPr>
          <w:rFonts w:ascii="Times New Roman" w:hAnsi="Times New Roman" w:cs="Times New Roman"/>
          <w:sz w:val="24"/>
          <w:szCs w:val="24"/>
        </w:rPr>
        <w:t xml:space="preserve">the XOR </w:t>
      </w:r>
      <w:ins w:id="508" w:author="User" w:date="2016-01-13T17:19:00Z">
        <w:r w:rsidR="00BD3D71">
          <w:rPr>
            <w:rFonts w:ascii="Times New Roman" w:hAnsi="Times New Roman" w:cs="Times New Roman"/>
            <w:sz w:val="24"/>
            <w:szCs w:val="24"/>
          </w:rPr>
          <w:t xml:space="preserve">function </w:t>
        </w:r>
      </w:ins>
      <w:r w:rsidR="00524A2D">
        <w:rPr>
          <w:rFonts w:ascii="Times New Roman" w:hAnsi="Times New Roman" w:cs="Times New Roman"/>
          <w:sz w:val="24"/>
          <w:szCs w:val="24"/>
        </w:rPr>
        <w:t xml:space="preserve">(N. Yadav </w:t>
      </w:r>
      <w:r w:rsidR="00524A2D" w:rsidRPr="001C6B84">
        <w:rPr>
          <w:rFonts w:ascii="Times New Roman" w:hAnsi="Times New Roman" w:cs="Times New Roman"/>
          <w:i/>
          <w:sz w:val="24"/>
          <w:szCs w:val="24"/>
        </w:rPr>
        <w:t>et al</w:t>
      </w:r>
      <w:r w:rsidR="00524A2D">
        <w:rPr>
          <w:rFonts w:ascii="Times New Roman" w:hAnsi="Times New Roman" w:cs="Times New Roman"/>
          <w:sz w:val="24"/>
          <w:szCs w:val="24"/>
        </w:rPr>
        <w:t xml:space="preserve"> 2015).</w:t>
      </w:r>
    </w:p>
    <w:p w:rsidR="00524A2D" w:rsidRDefault="00044294" w:rsidP="006E23B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development of ANN was applied in the robotics with thinking computers by </w:t>
      </w:r>
      <w:del w:id="509" w:author="User" w:date="2016-01-13T17:21:00Z">
        <w:r w:rsidDel="00BD3D71">
          <w:rPr>
            <w:rFonts w:ascii="Times New Roman" w:hAnsi="Times New Roman" w:cs="Times New Roman"/>
            <w:sz w:val="24"/>
            <w:szCs w:val="24"/>
          </w:rPr>
          <w:delText xml:space="preserve">the peoples from two different country which are </w:delText>
        </w:r>
      </w:del>
      <w:ins w:id="510" w:author="User" w:date="2016-01-13T17:23:00Z">
        <w:r w:rsidR="00BD3D71">
          <w:rPr>
            <w:rFonts w:ascii="Times New Roman" w:hAnsi="Times New Roman" w:cs="Times New Roman"/>
            <w:sz w:val="24"/>
            <w:szCs w:val="24"/>
          </w:rPr>
          <w:t>engineers</w:t>
        </w:r>
      </w:ins>
      <w:ins w:id="511" w:author="User" w:date="2016-01-13T17:21:00Z">
        <w:r w:rsidR="00BD3D71">
          <w:rPr>
            <w:rFonts w:ascii="Times New Roman" w:hAnsi="Times New Roman" w:cs="Times New Roman"/>
            <w:sz w:val="24"/>
            <w:szCs w:val="24"/>
          </w:rPr>
          <w:t xml:space="preserve"> from two different countries i.e. the </w:t>
        </w:r>
      </w:ins>
      <w:r>
        <w:rPr>
          <w:rFonts w:ascii="Times New Roman" w:hAnsi="Times New Roman" w:cs="Times New Roman"/>
          <w:sz w:val="24"/>
          <w:szCs w:val="24"/>
        </w:rPr>
        <w:t>United State</w:t>
      </w:r>
      <w:ins w:id="512" w:author="User" w:date="2016-01-13T17:21:00Z">
        <w:r w:rsidR="00BD3D71">
          <w:rPr>
            <w:rFonts w:ascii="Times New Roman" w:hAnsi="Times New Roman" w:cs="Times New Roman"/>
            <w:sz w:val="24"/>
            <w:szCs w:val="24"/>
          </w:rPr>
          <w:t>s</w:t>
        </w:r>
      </w:ins>
      <w:r>
        <w:rPr>
          <w:rFonts w:ascii="Times New Roman" w:hAnsi="Times New Roman" w:cs="Times New Roman"/>
          <w:sz w:val="24"/>
          <w:szCs w:val="24"/>
        </w:rPr>
        <w:t xml:space="preserve"> and Japan. </w:t>
      </w:r>
      <w:del w:id="513" w:author="User" w:date="2016-01-13T17:22:00Z">
        <w:r w:rsidDel="00BD3D71">
          <w:rPr>
            <w:rFonts w:ascii="Times New Roman" w:hAnsi="Times New Roman" w:cs="Times New Roman"/>
            <w:sz w:val="24"/>
            <w:szCs w:val="24"/>
          </w:rPr>
          <w:delText>The people from these two country are</w:delText>
        </w:r>
      </w:del>
      <w:ins w:id="514" w:author="User" w:date="2016-01-13T17:22:00Z">
        <w:r w:rsidR="00BD3D71">
          <w:rPr>
            <w:rFonts w:ascii="Times New Roman" w:hAnsi="Times New Roman" w:cs="Times New Roman"/>
            <w:sz w:val="24"/>
            <w:szCs w:val="24"/>
          </w:rPr>
          <w:t xml:space="preserve"> They were</w:t>
        </w:r>
      </w:ins>
      <w:r>
        <w:rPr>
          <w:rFonts w:ascii="Times New Roman" w:hAnsi="Times New Roman" w:cs="Times New Roman"/>
          <w:sz w:val="24"/>
          <w:szCs w:val="24"/>
        </w:rPr>
        <w:t xml:space="preserve"> James Anderson, Kunihiko Fukushimica, Teuvo Kohonen</w:t>
      </w:r>
      <w:r w:rsidR="009F0198">
        <w:rPr>
          <w:rFonts w:ascii="Times New Roman" w:hAnsi="Times New Roman" w:cs="Times New Roman"/>
          <w:sz w:val="24"/>
          <w:szCs w:val="24"/>
        </w:rPr>
        <w:t xml:space="preserve"> (creator of SOM)</w:t>
      </w:r>
      <w:r>
        <w:rPr>
          <w:rFonts w:ascii="Times New Roman" w:hAnsi="Times New Roman" w:cs="Times New Roman"/>
          <w:sz w:val="24"/>
          <w:szCs w:val="24"/>
        </w:rPr>
        <w:t xml:space="preserve"> and John Hopfield (Kendar &amp; Shelja </w:t>
      </w:r>
      <w:r w:rsidRPr="001C6B84">
        <w:rPr>
          <w:rFonts w:ascii="Times New Roman" w:hAnsi="Times New Roman" w:cs="Times New Roman"/>
          <w:i/>
          <w:sz w:val="24"/>
          <w:szCs w:val="24"/>
        </w:rPr>
        <w:t>et al</w:t>
      </w:r>
      <w:commentRangeStart w:id="515"/>
      <w:ins w:id="516" w:author="User" w:date="2016-01-13T17:23:00Z">
        <w:r w:rsidR="00BD3D71">
          <w:rPr>
            <w:rFonts w:ascii="Times New Roman" w:hAnsi="Times New Roman" w:cs="Times New Roman"/>
            <w:i/>
            <w:sz w:val="24"/>
            <w:szCs w:val="24"/>
          </w:rPr>
          <w:t>.</w:t>
        </w:r>
      </w:ins>
      <w:commentRangeEnd w:id="515"/>
      <w:ins w:id="517" w:author="User" w:date="2016-01-13T17:24:00Z">
        <w:r w:rsidR="00BD3D71">
          <w:rPr>
            <w:rStyle w:val="CommentReference"/>
          </w:rPr>
          <w:commentReference w:id="515"/>
        </w:r>
      </w:ins>
      <w:r>
        <w:rPr>
          <w:rFonts w:ascii="Times New Roman" w:hAnsi="Times New Roman" w:cs="Times New Roman"/>
          <w:sz w:val="24"/>
          <w:szCs w:val="24"/>
        </w:rPr>
        <w:t xml:space="preserve"> 2013).</w:t>
      </w:r>
    </w:p>
    <w:p w:rsidR="00524A2D" w:rsidRDefault="00524A2D" w:rsidP="006E23B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044294">
        <w:rPr>
          <w:rFonts w:ascii="Times New Roman" w:hAnsi="Times New Roman" w:cs="Times New Roman"/>
          <w:sz w:val="24"/>
          <w:szCs w:val="24"/>
        </w:rPr>
        <w:t xml:space="preserve">Currently, the trend of this ANN design is fast moving towards the </w:t>
      </w:r>
      <w:r w:rsidR="003A60A6">
        <w:rPr>
          <w:rFonts w:ascii="Times New Roman" w:hAnsi="Times New Roman" w:cs="Times New Roman"/>
          <w:sz w:val="24"/>
          <w:szCs w:val="24"/>
        </w:rPr>
        <w:t xml:space="preserve">computer vision, processing for image or signal, recognition, medical </w:t>
      </w:r>
      <w:del w:id="518" w:author="User" w:date="2016-01-13T17:24:00Z">
        <w:r w:rsidR="003A60A6" w:rsidDel="00BD3D71">
          <w:rPr>
            <w:rFonts w:ascii="Times New Roman" w:hAnsi="Times New Roman" w:cs="Times New Roman"/>
            <w:sz w:val="24"/>
            <w:szCs w:val="24"/>
          </w:rPr>
          <w:delText xml:space="preserve">images </w:delText>
        </w:r>
      </w:del>
      <w:ins w:id="519" w:author="User" w:date="2016-01-13T17:24:00Z">
        <w:r w:rsidR="00BD3D71">
          <w:rPr>
            <w:rFonts w:ascii="Times New Roman" w:hAnsi="Times New Roman" w:cs="Times New Roman"/>
            <w:sz w:val="24"/>
            <w:szCs w:val="24"/>
          </w:rPr>
          <w:t xml:space="preserve">image </w:t>
        </w:r>
      </w:ins>
      <w:r w:rsidR="003A60A6">
        <w:rPr>
          <w:rFonts w:ascii="Times New Roman" w:hAnsi="Times New Roman" w:cs="Times New Roman"/>
          <w:sz w:val="24"/>
          <w:szCs w:val="24"/>
        </w:rPr>
        <w:t xml:space="preserve">analysis, remote sensing </w:t>
      </w:r>
      <w:ins w:id="520" w:author="User" w:date="2016-01-13T17:24:00Z">
        <w:r w:rsidR="001D30A8">
          <w:rPr>
            <w:rFonts w:ascii="Times New Roman" w:hAnsi="Times New Roman" w:cs="Times New Roman"/>
            <w:sz w:val="24"/>
            <w:szCs w:val="24"/>
          </w:rPr>
          <w:t xml:space="preserve">for </w:t>
        </w:r>
      </w:ins>
      <w:r w:rsidR="003A60A6">
        <w:rPr>
          <w:rFonts w:ascii="Times New Roman" w:hAnsi="Times New Roman" w:cs="Times New Roman"/>
          <w:sz w:val="24"/>
          <w:szCs w:val="24"/>
        </w:rPr>
        <w:t xml:space="preserve">industrial inspection and scientific exploration due to the progress in the year 2013 (Kendar &amp; Shelja </w:t>
      </w:r>
      <w:r w:rsidR="003A60A6" w:rsidRPr="001C6B84">
        <w:rPr>
          <w:rFonts w:ascii="Times New Roman" w:hAnsi="Times New Roman" w:cs="Times New Roman"/>
          <w:i/>
          <w:sz w:val="24"/>
          <w:szCs w:val="24"/>
        </w:rPr>
        <w:t>et al</w:t>
      </w:r>
      <w:commentRangeStart w:id="521"/>
      <w:ins w:id="522" w:author="User" w:date="2016-01-13T17:24:00Z">
        <w:r w:rsidR="001D30A8">
          <w:rPr>
            <w:rFonts w:ascii="Times New Roman" w:hAnsi="Times New Roman" w:cs="Times New Roman"/>
            <w:i/>
            <w:sz w:val="24"/>
            <w:szCs w:val="24"/>
          </w:rPr>
          <w:t>.</w:t>
        </w:r>
        <w:commentRangeEnd w:id="521"/>
        <w:r w:rsidR="001D30A8">
          <w:rPr>
            <w:rStyle w:val="CommentReference"/>
          </w:rPr>
          <w:commentReference w:id="521"/>
        </w:r>
      </w:ins>
      <w:r w:rsidR="003A60A6">
        <w:rPr>
          <w:rFonts w:ascii="Times New Roman" w:hAnsi="Times New Roman" w:cs="Times New Roman"/>
          <w:sz w:val="24"/>
          <w:szCs w:val="24"/>
        </w:rPr>
        <w:t xml:space="preserve"> 2013).</w:t>
      </w:r>
      <w:r w:rsidR="002735C1">
        <w:rPr>
          <w:rFonts w:ascii="Times New Roman" w:hAnsi="Times New Roman" w:cs="Times New Roman"/>
          <w:sz w:val="24"/>
          <w:szCs w:val="24"/>
        </w:rPr>
        <w:t xml:space="preserve"> </w:t>
      </w:r>
      <w:del w:id="523" w:author="User" w:date="2016-01-13T17:26:00Z">
        <w:r w:rsidR="002735C1" w:rsidDel="001D30A8">
          <w:rPr>
            <w:rFonts w:ascii="Times New Roman" w:hAnsi="Times New Roman" w:cs="Times New Roman"/>
            <w:sz w:val="24"/>
            <w:szCs w:val="24"/>
          </w:rPr>
          <w:delText xml:space="preserve">The research trends for my topic </w:delText>
        </w:r>
      </w:del>
      <w:del w:id="524" w:author="User" w:date="2016-01-13T17:25:00Z">
        <w:r w:rsidR="002735C1" w:rsidDel="001D30A8">
          <w:rPr>
            <w:rFonts w:ascii="Times New Roman" w:hAnsi="Times New Roman" w:cs="Times New Roman"/>
            <w:sz w:val="24"/>
            <w:szCs w:val="24"/>
          </w:rPr>
          <w:delText xml:space="preserve">if </w:delText>
        </w:r>
      </w:del>
      <w:ins w:id="525" w:author="User" w:date="2016-01-13T17:26:00Z">
        <w:r w:rsidR="001D30A8">
          <w:rPr>
            <w:rFonts w:ascii="Times New Roman" w:hAnsi="Times New Roman" w:cs="Times New Roman"/>
            <w:sz w:val="24"/>
            <w:szCs w:val="24"/>
          </w:rPr>
          <w:t xml:space="preserve"> This work tends towards </w:t>
        </w:r>
      </w:ins>
      <w:r w:rsidR="002735C1">
        <w:rPr>
          <w:rFonts w:ascii="Times New Roman" w:hAnsi="Times New Roman" w:cs="Times New Roman"/>
          <w:sz w:val="24"/>
          <w:szCs w:val="24"/>
        </w:rPr>
        <w:t xml:space="preserve">iris recognition. There are many </w:t>
      </w:r>
      <w:del w:id="526" w:author="User" w:date="2016-01-13T17:26:00Z">
        <w:r w:rsidR="002735C1" w:rsidDel="001D30A8">
          <w:rPr>
            <w:rFonts w:ascii="Times New Roman" w:hAnsi="Times New Roman" w:cs="Times New Roman"/>
            <w:sz w:val="24"/>
            <w:szCs w:val="24"/>
          </w:rPr>
          <w:delText xml:space="preserve">differences </w:delText>
        </w:r>
      </w:del>
      <w:ins w:id="527" w:author="User" w:date="2016-01-13T17:26:00Z">
        <w:r w:rsidR="001D30A8">
          <w:rPr>
            <w:rFonts w:ascii="Times New Roman" w:hAnsi="Times New Roman" w:cs="Times New Roman"/>
            <w:sz w:val="24"/>
            <w:szCs w:val="24"/>
          </w:rPr>
          <w:t xml:space="preserve">different </w:t>
        </w:r>
      </w:ins>
      <w:r w:rsidR="002735C1">
        <w:rPr>
          <w:rFonts w:ascii="Times New Roman" w:hAnsi="Times New Roman" w:cs="Times New Roman"/>
          <w:sz w:val="24"/>
          <w:szCs w:val="24"/>
        </w:rPr>
        <w:t>algorithm</w:t>
      </w:r>
      <w:ins w:id="528" w:author="User" w:date="2016-01-13T17:26:00Z">
        <w:r w:rsidR="001D30A8">
          <w:rPr>
            <w:rFonts w:ascii="Times New Roman" w:hAnsi="Times New Roman" w:cs="Times New Roman"/>
            <w:sz w:val="24"/>
            <w:szCs w:val="24"/>
          </w:rPr>
          <w:t>s</w:t>
        </w:r>
      </w:ins>
      <w:r w:rsidR="002735C1">
        <w:rPr>
          <w:rFonts w:ascii="Times New Roman" w:hAnsi="Times New Roman" w:cs="Times New Roman"/>
          <w:sz w:val="24"/>
          <w:szCs w:val="24"/>
        </w:rPr>
        <w:t xml:space="preserve"> </w:t>
      </w:r>
      <w:del w:id="529" w:author="User" w:date="2016-01-13T17:26:00Z">
        <w:r w:rsidR="002735C1" w:rsidDel="001D30A8">
          <w:rPr>
            <w:rFonts w:ascii="Times New Roman" w:hAnsi="Times New Roman" w:cs="Times New Roman"/>
            <w:sz w:val="24"/>
            <w:szCs w:val="24"/>
          </w:rPr>
          <w:delText>for the</w:delText>
        </w:r>
      </w:del>
      <w:ins w:id="530" w:author="User" w:date="2016-01-13T17:27:00Z">
        <w:r w:rsidR="001D30A8">
          <w:rPr>
            <w:rFonts w:ascii="Times New Roman" w:hAnsi="Times New Roman" w:cs="Times New Roman"/>
            <w:sz w:val="24"/>
            <w:szCs w:val="24"/>
          </w:rPr>
          <w:t xml:space="preserve"> </w:t>
        </w:r>
      </w:ins>
      <w:ins w:id="531" w:author="User" w:date="2016-01-13T17:26:00Z">
        <w:r w:rsidR="001D30A8">
          <w:rPr>
            <w:rFonts w:ascii="Times New Roman" w:hAnsi="Times New Roman" w:cs="Times New Roman"/>
            <w:sz w:val="24"/>
            <w:szCs w:val="24"/>
          </w:rPr>
          <w:t xml:space="preserve">that can be used </w:t>
        </w:r>
      </w:ins>
      <w:del w:id="532" w:author="User" w:date="2016-01-13T17:27:00Z">
        <w:r w:rsidR="002735C1" w:rsidDel="001D30A8">
          <w:rPr>
            <w:rFonts w:ascii="Times New Roman" w:hAnsi="Times New Roman" w:cs="Times New Roman"/>
            <w:sz w:val="24"/>
            <w:szCs w:val="24"/>
          </w:rPr>
          <w:delText xml:space="preserve"> recognition</w:delText>
        </w:r>
      </w:del>
      <w:ins w:id="533" w:author="User" w:date="2016-01-13T17:27:00Z">
        <w:r w:rsidR="001D30A8">
          <w:rPr>
            <w:rFonts w:ascii="Times New Roman" w:hAnsi="Times New Roman" w:cs="Times New Roman"/>
            <w:sz w:val="24"/>
            <w:szCs w:val="24"/>
          </w:rPr>
          <w:t>for pattern recognition</w:t>
        </w:r>
      </w:ins>
      <w:r w:rsidR="002735C1">
        <w:rPr>
          <w:rFonts w:ascii="Times New Roman" w:hAnsi="Times New Roman" w:cs="Times New Roman"/>
          <w:sz w:val="24"/>
          <w:szCs w:val="24"/>
        </w:rPr>
        <w:t>, i.e. Hamming Distance, Fuzzy and SOM. All of these algorithm</w:t>
      </w:r>
      <w:ins w:id="534" w:author="User" w:date="2016-01-13T17:27:00Z">
        <w:r w:rsidR="001D30A8">
          <w:rPr>
            <w:rFonts w:ascii="Times New Roman" w:hAnsi="Times New Roman" w:cs="Times New Roman"/>
            <w:sz w:val="24"/>
            <w:szCs w:val="24"/>
          </w:rPr>
          <w:t>s</w:t>
        </w:r>
      </w:ins>
      <w:r w:rsidR="002735C1">
        <w:rPr>
          <w:rFonts w:ascii="Times New Roman" w:hAnsi="Times New Roman" w:cs="Times New Roman"/>
          <w:sz w:val="24"/>
          <w:szCs w:val="24"/>
        </w:rPr>
        <w:t xml:space="preserve"> have </w:t>
      </w:r>
      <w:del w:id="535" w:author="User" w:date="2016-01-13T17:27:00Z">
        <w:r w:rsidR="002735C1" w:rsidDel="001D30A8">
          <w:rPr>
            <w:rFonts w:ascii="Times New Roman" w:hAnsi="Times New Roman" w:cs="Times New Roman"/>
            <w:sz w:val="24"/>
            <w:szCs w:val="24"/>
          </w:rPr>
          <w:delText xml:space="preserve">its </w:delText>
        </w:r>
      </w:del>
      <w:ins w:id="536" w:author="User" w:date="2016-01-13T17:27:00Z">
        <w:r w:rsidR="001D30A8">
          <w:rPr>
            <w:rFonts w:ascii="Times New Roman" w:hAnsi="Times New Roman" w:cs="Times New Roman"/>
            <w:sz w:val="24"/>
            <w:szCs w:val="24"/>
          </w:rPr>
          <w:t xml:space="preserve">their </w:t>
        </w:r>
      </w:ins>
      <w:r w:rsidR="002735C1">
        <w:rPr>
          <w:rFonts w:ascii="Times New Roman" w:hAnsi="Times New Roman" w:cs="Times New Roman"/>
          <w:sz w:val="24"/>
          <w:szCs w:val="24"/>
        </w:rPr>
        <w:t>own benefit</w:t>
      </w:r>
      <w:ins w:id="537" w:author="User" w:date="2016-01-13T17:27:00Z">
        <w:r w:rsidR="001D30A8">
          <w:rPr>
            <w:rFonts w:ascii="Times New Roman" w:hAnsi="Times New Roman" w:cs="Times New Roman"/>
            <w:sz w:val="24"/>
            <w:szCs w:val="24"/>
          </w:rPr>
          <w:t>s</w:t>
        </w:r>
      </w:ins>
      <w:r w:rsidR="002735C1">
        <w:rPr>
          <w:rFonts w:ascii="Times New Roman" w:hAnsi="Times New Roman" w:cs="Times New Roman"/>
          <w:sz w:val="24"/>
          <w:szCs w:val="24"/>
        </w:rPr>
        <w:t xml:space="preserve"> and drawback</w:t>
      </w:r>
      <w:ins w:id="538" w:author="User" w:date="2016-01-13T17:27:00Z">
        <w:r w:rsidR="001D30A8">
          <w:rPr>
            <w:rFonts w:ascii="Times New Roman" w:hAnsi="Times New Roman" w:cs="Times New Roman"/>
            <w:sz w:val="24"/>
            <w:szCs w:val="24"/>
          </w:rPr>
          <w:t>s</w:t>
        </w:r>
      </w:ins>
      <w:r w:rsidR="002735C1">
        <w:rPr>
          <w:rFonts w:ascii="Times New Roman" w:hAnsi="Times New Roman" w:cs="Times New Roman"/>
          <w:sz w:val="24"/>
          <w:szCs w:val="24"/>
        </w:rPr>
        <w:t xml:space="preserve">. Table 1 shows a comparison table on past researcher's work regarding </w:t>
      </w:r>
      <w:del w:id="539" w:author="User" w:date="2016-01-13T17:27:00Z">
        <w:r w:rsidR="002735C1" w:rsidDel="001D30A8">
          <w:rPr>
            <w:rFonts w:ascii="Times New Roman" w:hAnsi="Times New Roman" w:cs="Times New Roman"/>
            <w:sz w:val="24"/>
            <w:szCs w:val="24"/>
          </w:rPr>
          <w:delText xml:space="preserve">on </w:delText>
        </w:r>
      </w:del>
      <w:r w:rsidR="002735C1">
        <w:rPr>
          <w:rFonts w:ascii="Times New Roman" w:hAnsi="Times New Roman" w:cs="Times New Roman"/>
          <w:sz w:val="24"/>
          <w:szCs w:val="24"/>
        </w:rPr>
        <w:t xml:space="preserve">iris recognition. From this table, we note that the Hamming Distance (HD) design by </w:t>
      </w:r>
      <w:r w:rsidR="002735C1" w:rsidRPr="002735C1">
        <w:rPr>
          <w:rFonts w:ascii="Times New Roman" w:hAnsi="Times New Roman" w:cs="Times New Roman"/>
          <w:sz w:val="24"/>
          <w:szCs w:val="24"/>
        </w:rPr>
        <w:t>HimanshuRai</w:t>
      </w:r>
      <w:r w:rsidR="002735C1">
        <w:rPr>
          <w:rFonts w:ascii="Times New Roman" w:hAnsi="Times New Roman" w:cs="Times New Roman"/>
          <w:sz w:val="24"/>
          <w:szCs w:val="24"/>
        </w:rPr>
        <w:t xml:space="preserve"> achieves the highest recognition accuracy </w:t>
      </w:r>
      <w:r w:rsidR="002735C1">
        <w:rPr>
          <w:rFonts w:ascii="Times New Roman" w:hAnsi="Times New Roman" w:cs="Times New Roman"/>
          <w:sz w:val="24"/>
          <w:szCs w:val="24"/>
        </w:rPr>
        <w:lastRenderedPageBreak/>
        <w:t xml:space="preserve">at 99.60% </w:t>
      </w:r>
      <w:r w:rsidR="003318B3">
        <w:rPr>
          <w:rFonts w:ascii="Times New Roman" w:hAnsi="Times New Roman" w:cs="Times New Roman"/>
          <w:sz w:val="24"/>
          <w:szCs w:val="24"/>
        </w:rPr>
        <w:t xml:space="preserve">due to the case of 1D Gabor wavelet </w:t>
      </w:r>
      <w:r w:rsidR="002735C1">
        <w:rPr>
          <w:rFonts w:ascii="Times New Roman" w:hAnsi="Times New Roman" w:cs="Times New Roman"/>
          <w:sz w:val="24"/>
          <w:szCs w:val="24"/>
        </w:rPr>
        <w:t xml:space="preserve">while the Melin </w:t>
      </w:r>
      <w:r w:rsidR="000F62AA" w:rsidRPr="000F62AA">
        <w:rPr>
          <w:rFonts w:ascii="Times New Roman" w:hAnsi="Times New Roman" w:cs="Times New Roman"/>
          <w:i/>
          <w:sz w:val="24"/>
          <w:szCs w:val="24"/>
          <w:rPrChange w:id="540" w:author="User" w:date="2016-01-13T17:33:00Z">
            <w:rPr>
              <w:rFonts w:ascii="Times New Roman" w:hAnsi="Times New Roman" w:cs="Times New Roman"/>
              <w:color w:val="0000FF" w:themeColor="hyperlink"/>
              <w:sz w:val="24"/>
              <w:szCs w:val="24"/>
              <w:u w:val="single"/>
            </w:rPr>
          </w:rPrChange>
        </w:rPr>
        <w:t>et al</w:t>
      </w:r>
      <w:ins w:id="541" w:author="User" w:date="2016-01-13T17:33:00Z">
        <w:r w:rsidR="006641A8">
          <w:rPr>
            <w:rFonts w:ascii="Times New Roman" w:hAnsi="Times New Roman" w:cs="Times New Roman"/>
            <w:sz w:val="24"/>
            <w:szCs w:val="24"/>
          </w:rPr>
          <w:t>.</w:t>
        </w:r>
      </w:ins>
      <w:r w:rsidR="002735C1">
        <w:rPr>
          <w:rFonts w:ascii="Times New Roman" w:hAnsi="Times New Roman" w:cs="Times New Roman"/>
          <w:sz w:val="24"/>
          <w:szCs w:val="24"/>
        </w:rPr>
        <w:t xml:space="preserve"> </w:t>
      </w:r>
      <w:r w:rsidR="00AF0A27">
        <w:rPr>
          <w:rFonts w:ascii="Times New Roman" w:hAnsi="Times New Roman" w:cs="Times New Roman"/>
          <w:sz w:val="24"/>
          <w:szCs w:val="24"/>
        </w:rPr>
        <w:t>2012 design has 99.56%</w:t>
      </w:r>
      <w:ins w:id="542" w:author="User" w:date="2016-01-13T17:33:00Z">
        <w:r w:rsidR="006641A8">
          <w:rPr>
            <w:rFonts w:ascii="Times New Roman" w:hAnsi="Times New Roman" w:cs="Times New Roman"/>
            <w:sz w:val="24"/>
            <w:szCs w:val="24"/>
          </w:rPr>
          <w:t xml:space="preserve"> recognition accuracy</w:t>
        </w:r>
      </w:ins>
      <w:r w:rsidR="00AF0A27">
        <w:rPr>
          <w:rFonts w:ascii="Times New Roman" w:hAnsi="Times New Roman" w:cs="Times New Roman"/>
          <w:sz w:val="24"/>
          <w:szCs w:val="24"/>
        </w:rPr>
        <w:t>. Melin uses Fuzzy algorithm to complete her research due to the number of membership functions that can be adjusted and the number of inference model</w:t>
      </w:r>
      <w:ins w:id="543" w:author="User" w:date="2016-01-13T17:34:00Z">
        <w:r w:rsidR="006641A8">
          <w:rPr>
            <w:rFonts w:ascii="Times New Roman" w:hAnsi="Times New Roman" w:cs="Times New Roman"/>
            <w:sz w:val="24"/>
            <w:szCs w:val="24"/>
          </w:rPr>
          <w:t>s</w:t>
        </w:r>
      </w:ins>
      <w:r w:rsidR="00AF0A27">
        <w:rPr>
          <w:rFonts w:ascii="Times New Roman" w:hAnsi="Times New Roman" w:cs="Times New Roman"/>
          <w:sz w:val="24"/>
          <w:szCs w:val="24"/>
        </w:rPr>
        <w:t xml:space="preserve"> that can be changed.</w:t>
      </w:r>
    </w:p>
    <w:p w:rsidR="006D1B16" w:rsidRPr="00302BB8" w:rsidRDefault="001D30A8" w:rsidP="00302BB8">
      <w:pPr>
        <w:spacing w:after="0" w:line="240" w:lineRule="auto"/>
        <w:ind w:left="1440" w:hanging="1440"/>
        <w:jc w:val="center"/>
        <w:rPr>
          <w:rFonts w:ascii="Times New Roman" w:hAnsi="Times New Roman" w:cs="Times New Roman"/>
          <w:sz w:val="24"/>
          <w:szCs w:val="24"/>
        </w:rPr>
      </w:pPr>
      <w:commentRangeStart w:id="544"/>
      <w:r>
        <w:rPr>
          <w:rFonts w:ascii="Times New Roman" w:hAnsi="Times New Roman" w:cs="Times New Roman"/>
          <w:sz w:val="24"/>
          <w:szCs w:val="24"/>
        </w:rPr>
        <w:t>T</w:t>
      </w:r>
      <w:r w:rsidR="006D1B16" w:rsidRPr="00302BB8">
        <w:rPr>
          <w:rFonts w:ascii="Times New Roman" w:hAnsi="Times New Roman" w:cs="Times New Roman"/>
          <w:sz w:val="24"/>
          <w:szCs w:val="24"/>
        </w:rPr>
        <w:t>able 1: Past Resear</w:t>
      </w:r>
      <w:r w:rsidR="006D1B16" w:rsidRPr="001D30A8">
        <w:rPr>
          <w:rFonts w:ascii="Times New Roman" w:hAnsi="Times New Roman" w:cs="Times New Roman"/>
          <w:sz w:val="24"/>
          <w:szCs w:val="24"/>
          <w:highlight w:val="yellow"/>
        </w:rPr>
        <w:t>chers</w:t>
      </w:r>
      <w:r w:rsidRPr="001D30A8">
        <w:rPr>
          <w:rFonts w:ascii="Times New Roman" w:hAnsi="Times New Roman" w:cs="Times New Roman"/>
          <w:sz w:val="24"/>
          <w:szCs w:val="24"/>
          <w:highlight w:val="yellow"/>
        </w:rPr>
        <w:t>’</w:t>
      </w:r>
      <w:r w:rsidR="006D1B16" w:rsidRPr="00302BB8">
        <w:rPr>
          <w:rFonts w:ascii="Times New Roman" w:hAnsi="Times New Roman" w:cs="Times New Roman"/>
          <w:sz w:val="24"/>
          <w:szCs w:val="24"/>
        </w:rPr>
        <w:t xml:space="preserve"> Recognition </w:t>
      </w:r>
      <w:r w:rsidRPr="001D30A8">
        <w:rPr>
          <w:rFonts w:ascii="Times New Roman" w:hAnsi="Times New Roman" w:cs="Times New Roman"/>
          <w:sz w:val="24"/>
          <w:szCs w:val="24"/>
          <w:highlight w:val="yellow"/>
        </w:rPr>
        <w:t>W</w:t>
      </w:r>
      <w:r w:rsidR="00302BB8">
        <w:rPr>
          <w:rFonts w:ascii="Times New Roman" w:hAnsi="Times New Roman" w:cs="Times New Roman"/>
          <w:sz w:val="24"/>
          <w:szCs w:val="24"/>
        </w:rPr>
        <w:t>ork on Iris Recognition</w:t>
      </w:r>
    </w:p>
    <w:tbl>
      <w:tblPr>
        <w:tblStyle w:val="TableGrid"/>
        <w:tblW w:w="5000" w:type="pct"/>
        <w:tblLayout w:type="fixed"/>
        <w:tblLook w:val="04A0"/>
      </w:tblPr>
      <w:tblGrid>
        <w:gridCol w:w="2373"/>
        <w:gridCol w:w="1137"/>
        <w:gridCol w:w="1843"/>
        <w:gridCol w:w="2268"/>
        <w:gridCol w:w="1621"/>
      </w:tblGrid>
      <w:tr w:rsidR="006D1B16" w:rsidRPr="006D1B16" w:rsidTr="007840C5">
        <w:trPr>
          <w:trHeight w:val="707"/>
        </w:trPr>
        <w:tc>
          <w:tcPr>
            <w:tcW w:w="1284" w:type="pct"/>
            <w:tcBorders>
              <w:tl2br w:val="single" w:sz="4" w:space="0" w:color="auto"/>
            </w:tcBorders>
          </w:tcPr>
          <w:p w:rsidR="006D1B16" w:rsidRPr="001D30A8" w:rsidRDefault="006D1B16" w:rsidP="00302BB8">
            <w:pPr>
              <w:jc w:val="both"/>
              <w:rPr>
                <w:rFonts w:ascii="Times New Roman" w:hAnsi="Times New Roman" w:cs="Times New Roman"/>
              </w:rPr>
            </w:pPr>
            <w:r w:rsidRPr="001D30A8">
              <w:rPr>
                <w:rFonts w:ascii="Times New Roman" w:hAnsi="Times New Roman" w:cs="Times New Roman"/>
              </w:rPr>
              <w:t xml:space="preserve">                   Parameter</w:t>
            </w:r>
          </w:p>
          <w:p w:rsidR="006D1B16" w:rsidRPr="001D30A8" w:rsidRDefault="006D1B16" w:rsidP="006D1B16">
            <w:pPr>
              <w:jc w:val="both"/>
              <w:rPr>
                <w:rFonts w:ascii="Times New Roman" w:hAnsi="Times New Roman" w:cs="Times New Roman"/>
              </w:rPr>
            </w:pPr>
          </w:p>
          <w:p w:rsidR="006D1B16" w:rsidRPr="001D30A8" w:rsidRDefault="006D1B16" w:rsidP="006D1B16">
            <w:pPr>
              <w:jc w:val="both"/>
              <w:rPr>
                <w:rFonts w:ascii="Times New Roman" w:hAnsi="Times New Roman" w:cs="Times New Roman"/>
              </w:rPr>
            </w:pPr>
            <w:r w:rsidRPr="001D30A8">
              <w:rPr>
                <w:rFonts w:ascii="Times New Roman" w:hAnsi="Times New Roman" w:cs="Times New Roman"/>
              </w:rPr>
              <w:t>Researcher</w:t>
            </w:r>
            <w:r w:rsidR="001D30A8">
              <w:rPr>
                <w:rFonts w:ascii="Times New Roman" w:hAnsi="Times New Roman" w:cs="Times New Roman"/>
              </w:rPr>
              <w:t xml:space="preserve"> </w:t>
            </w:r>
            <w:r w:rsidRPr="001D30A8">
              <w:rPr>
                <w:rFonts w:ascii="Times New Roman" w:hAnsi="Times New Roman" w:cs="Times New Roman"/>
              </w:rPr>
              <w:t>(Year)</w:t>
            </w:r>
          </w:p>
        </w:tc>
        <w:tc>
          <w:tcPr>
            <w:tcW w:w="615" w:type="pct"/>
          </w:tcPr>
          <w:p w:rsidR="006D1B16" w:rsidRPr="001D30A8" w:rsidRDefault="006D1B16" w:rsidP="006D1B16">
            <w:pPr>
              <w:jc w:val="both"/>
              <w:rPr>
                <w:rFonts w:ascii="Times New Roman" w:hAnsi="Times New Roman" w:cs="Times New Roman"/>
              </w:rPr>
            </w:pPr>
            <w:r w:rsidRPr="001D30A8">
              <w:rPr>
                <w:rFonts w:ascii="Times New Roman" w:hAnsi="Times New Roman" w:cs="Times New Roman"/>
              </w:rPr>
              <w:t>Accuracy (%)</w:t>
            </w:r>
          </w:p>
        </w:tc>
        <w:tc>
          <w:tcPr>
            <w:tcW w:w="997" w:type="pct"/>
          </w:tcPr>
          <w:p w:rsidR="006D1B16" w:rsidRPr="001D30A8" w:rsidRDefault="006D1B16" w:rsidP="006D1B16">
            <w:pPr>
              <w:jc w:val="both"/>
              <w:rPr>
                <w:rFonts w:ascii="Times New Roman" w:hAnsi="Times New Roman" w:cs="Times New Roman"/>
              </w:rPr>
            </w:pPr>
            <w:r w:rsidRPr="001D30A8">
              <w:rPr>
                <w:rFonts w:ascii="Times New Roman" w:hAnsi="Times New Roman" w:cs="Times New Roman"/>
              </w:rPr>
              <w:t>Algorithm</w:t>
            </w:r>
          </w:p>
        </w:tc>
        <w:tc>
          <w:tcPr>
            <w:tcW w:w="1227" w:type="pct"/>
          </w:tcPr>
          <w:p w:rsidR="006D1B16" w:rsidRPr="001D30A8" w:rsidRDefault="006D1B16" w:rsidP="006D1B16">
            <w:pPr>
              <w:jc w:val="both"/>
              <w:rPr>
                <w:rFonts w:ascii="Times New Roman" w:hAnsi="Times New Roman" w:cs="Times New Roman"/>
              </w:rPr>
            </w:pPr>
            <w:r w:rsidRPr="001D30A8">
              <w:rPr>
                <w:rFonts w:ascii="Times New Roman" w:hAnsi="Times New Roman" w:cs="Times New Roman"/>
              </w:rPr>
              <w:t>Advantages</w:t>
            </w:r>
          </w:p>
        </w:tc>
        <w:tc>
          <w:tcPr>
            <w:tcW w:w="877" w:type="pct"/>
          </w:tcPr>
          <w:p w:rsidR="006D1B16" w:rsidRPr="001D30A8" w:rsidRDefault="006D1B16" w:rsidP="006D1B16">
            <w:pPr>
              <w:jc w:val="both"/>
              <w:rPr>
                <w:rFonts w:ascii="Times New Roman" w:hAnsi="Times New Roman" w:cs="Times New Roman"/>
              </w:rPr>
            </w:pPr>
            <w:r w:rsidRPr="001D30A8">
              <w:rPr>
                <w:rFonts w:ascii="Times New Roman" w:hAnsi="Times New Roman" w:cs="Times New Roman"/>
              </w:rPr>
              <w:t>Disadvantages</w:t>
            </w:r>
          </w:p>
        </w:tc>
      </w:tr>
      <w:tr w:rsidR="001D30A8" w:rsidRPr="006D1B16" w:rsidTr="001D30A8">
        <w:trPr>
          <w:trHeight w:val="633"/>
        </w:trPr>
        <w:tc>
          <w:tcPr>
            <w:tcW w:w="1284" w:type="pct"/>
          </w:tcPr>
          <w:p w:rsidR="001D30A8" w:rsidRPr="001D30A8" w:rsidRDefault="001D30A8" w:rsidP="001D30A8">
            <w:pPr>
              <w:rPr>
                <w:rFonts w:ascii="Times New Roman" w:hAnsi="Times New Roman" w:cs="Times New Roman"/>
              </w:rPr>
            </w:pPr>
            <w:r w:rsidRPr="001D30A8">
              <w:rPr>
                <w:rFonts w:ascii="Times New Roman" w:hAnsi="Times New Roman" w:cs="Times New Roman"/>
              </w:rPr>
              <w:t xml:space="preserve">HimanshuRai </w:t>
            </w:r>
            <w:r w:rsidRPr="001D30A8">
              <w:rPr>
                <w:rFonts w:ascii="Times New Roman" w:hAnsi="Times New Roman" w:cs="Times New Roman"/>
                <w:i/>
              </w:rPr>
              <w:t>et al.</w:t>
            </w:r>
            <w:r>
              <w:rPr>
                <w:rFonts w:ascii="Times New Roman" w:hAnsi="Times New Roman" w:cs="Times New Roman"/>
                <w:i/>
              </w:rPr>
              <w:t xml:space="preserve"> </w:t>
            </w:r>
            <w:r w:rsidRPr="001D30A8">
              <w:rPr>
                <w:rFonts w:ascii="Times New Roman" w:hAnsi="Times New Roman" w:cs="Times New Roman"/>
              </w:rPr>
              <w:t>(2014)</w:t>
            </w:r>
          </w:p>
        </w:tc>
        <w:tc>
          <w:tcPr>
            <w:tcW w:w="615" w:type="pct"/>
          </w:tcPr>
          <w:p w:rsidR="001D30A8" w:rsidRPr="001D30A8" w:rsidRDefault="001D30A8" w:rsidP="001D30A8">
            <w:pPr>
              <w:rPr>
                <w:rFonts w:ascii="Times New Roman" w:hAnsi="Times New Roman" w:cs="Times New Roman"/>
              </w:rPr>
            </w:pPr>
            <w:r w:rsidRPr="001D30A8">
              <w:rPr>
                <w:rFonts w:ascii="Times New Roman" w:hAnsi="Times New Roman" w:cs="Times New Roman"/>
              </w:rPr>
              <w:t>99.60</w:t>
            </w:r>
          </w:p>
        </w:tc>
        <w:tc>
          <w:tcPr>
            <w:tcW w:w="997" w:type="pct"/>
          </w:tcPr>
          <w:p w:rsidR="001D30A8" w:rsidRPr="001D30A8" w:rsidRDefault="001D30A8" w:rsidP="001D30A8">
            <w:pPr>
              <w:rPr>
                <w:rFonts w:ascii="Times New Roman" w:hAnsi="Times New Roman" w:cs="Times New Roman"/>
              </w:rPr>
            </w:pPr>
            <w:r w:rsidRPr="001D30A8">
              <w:rPr>
                <w:rFonts w:ascii="Times New Roman" w:hAnsi="Times New Roman" w:cs="Times New Roman"/>
              </w:rPr>
              <w:t>Hamming Distance</w:t>
            </w:r>
          </w:p>
        </w:tc>
        <w:tc>
          <w:tcPr>
            <w:tcW w:w="1227" w:type="pct"/>
            <w:tcBorders>
              <w:left w:val="nil"/>
            </w:tcBorders>
          </w:tcPr>
          <w:p w:rsidR="001D30A8" w:rsidRPr="001D30A8" w:rsidRDefault="001D30A8" w:rsidP="001D30A8">
            <w:pPr>
              <w:rPr>
                <w:rFonts w:ascii="Times New Roman" w:hAnsi="Times New Roman" w:cs="Times New Roman"/>
              </w:rPr>
            </w:pPr>
            <w:r w:rsidRPr="001D30A8">
              <w:rPr>
                <w:rFonts w:ascii="Times New Roman" w:hAnsi="Times New Roman" w:cs="Times New Roman"/>
              </w:rPr>
              <w:t>-better accuracy on recognition</w:t>
            </w:r>
          </w:p>
        </w:tc>
        <w:tc>
          <w:tcPr>
            <w:tcW w:w="877" w:type="pct"/>
            <w:tcBorders>
              <w:left w:val="nil"/>
            </w:tcBorders>
          </w:tcPr>
          <w:p w:rsidR="001D30A8" w:rsidRPr="001D30A8" w:rsidRDefault="001D30A8" w:rsidP="001D30A8">
            <w:pPr>
              <w:rPr>
                <w:rFonts w:ascii="Times New Roman" w:hAnsi="Times New Roman" w:cs="Times New Roman"/>
              </w:rPr>
            </w:pPr>
            <w:r w:rsidRPr="001D30A8">
              <w:rPr>
                <w:rFonts w:ascii="Times New Roman" w:hAnsi="Times New Roman" w:cs="Times New Roman"/>
              </w:rPr>
              <w:t>-less error correction</w:t>
            </w:r>
          </w:p>
        </w:tc>
      </w:tr>
      <w:tr w:rsidR="001D30A8" w:rsidRPr="006D1B16" w:rsidTr="001D30A8">
        <w:trPr>
          <w:trHeight w:val="633"/>
        </w:trPr>
        <w:tc>
          <w:tcPr>
            <w:tcW w:w="1284" w:type="pct"/>
          </w:tcPr>
          <w:p w:rsidR="001D30A8" w:rsidRPr="001D30A8" w:rsidRDefault="001D30A8" w:rsidP="001D30A8">
            <w:pPr>
              <w:rPr>
                <w:rFonts w:ascii="Times New Roman" w:hAnsi="Times New Roman" w:cs="Times New Roman"/>
              </w:rPr>
            </w:pPr>
            <w:r w:rsidRPr="001D30A8">
              <w:rPr>
                <w:rFonts w:ascii="Times New Roman" w:hAnsi="Times New Roman" w:cs="Times New Roman"/>
              </w:rPr>
              <w:t xml:space="preserve">Melin </w:t>
            </w:r>
            <w:r w:rsidRPr="001D30A8">
              <w:rPr>
                <w:rFonts w:ascii="Times New Roman" w:hAnsi="Times New Roman" w:cs="Times New Roman"/>
                <w:i/>
              </w:rPr>
              <w:t>et al.</w:t>
            </w:r>
            <w:r>
              <w:rPr>
                <w:rFonts w:ascii="Times New Roman" w:hAnsi="Times New Roman" w:cs="Times New Roman"/>
                <w:i/>
              </w:rPr>
              <w:t xml:space="preserve"> </w:t>
            </w:r>
            <w:r w:rsidRPr="001D30A8">
              <w:rPr>
                <w:rFonts w:ascii="Times New Roman" w:hAnsi="Times New Roman" w:cs="Times New Roman"/>
              </w:rPr>
              <w:t>(2012)</w:t>
            </w:r>
          </w:p>
        </w:tc>
        <w:tc>
          <w:tcPr>
            <w:tcW w:w="615" w:type="pct"/>
          </w:tcPr>
          <w:p w:rsidR="001D30A8" w:rsidRPr="001D30A8" w:rsidRDefault="001D30A8" w:rsidP="001D30A8">
            <w:pPr>
              <w:rPr>
                <w:rFonts w:ascii="Times New Roman" w:hAnsi="Times New Roman" w:cs="Times New Roman"/>
              </w:rPr>
            </w:pPr>
            <w:r w:rsidRPr="001D30A8">
              <w:rPr>
                <w:rFonts w:ascii="Times New Roman" w:hAnsi="Times New Roman" w:cs="Times New Roman"/>
              </w:rPr>
              <w:t>99.56</w:t>
            </w:r>
          </w:p>
        </w:tc>
        <w:tc>
          <w:tcPr>
            <w:tcW w:w="997" w:type="pct"/>
          </w:tcPr>
          <w:p w:rsidR="001D30A8" w:rsidRPr="001D30A8" w:rsidRDefault="001D30A8" w:rsidP="001D30A8">
            <w:pPr>
              <w:rPr>
                <w:rFonts w:ascii="Times New Roman" w:hAnsi="Times New Roman" w:cs="Times New Roman"/>
              </w:rPr>
            </w:pPr>
            <w:r w:rsidRPr="001D30A8">
              <w:rPr>
                <w:rFonts w:ascii="Times New Roman" w:hAnsi="Times New Roman" w:cs="Times New Roman"/>
              </w:rPr>
              <w:t>Fuzzy</w:t>
            </w:r>
          </w:p>
        </w:tc>
        <w:tc>
          <w:tcPr>
            <w:tcW w:w="1227" w:type="pct"/>
            <w:tcBorders>
              <w:left w:val="nil"/>
            </w:tcBorders>
          </w:tcPr>
          <w:p w:rsidR="001D30A8" w:rsidRPr="001D30A8" w:rsidRDefault="001D30A8" w:rsidP="001D30A8">
            <w:pPr>
              <w:rPr>
                <w:rFonts w:ascii="Times New Roman" w:hAnsi="Times New Roman" w:cs="Times New Roman"/>
              </w:rPr>
            </w:pPr>
            <w:r w:rsidRPr="001D30A8">
              <w:rPr>
                <w:rFonts w:ascii="Times New Roman" w:hAnsi="Times New Roman" w:cs="Times New Roman"/>
              </w:rPr>
              <w:t>-better integration responsive</w:t>
            </w:r>
          </w:p>
        </w:tc>
        <w:tc>
          <w:tcPr>
            <w:tcW w:w="877" w:type="pct"/>
            <w:tcBorders>
              <w:left w:val="nil"/>
            </w:tcBorders>
          </w:tcPr>
          <w:p w:rsidR="001D30A8" w:rsidRPr="001D30A8" w:rsidRDefault="001D30A8" w:rsidP="001D30A8">
            <w:pPr>
              <w:rPr>
                <w:rFonts w:ascii="Times New Roman" w:hAnsi="Times New Roman" w:cs="Times New Roman"/>
              </w:rPr>
            </w:pPr>
            <w:r w:rsidRPr="001D30A8">
              <w:rPr>
                <w:rFonts w:ascii="Times New Roman" w:hAnsi="Times New Roman" w:cs="Times New Roman"/>
              </w:rPr>
              <w:t xml:space="preserve">-the membership function is difficult to estimate </w:t>
            </w:r>
          </w:p>
        </w:tc>
      </w:tr>
      <w:tr w:rsidR="001D30A8" w:rsidRPr="006D1B16" w:rsidTr="001D30A8">
        <w:trPr>
          <w:trHeight w:val="633"/>
        </w:trPr>
        <w:tc>
          <w:tcPr>
            <w:tcW w:w="1284" w:type="pct"/>
          </w:tcPr>
          <w:p w:rsidR="001D30A8" w:rsidRPr="001D30A8" w:rsidRDefault="001D30A8" w:rsidP="001D30A8">
            <w:pPr>
              <w:rPr>
                <w:rFonts w:ascii="Times New Roman" w:hAnsi="Times New Roman" w:cs="Times New Roman"/>
              </w:rPr>
            </w:pPr>
            <w:r w:rsidRPr="001D30A8">
              <w:rPr>
                <w:rFonts w:ascii="Times New Roman" w:hAnsi="Times New Roman" w:cs="Times New Roman"/>
              </w:rPr>
              <w:t xml:space="preserve">Yap and Lim </w:t>
            </w:r>
            <w:r w:rsidRPr="001D30A8">
              <w:rPr>
                <w:rFonts w:ascii="Times New Roman" w:hAnsi="Times New Roman" w:cs="Times New Roman"/>
                <w:i/>
              </w:rPr>
              <w:t>et al.</w:t>
            </w:r>
            <w:r>
              <w:rPr>
                <w:rFonts w:ascii="Times New Roman" w:hAnsi="Times New Roman" w:cs="Times New Roman"/>
                <w:i/>
              </w:rPr>
              <w:t xml:space="preserve"> </w:t>
            </w:r>
            <w:r w:rsidRPr="001D30A8">
              <w:rPr>
                <w:rFonts w:ascii="Times New Roman" w:hAnsi="Times New Roman" w:cs="Times New Roman"/>
              </w:rPr>
              <w:t>(2014)</w:t>
            </w:r>
          </w:p>
        </w:tc>
        <w:tc>
          <w:tcPr>
            <w:tcW w:w="615" w:type="pct"/>
          </w:tcPr>
          <w:p w:rsidR="001D30A8" w:rsidRPr="001D30A8" w:rsidRDefault="001D30A8" w:rsidP="001D30A8">
            <w:pPr>
              <w:rPr>
                <w:rFonts w:ascii="Times New Roman" w:hAnsi="Times New Roman" w:cs="Times New Roman"/>
              </w:rPr>
            </w:pPr>
            <w:r w:rsidRPr="001D30A8">
              <w:rPr>
                <w:rFonts w:ascii="Times New Roman" w:hAnsi="Times New Roman" w:cs="Times New Roman"/>
              </w:rPr>
              <w:t>90.00</w:t>
            </w:r>
          </w:p>
        </w:tc>
        <w:tc>
          <w:tcPr>
            <w:tcW w:w="997" w:type="pct"/>
          </w:tcPr>
          <w:p w:rsidR="001D30A8" w:rsidRPr="001D30A8" w:rsidRDefault="001D30A8" w:rsidP="001D30A8">
            <w:pPr>
              <w:rPr>
                <w:rFonts w:ascii="Times New Roman" w:hAnsi="Times New Roman" w:cs="Times New Roman"/>
              </w:rPr>
            </w:pPr>
            <w:r w:rsidRPr="001D30A8">
              <w:rPr>
                <w:rFonts w:ascii="Times New Roman" w:hAnsi="Times New Roman" w:cs="Times New Roman"/>
              </w:rPr>
              <w:t>Self- Organizing Map (SOM)</w:t>
            </w:r>
          </w:p>
        </w:tc>
        <w:tc>
          <w:tcPr>
            <w:tcW w:w="1227" w:type="pct"/>
            <w:tcBorders>
              <w:left w:val="nil"/>
            </w:tcBorders>
          </w:tcPr>
          <w:p w:rsidR="001D30A8" w:rsidRPr="001D30A8" w:rsidRDefault="001D30A8" w:rsidP="001D30A8">
            <w:pPr>
              <w:rPr>
                <w:rFonts w:ascii="Times New Roman" w:hAnsi="Times New Roman" w:cs="Times New Roman"/>
              </w:rPr>
            </w:pPr>
            <w:r w:rsidRPr="001D30A8">
              <w:rPr>
                <w:rFonts w:ascii="Times New Roman" w:hAnsi="Times New Roman" w:cs="Times New Roman"/>
              </w:rPr>
              <w:t>-stable accuracy on recognition</w:t>
            </w:r>
          </w:p>
          <w:p w:rsidR="001D30A8" w:rsidRPr="001D30A8" w:rsidRDefault="001D30A8" w:rsidP="001D30A8">
            <w:pPr>
              <w:rPr>
                <w:rFonts w:ascii="Times New Roman" w:hAnsi="Times New Roman" w:cs="Times New Roman"/>
              </w:rPr>
            </w:pPr>
            <w:r w:rsidRPr="001D30A8">
              <w:rPr>
                <w:rFonts w:ascii="Times New Roman" w:hAnsi="Times New Roman" w:cs="Times New Roman"/>
              </w:rPr>
              <w:t>-efficient way on solving pattern classification problem</w:t>
            </w:r>
          </w:p>
        </w:tc>
        <w:tc>
          <w:tcPr>
            <w:tcW w:w="877" w:type="pct"/>
            <w:tcBorders>
              <w:left w:val="nil"/>
            </w:tcBorders>
          </w:tcPr>
          <w:p w:rsidR="001D30A8" w:rsidRPr="001D30A8" w:rsidRDefault="001D30A8" w:rsidP="001D30A8">
            <w:pPr>
              <w:rPr>
                <w:rFonts w:ascii="Times New Roman" w:hAnsi="Times New Roman" w:cs="Times New Roman"/>
              </w:rPr>
            </w:pPr>
            <w:r w:rsidRPr="001D30A8">
              <w:rPr>
                <w:rFonts w:ascii="Times New Roman" w:hAnsi="Times New Roman" w:cs="Times New Roman"/>
              </w:rPr>
              <w:t>-time consuming on recognition</w:t>
            </w:r>
          </w:p>
        </w:tc>
      </w:tr>
      <w:tr w:rsidR="001D30A8" w:rsidRPr="006D1B16" w:rsidTr="001D30A8">
        <w:trPr>
          <w:trHeight w:val="633"/>
        </w:trPr>
        <w:tc>
          <w:tcPr>
            <w:tcW w:w="1284" w:type="pct"/>
          </w:tcPr>
          <w:p w:rsidR="001D30A8" w:rsidRDefault="001D30A8" w:rsidP="001D30A8">
            <w:pPr>
              <w:rPr>
                <w:rFonts w:ascii="Times New Roman" w:hAnsi="Times New Roman" w:cs="Times New Roman"/>
              </w:rPr>
            </w:pPr>
            <w:r w:rsidRPr="001D30A8">
              <w:rPr>
                <w:rFonts w:ascii="Times New Roman" w:hAnsi="Times New Roman" w:cs="Times New Roman"/>
              </w:rPr>
              <w:t xml:space="preserve">Lee </w:t>
            </w:r>
            <w:r w:rsidRPr="001D30A8">
              <w:rPr>
                <w:rFonts w:ascii="Times New Roman" w:hAnsi="Times New Roman" w:cs="Times New Roman"/>
                <w:i/>
              </w:rPr>
              <w:t>et al.</w:t>
            </w:r>
            <w:r w:rsidRPr="001D30A8">
              <w:rPr>
                <w:rFonts w:ascii="Times New Roman" w:hAnsi="Times New Roman" w:cs="Times New Roman"/>
              </w:rPr>
              <w:t xml:space="preserve"> </w:t>
            </w:r>
          </w:p>
          <w:p w:rsidR="001D30A8" w:rsidRDefault="001D30A8" w:rsidP="001D30A8">
            <w:pPr>
              <w:rPr>
                <w:rFonts w:ascii="Times New Roman" w:hAnsi="Times New Roman" w:cs="Times New Roman"/>
              </w:rPr>
            </w:pPr>
            <w:r w:rsidRPr="001D30A8">
              <w:rPr>
                <w:rFonts w:ascii="Times New Roman" w:hAnsi="Times New Roman" w:cs="Times New Roman"/>
              </w:rPr>
              <w:t>[Author]</w:t>
            </w:r>
          </w:p>
          <w:p w:rsidR="001D30A8" w:rsidRPr="001D30A8" w:rsidRDefault="001D30A8" w:rsidP="001D30A8">
            <w:pPr>
              <w:rPr>
                <w:rFonts w:ascii="Times New Roman" w:hAnsi="Times New Roman" w:cs="Times New Roman"/>
              </w:rPr>
            </w:pPr>
            <w:r w:rsidRPr="001D30A8">
              <w:rPr>
                <w:rFonts w:ascii="Times New Roman" w:hAnsi="Times New Roman" w:cs="Times New Roman"/>
              </w:rPr>
              <w:t xml:space="preserve"> (2015)</w:t>
            </w:r>
          </w:p>
          <w:p w:rsidR="001D30A8" w:rsidRPr="001D30A8" w:rsidRDefault="001D30A8" w:rsidP="001D30A8">
            <w:pPr>
              <w:rPr>
                <w:rFonts w:ascii="Times New Roman" w:hAnsi="Times New Roman" w:cs="Times New Roman"/>
              </w:rPr>
            </w:pPr>
          </w:p>
        </w:tc>
        <w:tc>
          <w:tcPr>
            <w:tcW w:w="615" w:type="pct"/>
          </w:tcPr>
          <w:p w:rsidR="001D30A8" w:rsidRPr="001D30A8" w:rsidRDefault="001D30A8" w:rsidP="001D30A8">
            <w:pPr>
              <w:rPr>
                <w:rFonts w:ascii="Times New Roman" w:hAnsi="Times New Roman" w:cs="Times New Roman"/>
              </w:rPr>
            </w:pPr>
            <w:r w:rsidRPr="001D30A8">
              <w:rPr>
                <w:rFonts w:ascii="Times New Roman" w:hAnsi="Times New Roman" w:cs="Times New Roman"/>
              </w:rPr>
              <w:t>94.00</w:t>
            </w:r>
          </w:p>
        </w:tc>
        <w:tc>
          <w:tcPr>
            <w:tcW w:w="997" w:type="pct"/>
          </w:tcPr>
          <w:p w:rsidR="001D30A8" w:rsidRPr="001D30A8" w:rsidRDefault="001D30A8" w:rsidP="001D30A8">
            <w:pPr>
              <w:rPr>
                <w:rFonts w:ascii="Times New Roman" w:hAnsi="Times New Roman" w:cs="Times New Roman"/>
              </w:rPr>
            </w:pPr>
            <w:r w:rsidRPr="001D30A8">
              <w:rPr>
                <w:rFonts w:ascii="Times New Roman" w:hAnsi="Times New Roman" w:cs="Times New Roman"/>
              </w:rPr>
              <w:t>ANN(Self- Organizing Map (SOM)) with Voting System</w:t>
            </w:r>
          </w:p>
        </w:tc>
        <w:tc>
          <w:tcPr>
            <w:tcW w:w="1227" w:type="pct"/>
            <w:tcBorders>
              <w:left w:val="nil"/>
            </w:tcBorders>
          </w:tcPr>
          <w:p w:rsidR="001D30A8" w:rsidRPr="001D30A8" w:rsidRDefault="001D30A8" w:rsidP="001D30A8">
            <w:pPr>
              <w:rPr>
                <w:rFonts w:ascii="Times New Roman" w:hAnsi="Times New Roman" w:cs="Times New Roman"/>
              </w:rPr>
            </w:pPr>
            <w:r w:rsidRPr="001D30A8">
              <w:rPr>
                <w:rFonts w:ascii="Times New Roman" w:hAnsi="Times New Roman" w:cs="Times New Roman"/>
              </w:rPr>
              <w:t>-high accuracy on recognition</w:t>
            </w:r>
          </w:p>
          <w:p w:rsidR="001D30A8" w:rsidRPr="001D30A8" w:rsidRDefault="001D30A8" w:rsidP="001D30A8">
            <w:pPr>
              <w:rPr>
                <w:rFonts w:ascii="Times New Roman" w:hAnsi="Times New Roman" w:cs="Times New Roman"/>
              </w:rPr>
            </w:pPr>
            <w:r w:rsidRPr="001D30A8">
              <w:rPr>
                <w:rFonts w:ascii="Times New Roman" w:hAnsi="Times New Roman" w:cs="Times New Roman"/>
              </w:rPr>
              <w:t>-efficient way on solving pattern classification problem</w:t>
            </w:r>
          </w:p>
        </w:tc>
        <w:tc>
          <w:tcPr>
            <w:tcW w:w="877" w:type="pct"/>
            <w:tcBorders>
              <w:left w:val="nil"/>
            </w:tcBorders>
          </w:tcPr>
          <w:p w:rsidR="001D30A8" w:rsidRPr="001D30A8" w:rsidRDefault="001D30A8" w:rsidP="001D30A8">
            <w:pPr>
              <w:rPr>
                <w:rFonts w:ascii="Times New Roman" w:hAnsi="Times New Roman" w:cs="Times New Roman"/>
              </w:rPr>
            </w:pPr>
            <w:r w:rsidRPr="001D30A8">
              <w:rPr>
                <w:rFonts w:ascii="Times New Roman" w:hAnsi="Times New Roman" w:cs="Times New Roman"/>
              </w:rPr>
              <w:t>-need to take 3 output to start the vote</w:t>
            </w:r>
          </w:p>
        </w:tc>
      </w:tr>
    </w:tbl>
    <w:commentRangeEnd w:id="544"/>
    <w:p w:rsidR="006D1B16" w:rsidRPr="006D1B16" w:rsidRDefault="001D30A8" w:rsidP="006D1B16">
      <w:pPr>
        <w:spacing w:after="0" w:line="480" w:lineRule="auto"/>
        <w:jc w:val="both"/>
        <w:rPr>
          <w:rFonts w:ascii="Times New Roman" w:hAnsi="Times New Roman" w:cs="Times New Roman"/>
          <w:sz w:val="24"/>
          <w:szCs w:val="24"/>
        </w:rPr>
      </w:pPr>
      <w:r>
        <w:rPr>
          <w:rStyle w:val="CommentReference"/>
        </w:rPr>
        <w:commentReference w:id="544"/>
      </w:r>
    </w:p>
    <w:p w:rsidR="006D1B16" w:rsidRPr="006D1B16" w:rsidRDefault="006D1B16" w:rsidP="006D1B16">
      <w:pPr>
        <w:spacing w:line="480" w:lineRule="auto"/>
        <w:jc w:val="both"/>
        <w:rPr>
          <w:rFonts w:ascii="Times New Roman" w:hAnsi="Times New Roman" w:cs="Times New Roman"/>
          <w:sz w:val="24"/>
          <w:szCs w:val="24"/>
        </w:rPr>
      </w:pPr>
      <w:r w:rsidRPr="006D1B16">
        <w:rPr>
          <w:rFonts w:ascii="Times New Roman" w:hAnsi="Times New Roman" w:cs="Times New Roman"/>
          <w:sz w:val="24"/>
          <w:szCs w:val="24"/>
        </w:rPr>
        <w:tab/>
        <w:t xml:space="preserve">Among all the literatures that had been studied in Table 1, the method used by Yap and Lim </w:t>
      </w:r>
      <w:r w:rsidRPr="006D1B16">
        <w:rPr>
          <w:rFonts w:ascii="Times New Roman" w:hAnsi="Times New Roman" w:cs="Times New Roman"/>
          <w:i/>
          <w:sz w:val="24"/>
          <w:szCs w:val="24"/>
        </w:rPr>
        <w:t>et al.</w:t>
      </w:r>
      <w:r w:rsidRPr="006D1B16">
        <w:rPr>
          <w:rFonts w:ascii="Times New Roman" w:hAnsi="Times New Roman" w:cs="Times New Roman"/>
          <w:sz w:val="24"/>
          <w:szCs w:val="24"/>
        </w:rPr>
        <w:t xml:space="preserve"> (2014) is quite similar to this proposed IRS. The </w:t>
      </w:r>
      <w:ins w:id="545" w:author="User" w:date="2016-01-13T17:34:00Z">
        <w:r w:rsidR="002734C0">
          <w:rPr>
            <w:rFonts w:ascii="Times New Roman" w:hAnsi="Times New Roman" w:cs="Times New Roman"/>
            <w:sz w:val="24"/>
            <w:szCs w:val="24"/>
          </w:rPr>
          <w:t>ANN</w:t>
        </w:r>
        <w:r w:rsidR="006641A8">
          <w:rPr>
            <w:rFonts w:ascii="Times New Roman" w:hAnsi="Times New Roman" w:cs="Times New Roman"/>
            <w:sz w:val="24"/>
            <w:szCs w:val="24"/>
          </w:rPr>
          <w:t xml:space="preserve"> </w:t>
        </w:r>
      </w:ins>
      <w:r w:rsidRPr="006D1B16">
        <w:rPr>
          <w:rFonts w:ascii="Times New Roman" w:hAnsi="Times New Roman" w:cs="Times New Roman"/>
          <w:sz w:val="24"/>
          <w:szCs w:val="24"/>
        </w:rPr>
        <w:t xml:space="preserve">algorithm </w:t>
      </w:r>
      <w:del w:id="546" w:author="User" w:date="2016-01-13T17:34:00Z">
        <w:r w:rsidRPr="006D1B16" w:rsidDel="006641A8">
          <w:rPr>
            <w:rFonts w:ascii="Times New Roman" w:hAnsi="Times New Roman" w:cs="Times New Roman"/>
            <w:sz w:val="24"/>
            <w:szCs w:val="24"/>
          </w:rPr>
          <w:delText xml:space="preserve">method </w:delText>
        </w:r>
      </w:del>
      <w:r w:rsidRPr="006D1B16">
        <w:rPr>
          <w:rFonts w:ascii="Times New Roman" w:hAnsi="Times New Roman" w:cs="Times New Roman"/>
          <w:sz w:val="24"/>
          <w:szCs w:val="24"/>
        </w:rPr>
        <w:t xml:space="preserve">used is the same in terms of training and testing. However, the ANN used by Yap and Lim </w:t>
      </w:r>
      <w:r w:rsidRPr="006D1B16">
        <w:rPr>
          <w:rFonts w:ascii="Times New Roman" w:hAnsi="Times New Roman" w:cs="Times New Roman"/>
          <w:i/>
          <w:sz w:val="24"/>
          <w:szCs w:val="24"/>
        </w:rPr>
        <w:t>et al.</w:t>
      </w:r>
      <w:r w:rsidRPr="006D1B16">
        <w:rPr>
          <w:rFonts w:ascii="Times New Roman" w:hAnsi="Times New Roman" w:cs="Times New Roman"/>
          <w:sz w:val="24"/>
          <w:szCs w:val="24"/>
        </w:rPr>
        <w:t xml:space="preserve"> (2014) used a comparator to compare the previous result against the new result. Once the new result is different from the previous result then it will reset. This will</w:t>
      </w:r>
      <w:ins w:id="547" w:author="User" w:date="2016-01-13T17:35:00Z">
        <w:r w:rsidR="002734C0">
          <w:rPr>
            <w:rFonts w:ascii="Times New Roman" w:hAnsi="Times New Roman" w:cs="Times New Roman"/>
            <w:sz w:val="24"/>
            <w:szCs w:val="24"/>
          </w:rPr>
          <w:t xml:space="preserve"> reduce the recognition rate.</w:t>
        </w:r>
      </w:ins>
      <w:del w:id="548" w:author="User" w:date="2016-01-13T17:35:00Z">
        <w:r w:rsidRPr="006D1B16" w:rsidDel="002734C0">
          <w:rPr>
            <w:rFonts w:ascii="Times New Roman" w:hAnsi="Times New Roman" w:cs="Times New Roman"/>
            <w:sz w:val="24"/>
            <w:szCs w:val="24"/>
          </w:rPr>
          <w:delText xml:space="preserve"> slow down the time of recognition. </w:delText>
        </w:r>
      </w:del>
      <w:r w:rsidRPr="006D1B16">
        <w:rPr>
          <w:rFonts w:ascii="Times New Roman" w:hAnsi="Times New Roman" w:cs="Times New Roman"/>
          <w:sz w:val="24"/>
          <w:szCs w:val="24"/>
        </w:rPr>
        <w:t xml:space="preserve">The proposed ANN uses the SOM scheme with </w:t>
      </w:r>
      <w:ins w:id="549" w:author="User" w:date="2016-01-13T17:35:00Z">
        <w:r w:rsidR="002734C0">
          <w:rPr>
            <w:rFonts w:ascii="Times New Roman" w:hAnsi="Times New Roman" w:cs="Times New Roman"/>
            <w:sz w:val="24"/>
            <w:szCs w:val="24"/>
          </w:rPr>
          <w:t xml:space="preserve">a </w:t>
        </w:r>
      </w:ins>
      <w:r w:rsidRPr="006D1B16">
        <w:rPr>
          <w:rFonts w:ascii="Times New Roman" w:hAnsi="Times New Roman" w:cs="Times New Roman"/>
          <w:sz w:val="24"/>
          <w:szCs w:val="24"/>
        </w:rPr>
        <w:t>voting system that takes three output array</w:t>
      </w:r>
      <w:ins w:id="550" w:author="User" w:date="2016-01-13T17:35:00Z">
        <w:r w:rsidR="002734C0">
          <w:rPr>
            <w:rFonts w:ascii="Times New Roman" w:hAnsi="Times New Roman" w:cs="Times New Roman"/>
            <w:sz w:val="24"/>
            <w:szCs w:val="24"/>
          </w:rPr>
          <w:t>s</w:t>
        </w:r>
      </w:ins>
      <w:r w:rsidRPr="006D1B16">
        <w:rPr>
          <w:rFonts w:ascii="Times New Roman" w:hAnsi="Times New Roman" w:cs="Times New Roman"/>
          <w:sz w:val="24"/>
          <w:szCs w:val="24"/>
        </w:rPr>
        <w:t xml:space="preserve"> to start the vote. It </w:t>
      </w:r>
      <w:del w:id="551" w:author="User" w:date="2016-01-13T17:36:00Z">
        <w:r w:rsidRPr="006D1B16" w:rsidDel="002734C0">
          <w:rPr>
            <w:rFonts w:ascii="Times New Roman" w:hAnsi="Times New Roman" w:cs="Times New Roman"/>
            <w:sz w:val="24"/>
            <w:szCs w:val="24"/>
          </w:rPr>
          <w:delText xml:space="preserve">is recognized with the result higher than </w:delText>
        </w:r>
      </w:del>
      <w:ins w:id="552" w:author="User" w:date="2016-01-13T17:36:00Z">
        <w:r w:rsidR="002734C0">
          <w:rPr>
            <w:rFonts w:ascii="Times New Roman" w:hAnsi="Times New Roman" w:cs="Times New Roman"/>
            <w:sz w:val="24"/>
            <w:szCs w:val="24"/>
          </w:rPr>
          <w:t xml:space="preserve">has a recognition probability higher than </w:t>
        </w:r>
      </w:ins>
      <w:r w:rsidRPr="006D1B16">
        <w:rPr>
          <w:rFonts w:ascii="Times New Roman" w:hAnsi="Times New Roman" w:cs="Times New Roman"/>
          <w:sz w:val="24"/>
          <w:szCs w:val="24"/>
        </w:rPr>
        <w:t xml:space="preserve">66.67%. The </w:t>
      </w:r>
      <w:r w:rsidR="00302BB8">
        <w:rPr>
          <w:rFonts w:ascii="Times New Roman" w:hAnsi="Times New Roman" w:cs="Times New Roman"/>
          <w:sz w:val="24"/>
          <w:szCs w:val="24"/>
        </w:rPr>
        <w:t>resource usage</w:t>
      </w:r>
      <w:commentRangeStart w:id="553"/>
      <w:ins w:id="554" w:author="User" w:date="2016-01-13T17:36:00Z">
        <w:r w:rsidR="002734C0">
          <w:rPr>
            <w:rFonts w:ascii="Times New Roman" w:hAnsi="Times New Roman" w:cs="Times New Roman"/>
            <w:sz w:val="24"/>
            <w:szCs w:val="24"/>
          </w:rPr>
          <w:t xml:space="preserve"> </w:t>
        </w:r>
        <w:commentRangeEnd w:id="553"/>
        <w:r w:rsidR="002734C0">
          <w:rPr>
            <w:rStyle w:val="CommentReference"/>
          </w:rPr>
          <w:commentReference w:id="553"/>
        </w:r>
      </w:ins>
      <w:r w:rsidR="00302BB8">
        <w:rPr>
          <w:rFonts w:ascii="Times New Roman" w:hAnsi="Times New Roman" w:cs="Times New Roman"/>
          <w:sz w:val="24"/>
          <w:szCs w:val="24"/>
        </w:rPr>
        <w:t xml:space="preserve">is </w:t>
      </w:r>
      <w:ins w:id="555" w:author="User" w:date="2016-01-13T17:37:00Z">
        <w:r w:rsidR="002734C0">
          <w:rPr>
            <w:rFonts w:ascii="Times New Roman" w:hAnsi="Times New Roman" w:cs="Times New Roman"/>
            <w:sz w:val="24"/>
            <w:szCs w:val="24"/>
          </w:rPr>
          <w:t xml:space="preserve">also </w:t>
        </w:r>
      </w:ins>
      <w:r w:rsidRPr="006D1B16">
        <w:rPr>
          <w:rFonts w:ascii="Times New Roman" w:hAnsi="Times New Roman" w:cs="Times New Roman"/>
          <w:sz w:val="24"/>
          <w:szCs w:val="24"/>
        </w:rPr>
        <w:t xml:space="preserve">lesser compared to Yap and Lim </w:t>
      </w:r>
      <w:r w:rsidRPr="006D1B16">
        <w:rPr>
          <w:rFonts w:ascii="Times New Roman" w:hAnsi="Times New Roman" w:cs="Times New Roman"/>
          <w:i/>
          <w:sz w:val="24"/>
          <w:szCs w:val="24"/>
        </w:rPr>
        <w:t>et al.</w:t>
      </w:r>
      <w:r w:rsidRPr="006D1B16">
        <w:rPr>
          <w:rFonts w:ascii="Times New Roman" w:hAnsi="Times New Roman" w:cs="Times New Roman"/>
          <w:sz w:val="24"/>
          <w:szCs w:val="24"/>
        </w:rPr>
        <w:t xml:space="preserve"> (2014).</w:t>
      </w:r>
    </w:p>
    <w:p w:rsidR="001F5127" w:rsidRDefault="006D1B16" w:rsidP="00302BB8">
      <w:pPr>
        <w:spacing w:line="480" w:lineRule="auto"/>
        <w:jc w:val="both"/>
        <w:rPr>
          <w:rFonts w:ascii="Times New Roman" w:hAnsi="Times New Roman" w:cs="Times New Roman"/>
          <w:sz w:val="24"/>
          <w:szCs w:val="24"/>
        </w:rPr>
      </w:pPr>
      <w:r w:rsidRPr="006D1B16">
        <w:rPr>
          <w:rFonts w:ascii="Times New Roman" w:hAnsi="Times New Roman" w:cs="Times New Roman"/>
          <w:sz w:val="24"/>
          <w:szCs w:val="24"/>
        </w:rPr>
        <w:lastRenderedPageBreak/>
        <w:tab/>
        <w:t xml:space="preserve">The </w:t>
      </w:r>
      <w:ins w:id="556" w:author="User" w:date="2016-01-13T17:38:00Z">
        <w:r w:rsidR="002734C0">
          <w:rPr>
            <w:rFonts w:ascii="Times New Roman" w:hAnsi="Times New Roman" w:cs="Times New Roman"/>
            <w:sz w:val="24"/>
            <w:szCs w:val="24"/>
          </w:rPr>
          <w:t xml:space="preserve">ANN </w:t>
        </w:r>
      </w:ins>
      <w:del w:id="557" w:author="User" w:date="2016-01-13T17:38:00Z">
        <w:r w:rsidRPr="006D1B16" w:rsidDel="002734C0">
          <w:rPr>
            <w:rFonts w:ascii="Times New Roman" w:hAnsi="Times New Roman" w:cs="Times New Roman"/>
            <w:sz w:val="24"/>
            <w:szCs w:val="24"/>
          </w:rPr>
          <w:delText xml:space="preserve">IRS </w:delText>
        </w:r>
      </w:del>
      <w:r w:rsidRPr="006D1B16">
        <w:rPr>
          <w:rFonts w:ascii="Times New Roman" w:hAnsi="Times New Roman" w:cs="Times New Roman"/>
          <w:sz w:val="24"/>
          <w:szCs w:val="24"/>
        </w:rPr>
        <w:t xml:space="preserve">applied to the </w:t>
      </w:r>
      <w:del w:id="558" w:author="User" w:date="2016-01-13T17:38:00Z">
        <w:r w:rsidRPr="006D1B16" w:rsidDel="002734C0">
          <w:rPr>
            <w:rFonts w:ascii="Times New Roman" w:hAnsi="Times New Roman" w:cs="Times New Roman"/>
            <w:sz w:val="24"/>
            <w:szCs w:val="24"/>
          </w:rPr>
          <w:delText xml:space="preserve">ANN </w:delText>
        </w:r>
      </w:del>
      <w:ins w:id="559" w:author="User" w:date="2016-01-13T17:38:00Z">
        <w:r w:rsidR="002734C0">
          <w:rPr>
            <w:rFonts w:ascii="Times New Roman" w:hAnsi="Times New Roman" w:cs="Times New Roman"/>
            <w:sz w:val="24"/>
            <w:szCs w:val="24"/>
          </w:rPr>
          <w:t>IRS</w:t>
        </w:r>
        <w:r w:rsidR="002734C0" w:rsidRPr="006D1B16">
          <w:rPr>
            <w:rFonts w:ascii="Times New Roman" w:hAnsi="Times New Roman" w:cs="Times New Roman"/>
            <w:sz w:val="24"/>
            <w:szCs w:val="24"/>
          </w:rPr>
          <w:t xml:space="preserve"> </w:t>
        </w:r>
      </w:ins>
      <w:r w:rsidRPr="006D1B16">
        <w:rPr>
          <w:rFonts w:ascii="Times New Roman" w:hAnsi="Times New Roman" w:cs="Times New Roman"/>
          <w:sz w:val="24"/>
          <w:szCs w:val="24"/>
        </w:rPr>
        <w:t xml:space="preserve">is SOM with voting system because it is an iris recognition method with </w:t>
      </w:r>
      <w:ins w:id="560" w:author="User" w:date="2016-01-13T17:38:00Z">
        <w:r w:rsidR="002734C0">
          <w:rPr>
            <w:rFonts w:ascii="Times New Roman" w:hAnsi="Times New Roman" w:cs="Times New Roman"/>
            <w:sz w:val="24"/>
            <w:szCs w:val="24"/>
          </w:rPr>
          <w:t xml:space="preserve">a </w:t>
        </w:r>
      </w:ins>
      <w:r w:rsidRPr="006D1B16">
        <w:rPr>
          <w:rFonts w:ascii="Times New Roman" w:hAnsi="Times New Roman" w:cs="Times New Roman"/>
          <w:sz w:val="24"/>
          <w:szCs w:val="24"/>
        </w:rPr>
        <w:t xml:space="preserve">higher accuracy and </w:t>
      </w:r>
      <w:ins w:id="561" w:author="User" w:date="2016-01-13T17:38:00Z">
        <w:r w:rsidR="002734C0">
          <w:rPr>
            <w:rFonts w:ascii="Times New Roman" w:hAnsi="Times New Roman" w:cs="Times New Roman"/>
            <w:sz w:val="24"/>
            <w:szCs w:val="24"/>
          </w:rPr>
          <w:t xml:space="preserve">is </w:t>
        </w:r>
      </w:ins>
      <w:r w:rsidRPr="006D1B16">
        <w:rPr>
          <w:rFonts w:ascii="Times New Roman" w:hAnsi="Times New Roman" w:cs="Times New Roman"/>
          <w:sz w:val="24"/>
          <w:szCs w:val="24"/>
        </w:rPr>
        <w:t xml:space="preserve">less time consuming. The expected accuracy is between 90-94% due to the limitation of space and lighting. The application of IRS is augmented security such as for </w:t>
      </w:r>
      <w:r w:rsidR="00302BB8">
        <w:rPr>
          <w:rFonts w:ascii="Times New Roman" w:hAnsi="Times New Roman" w:cs="Times New Roman"/>
          <w:sz w:val="24"/>
          <w:szCs w:val="24"/>
        </w:rPr>
        <w:t xml:space="preserve">low cost </w:t>
      </w:r>
      <w:r w:rsidRPr="006D1B16">
        <w:rPr>
          <w:rFonts w:ascii="Times New Roman" w:hAnsi="Times New Roman" w:cs="Times New Roman"/>
          <w:sz w:val="24"/>
          <w:szCs w:val="24"/>
        </w:rPr>
        <w:t>home security and criminal recognition purposes.</w:t>
      </w:r>
    </w:p>
    <w:p w:rsidR="00887678" w:rsidRPr="00302BB8" w:rsidRDefault="00E83560" w:rsidP="00302BB8">
      <w:pPr>
        <w:spacing w:line="480" w:lineRule="auto"/>
        <w:jc w:val="both"/>
        <w:rPr>
          <w:rFonts w:ascii="Times New Roman" w:hAnsi="Times New Roman" w:cs="Times New Roman"/>
          <w:sz w:val="24"/>
          <w:szCs w:val="24"/>
        </w:rPr>
      </w:pPr>
      <w:r>
        <w:rPr>
          <w:rFonts w:ascii="Times New Roman" w:hAnsi="Times New Roman" w:cs="Times New Roman"/>
          <w:sz w:val="24"/>
          <w:szCs w:val="24"/>
        </w:rPr>
        <w:tab/>
        <w:t>In a nutshell, this report is a design and development of a</w:t>
      </w:r>
      <w:ins w:id="562" w:author="User" w:date="2016-01-13T17:39:00Z">
        <w:r w:rsidR="002734C0">
          <w:rPr>
            <w:rFonts w:ascii="Times New Roman" w:hAnsi="Times New Roman" w:cs="Times New Roman"/>
            <w:sz w:val="24"/>
            <w:szCs w:val="24"/>
          </w:rPr>
          <w:t>n</w:t>
        </w:r>
      </w:ins>
      <w:r>
        <w:rPr>
          <w:rFonts w:ascii="Times New Roman" w:hAnsi="Times New Roman" w:cs="Times New Roman"/>
          <w:sz w:val="24"/>
          <w:szCs w:val="24"/>
        </w:rPr>
        <w:t xml:space="preserve"> IRS implemented on FPGA. It begins with an introduction to the background, past to current research on the topologies and strategies of iris recognition design in Chapter 1. Chapter 2 is the literature review of the SOM and Chapter 3 proposes the design methodology while the result and discussion are summarized in Chapter 4.</w:t>
      </w:r>
      <w:ins w:id="563" w:author="User" w:date="2016-01-13T17:39:00Z">
        <w:r w:rsidR="002734C0">
          <w:rPr>
            <w:rFonts w:ascii="Times New Roman" w:hAnsi="Times New Roman" w:cs="Times New Roman"/>
            <w:sz w:val="24"/>
            <w:szCs w:val="24"/>
          </w:rPr>
          <w:t xml:space="preserve"> Finally, Chapter 5 concludes this work.</w:t>
        </w:r>
      </w:ins>
    </w:p>
    <w:p w:rsidR="00887678" w:rsidRDefault="00887678">
      <w:pPr>
        <w:rPr>
          <w:rFonts w:ascii="Times New Roman" w:hAnsi="Times New Roman" w:cs="Times New Roman"/>
          <w:b/>
          <w:sz w:val="24"/>
          <w:szCs w:val="24"/>
        </w:rPr>
      </w:pPr>
      <w:r>
        <w:rPr>
          <w:rFonts w:ascii="Times New Roman" w:hAnsi="Times New Roman" w:cs="Times New Roman"/>
          <w:b/>
          <w:sz w:val="24"/>
          <w:szCs w:val="24"/>
        </w:rPr>
        <w:br w:type="page"/>
      </w:r>
    </w:p>
    <w:p w:rsidR="00045531" w:rsidRPr="00634891" w:rsidRDefault="00045531" w:rsidP="00634891">
      <w:pPr>
        <w:pStyle w:val="Heading2"/>
        <w:spacing w:before="0" w:after="240" w:line="480" w:lineRule="auto"/>
        <w:rPr>
          <w:rFonts w:ascii="Times New Roman" w:hAnsi="Times New Roman" w:cs="Times New Roman"/>
          <w:color w:val="auto"/>
          <w:sz w:val="24"/>
          <w:szCs w:val="24"/>
        </w:rPr>
      </w:pPr>
      <w:bookmarkStart w:id="564" w:name="_Toc440455507"/>
      <w:bookmarkStart w:id="565" w:name="_Toc440455942"/>
      <w:r w:rsidRPr="00634891">
        <w:rPr>
          <w:rFonts w:ascii="Times New Roman" w:hAnsi="Times New Roman" w:cs="Times New Roman"/>
          <w:color w:val="auto"/>
          <w:sz w:val="24"/>
          <w:szCs w:val="24"/>
        </w:rPr>
        <w:lastRenderedPageBreak/>
        <w:t>Chapter 2 Literature Review</w:t>
      </w:r>
      <w:bookmarkEnd w:id="564"/>
      <w:bookmarkEnd w:id="565"/>
    </w:p>
    <w:p w:rsidR="006607D7" w:rsidRPr="00634891" w:rsidRDefault="006607D7" w:rsidP="00634891">
      <w:pPr>
        <w:pStyle w:val="Heading3"/>
        <w:spacing w:before="0" w:after="240" w:line="480" w:lineRule="auto"/>
        <w:rPr>
          <w:rFonts w:ascii="Times New Roman" w:hAnsi="Times New Roman" w:cs="Times New Roman"/>
          <w:color w:val="auto"/>
          <w:sz w:val="24"/>
          <w:szCs w:val="24"/>
        </w:rPr>
      </w:pPr>
      <w:bookmarkStart w:id="566" w:name="_Toc440455508"/>
      <w:bookmarkStart w:id="567" w:name="_Toc440455943"/>
      <w:r w:rsidRPr="00634891">
        <w:rPr>
          <w:rFonts w:ascii="Times New Roman" w:hAnsi="Times New Roman" w:cs="Times New Roman"/>
          <w:color w:val="auto"/>
          <w:sz w:val="24"/>
          <w:szCs w:val="24"/>
        </w:rPr>
        <w:t xml:space="preserve">2.1 Conventional Methods for Image/ Iris Recognition </w:t>
      </w:r>
      <w:del w:id="568" w:author="User" w:date="2016-01-13T17:40:00Z">
        <w:r w:rsidRPr="00634891" w:rsidDel="00933FD0">
          <w:rPr>
            <w:rFonts w:ascii="Times New Roman" w:hAnsi="Times New Roman" w:cs="Times New Roman"/>
            <w:color w:val="auto"/>
            <w:sz w:val="24"/>
            <w:szCs w:val="24"/>
          </w:rPr>
          <w:delText>Method</w:delText>
        </w:r>
      </w:del>
      <w:bookmarkEnd w:id="566"/>
      <w:bookmarkEnd w:id="567"/>
    </w:p>
    <w:p w:rsidR="006607D7" w:rsidRPr="00634891" w:rsidRDefault="006607D7" w:rsidP="00634891">
      <w:pPr>
        <w:pStyle w:val="Heading4"/>
        <w:spacing w:before="0" w:after="240" w:line="480" w:lineRule="auto"/>
        <w:rPr>
          <w:rFonts w:ascii="Times New Roman" w:hAnsi="Times New Roman" w:cs="Times New Roman"/>
          <w:i w:val="0"/>
          <w:color w:val="auto"/>
          <w:sz w:val="24"/>
          <w:szCs w:val="24"/>
        </w:rPr>
      </w:pPr>
      <w:r w:rsidRPr="00634891">
        <w:rPr>
          <w:rFonts w:ascii="Times New Roman" w:hAnsi="Times New Roman" w:cs="Times New Roman"/>
          <w:i w:val="0"/>
          <w:color w:val="auto"/>
          <w:sz w:val="24"/>
          <w:szCs w:val="24"/>
        </w:rPr>
        <w:t xml:space="preserve">2.1.1 </w:t>
      </w:r>
      <w:r w:rsidR="00DB24E6" w:rsidRPr="00634891">
        <w:rPr>
          <w:rFonts w:ascii="Times New Roman" w:hAnsi="Times New Roman" w:cs="Times New Roman"/>
          <w:i w:val="0"/>
          <w:color w:val="auto"/>
          <w:sz w:val="24"/>
          <w:szCs w:val="24"/>
        </w:rPr>
        <w:t xml:space="preserve">Support Vector Machine and </w:t>
      </w:r>
      <w:r w:rsidRPr="00634891">
        <w:rPr>
          <w:rFonts w:ascii="Times New Roman" w:hAnsi="Times New Roman" w:cs="Times New Roman"/>
          <w:i w:val="0"/>
          <w:color w:val="auto"/>
          <w:sz w:val="24"/>
          <w:szCs w:val="24"/>
        </w:rPr>
        <w:t>Hamming Distance</w:t>
      </w:r>
      <w:r w:rsidR="00D42A99" w:rsidRPr="00634891">
        <w:rPr>
          <w:rFonts w:ascii="Times New Roman" w:hAnsi="Times New Roman" w:cs="Times New Roman"/>
          <w:i w:val="0"/>
          <w:color w:val="auto"/>
          <w:sz w:val="24"/>
          <w:szCs w:val="24"/>
        </w:rPr>
        <w:tab/>
      </w:r>
    </w:p>
    <w:p w:rsidR="00ED1C85" w:rsidRDefault="00D42A99"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r>
      <w:r w:rsidR="00DB24E6">
        <w:rPr>
          <w:rFonts w:ascii="Times New Roman" w:hAnsi="Times New Roman" w:cs="Times New Roman"/>
          <w:sz w:val="24"/>
          <w:szCs w:val="24"/>
        </w:rPr>
        <w:t xml:space="preserve">The </w:t>
      </w:r>
      <w:del w:id="569" w:author="User" w:date="2016-01-13T19:20:00Z">
        <w:r w:rsidR="00DB24E6" w:rsidDel="00A27645">
          <w:rPr>
            <w:rFonts w:ascii="Times New Roman" w:hAnsi="Times New Roman" w:cs="Times New Roman"/>
            <w:sz w:val="24"/>
            <w:szCs w:val="24"/>
          </w:rPr>
          <w:delText xml:space="preserve">combination </w:delText>
        </w:r>
      </w:del>
      <w:ins w:id="570" w:author="User" w:date="2016-01-13T19:20:00Z">
        <w:r w:rsidR="00A27645">
          <w:rPr>
            <w:rFonts w:ascii="Times New Roman" w:hAnsi="Times New Roman" w:cs="Times New Roman"/>
            <w:sz w:val="24"/>
            <w:szCs w:val="24"/>
          </w:rPr>
          <w:t xml:space="preserve">combined </w:t>
        </w:r>
      </w:ins>
      <w:r w:rsidR="00DB24E6">
        <w:rPr>
          <w:rFonts w:ascii="Times New Roman" w:hAnsi="Times New Roman" w:cs="Times New Roman"/>
          <w:sz w:val="24"/>
          <w:szCs w:val="24"/>
        </w:rPr>
        <w:t xml:space="preserve">algorithm of Support Vector Machine (SVM) and </w:t>
      </w:r>
      <w:r w:rsidR="00ED1C85">
        <w:rPr>
          <w:rFonts w:ascii="Times New Roman" w:hAnsi="Times New Roman" w:cs="Times New Roman"/>
          <w:sz w:val="24"/>
          <w:szCs w:val="24"/>
        </w:rPr>
        <w:t xml:space="preserve">Hamming Distance </w:t>
      </w:r>
      <w:r>
        <w:rPr>
          <w:rFonts w:ascii="Times New Roman" w:hAnsi="Times New Roman" w:cs="Times New Roman"/>
          <w:sz w:val="24"/>
          <w:szCs w:val="24"/>
        </w:rPr>
        <w:t xml:space="preserve">(HD) </w:t>
      </w:r>
      <w:r w:rsidR="00DB24E6">
        <w:rPr>
          <w:rFonts w:ascii="Times New Roman" w:hAnsi="Times New Roman" w:cs="Times New Roman"/>
          <w:sz w:val="24"/>
          <w:szCs w:val="24"/>
        </w:rPr>
        <w:t xml:space="preserve">is </w:t>
      </w:r>
      <w:r>
        <w:rPr>
          <w:rFonts w:ascii="Times New Roman" w:hAnsi="Times New Roman" w:cs="Times New Roman"/>
          <w:sz w:val="24"/>
          <w:szCs w:val="24"/>
        </w:rPr>
        <w:t xml:space="preserve">used </w:t>
      </w:r>
      <w:r w:rsidR="00ED1C85">
        <w:rPr>
          <w:rFonts w:ascii="Times New Roman" w:hAnsi="Times New Roman" w:cs="Times New Roman"/>
          <w:sz w:val="24"/>
          <w:szCs w:val="24"/>
        </w:rPr>
        <w:t>to performing training and testing for the iris recognition.</w:t>
      </w:r>
      <w:r w:rsidR="0097196B">
        <w:rPr>
          <w:rFonts w:ascii="Times New Roman" w:hAnsi="Times New Roman" w:cs="Times New Roman"/>
          <w:sz w:val="24"/>
          <w:szCs w:val="24"/>
        </w:rPr>
        <w:t xml:space="preserve"> The method for </w:t>
      </w:r>
      <w:r w:rsidR="00DB24E6">
        <w:rPr>
          <w:rFonts w:ascii="Times New Roman" w:hAnsi="Times New Roman" w:cs="Times New Roman"/>
          <w:sz w:val="24"/>
          <w:szCs w:val="24"/>
        </w:rPr>
        <w:t>HD</w:t>
      </w:r>
      <w:r w:rsidR="0097196B">
        <w:rPr>
          <w:rFonts w:ascii="Times New Roman" w:hAnsi="Times New Roman" w:cs="Times New Roman"/>
          <w:sz w:val="24"/>
          <w:szCs w:val="24"/>
        </w:rPr>
        <w:t xml:space="preserve"> is 1D Log Gabor wavelet</w:t>
      </w:r>
      <w:r w:rsidR="00DB24E6">
        <w:rPr>
          <w:rFonts w:ascii="Times New Roman" w:hAnsi="Times New Roman" w:cs="Times New Roman"/>
          <w:sz w:val="24"/>
          <w:szCs w:val="24"/>
        </w:rPr>
        <w:t xml:space="preserve"> and HAAR Wavelet decomposition for SVM</w:t>
      </w:r>
      <w:r w:rsidR="0097196B">
        <w:rPr>
          <w:rFonts w:ascii="Times New Roman" w:hAnsi="Times New Roman" w:cs="Times New Roman"/>
          <w:sz w:val="24"/>
          <w:szCs w:val="24"/>
        </w:rPr>
        <w:t>.</w:t>
      </w:r>
      <w:r>
        <w:rPr>
          <w:rFonts w:ascii="Times New Roman" w:hAnsi="Times New Roman" w:cs="Times New Roman"/>
          <w:sz w:val="24"/>
          <w:szCs w:val="24"/>
        </w:rPr>
        <w:t xml:space="preserve"> The </w:t>
      </w:r>
      <w:r w:rsidR="00C73717">
        <w:rPr>
          <w:rFonts w:ascii="Times New Roman" w:hAnsi="Times New Roman" w:cs="Times New Roman"/>
          <w:sz w:val="24"/>
          <w:szCs w:val="24"/>
        </w:rPr>
        <w:t xml:space="preserve">wavelet of 1D Log Gabor </w:t>
      </w:r>
      <w:del w:id="571" w:author="User" w:date="2016-01-13T19:23:00Z">
        <w:r w:rsidR="00C73717" w:rsidDel="00A27645">
          <w:rPr>
            <w:rFonts w:ascii="Times New Roman" w:hAnsi="Times New Roman" w:cs="Times New Roman"/>
            <w:sz w:val="24"/>
            <w:szCs w:val="24"/>
          </w:rPr>
          <w:delText>is convolving</w:delText>
        </w:r>
      </w:del>
      <w:ins w:id="572" w:author="User" w:date="2016-01-13T19:23:00Z">
        <w:r w:rsidR="00A27645">
          <w:rPr>
            <w:rFonts w:ascii="Times New Roman" w:hAnsi="Times New Roman" w:cs="Times New Roman"/>
            <w:sz w:val="24"/>
            <w:szCs w:val="24"/>
          </w:rPr>
          <w:t xml:space="preserve"> convolves</w:t>
        </w:r>
      </w:ins>
      <w:r w:rsidR="00C73717">
        <w:rPr>
          <w:rFonts w:ascii="Times New Roman" w:hAnsi="Times New Roman" w:cs="Times New Roman"/>
          <w:sz w:val="24"/>
          <w:szCs w:val="24"/>
        </w:rPr>
        <w:t xml:space="preserve"> the normalised iris region.</w:t>
      </w:r>
      <w:r>
        <w:rPr>
          <w:rFonts w:ascii="Times New Roman" w:hAnsi="Times New Roman" w:cs="Times New Roman"/>
          <w:sz w:val="24"/>
          <w:szCs w:val="24"/>
        </w:rPr>
        <w:t xml:space="preserve"> The first </w:t>
      </w:r>
      <w:del w:id="573" w:author="User" w:date="2016-01-13T19:23:00Z">
        <w:r w:rsidDel="00A27645">
          <w:rPr>
            <w:rFonts w:ascii="Times New Roman" w:hAnsi="Times New Roman" w:cs="Times New Roman"/>
            <w:sz w:val="24"/>
            <w:szCs w:val="24"/>
          </w:rPr>
          <w:delText xml:space="preserve">steps </w:delText>
        </w:r>
      </w:del>
      <w:ins w:id="574" w:author="User" w:date="2016-01-13T19:23:00Z">
        <w:r w:rsidR="00A27645">
          <w:rPr>
            <w:rFonts w:ascii="Times New Roman" w:hAnsi="Times New Roman" w:cs="Times New Roman"/>
            <w:sz w:val="24"/>
            <w:szCs w:val="24"/>
          </w:rPr>
          <w:t xml:space="preserve">step </w:t>
        </w:r>
      </w:ins>
      <w:r>
        <w:rPr>
          <w:rFonts w:ascii="Times New Roman" w:hAnsi="Times New Roman" w:cs="Times New Roman"/>
          <w:sz w:val="24"/>
          <w:szCs w:val="24"/>
        </w:rPr>
        <w:t>of this HD is to brea</w:t>
      </w:r>
      <w:r w:rsidR="00C77922">
        <w:rPr>
          <w:rFonts w:ascii="Times New Roman" w:hAnsi="Times New Roman" w:cs="Times New Roman"/>
          <w:sz w:val="24"/>
          <w:szCs w:val="24"/>
        </w:rPr>
        <w:t xml:space="preserve">k the normalised pattern into </w:t>
      </w:r>
      <w:r>
        <w:rPr>
          <w:rFonts w:ascii="Times New Roman" w:hAnsi="Times New Roman" w:cs="Times New Roman"/>
          <w:sz w:val="24"/>
          <w:szCs w:val="24"/>
        </w:rPr>
        <w:t>1D signals</w:t>
      </w:r>
      <w:r w:rsidR="00C77922">
        <w:rPr>
          <w:rFonts w:ascii="Times New Roman" w:hAnsi="Times New Roman" w:cs="Times New Roman"/>
          <w:sz w:val="24"/>
          <w:szCs w:val="24"/>
        </w:rPr>
        <w:t xml:space="preserve"> with a number so that the 1D Gabor wavelet is able to convolve</w:t>
      </w:r>
      <w:del w:id="575" w:author="User" w:date="2016-01-13T19:24:00Z">
        <w:r w:rsidR="00C77922" w:rsidDel="00A27645">
          <w:rPr>
            <w:rFonts w:ascii="Times New Roman" w:hAnsi="Times New Roman" w:cs="Times New Roman"/>
            <w:sz w:val="24"/>
            <w:szCs w:val="24"/>
          </w:rPr>
          <w:delText>d</w:delText>
        </w:r>
      </w:del>
      <w:r w:rsidR="00C77922">
        <w:rPr>
          <w:rFonts w:ascii="Times New Roman" w:hAnsi="Times New Roman" w:cs="Times New Roman"/>
          <w:sz w:val="24"/>
          <w:szCs w:val="24"/>
        </w:rPr>
        <w:t xml:space="preserve"> with the 1D signals </w:t>
      </w:r>
      <w:r w:rsidR="00C77922" w:rsidRPr="00ED5D39">
        <w:rPr>
          <w:rFonts w:ascii="Times New Roman" w:hAnsi="Times New Roman" w:cs="Times New Roman"/>
          <w:sz w:val="24"/>
          <w:szCs w:val="24"/>
        </w:rPr>
        <w:t>(HimanshuRai</w:t>
      </w:r>
      <w:r w:rsidR="00C77922" w:rsidRPr="00ED5D39">
        <w:rPr>
          <w:rFonts w:ascii="Times New Roman" w:hAnsi="Times New Roman" w:cs="Times New Roman"/>
          <w:i/>
          <w:sz w:val="24"/>
          <w:szCs w:val="24"/>
        </w:rPr>
        <w:t xml:space="preserve"> et </w:t>
      </w:r>
      <w:commentRangeStart w:id="576"/>
      <w:r w:rsidR="00C77922" w:rsidRPr="00ED5D39">
        <w:rPr>
          <w:rFonts w:ascii="Times New Roman" w:hAnsi="Times New Roman" w:cs="Times New Roman"/>
          <w:i/>
          <w:sz w:val="24"/>
          <w:szCs w:val="24"/>
        </w:rPr>
        <w:t>al</w:t>
      </w:r>
      <w:ins w:id="577" w:author="User" w:date="2016-01-13T19:24:00Z">
        <w:r w:rsidR="00A27645">
          <w:rPr>
            <w:rFonts w:ascii="Times New Roman" w:hAnsi="Times New Roman" w:cs="Times New Roman"/>
            <w:i/>
            <w:sz w:val="24"/>
            <w:szCs w:val="24"/>
          </w:rPr>
          <w:t>.</w:t>
        </w:r>
      </w:ins>
      <w:r w:rsidR="007205B9">
        <w:rPr>
          <w:rFonts w:ascii="Times New Roman" w:hAnsi="Times New Roman" w:cs="Times New Roman"/>
          <w:sz w:val="24"/>
          <w:szCs w:val="24"/>
        </w:rPr>
        <w:t xml:space="preserve"> </w:t>
      </w:r>
      <w:commentRangeEnd w:id="576"/>
      <w:r w:rsidR="00A27645">
        <w:rPr>
          <w:rStyle w:val="CommentReference"/>
        </w:rPr>
        <w:commentReference w:id="576"/>
      </w:r>
      <w:r w:rsidR="007205B9">
        <w:rPr>
          <w:rFonts w:ascii="Times New Roman" w:hAnsi="Times New Roman" w:cs="Times New Roman"/>
          <w:sz w:val="24"/>
          <w:szCs w:val="24"/>
        </w:rPr>
        <w:t>2014)</w:t>
      </w:r>
      <w:r w:rsidR="00C77922">
        <w:rPr>
          <w:rFonts w:ascii="Times New Roman" w:hAnsi="Times New Roman" w:cs="Times New Roman"/>
          <w:sz w:val="24"/>
          <w:szCs w:val="24"/>
        </w:rPr>
        <w:t xml:space="preserve">. The 1D signals </w:t>
      </w:r>
      <w:del w:id="578" w:author="User" w:date="2016-01-13T19:25:00Z">
        <w:r w:rsidR="00C77922" w:rsidDel="00A27645">
          <w:rPr>
            <w:rFonts w:ascii="Times New Roman" w:hAnsi="Times New Roman" w:cs="Times New Roman"/>
            <w:sz w:val="24"/>
            <w:szCs w:val="24"/>
          </w:rPr>
          <w:delText xml:space="preserve">is </w:delText>
        </w:r>
      </w:del>
      <w:ins w:id="579" w:author="User" w:date="2016-01-13T19:25:00Z">
        <w:r w:rsidR="00A27645">
          <w:rPr>
            <w:rFonts w:ascii="Times New Roman" w:hAnsi="Times New Roman" w:cs="Times New Roman"/>
            <w:sz w:val="24"/>
            <w:szCs w:val="24"/>
          </w:rPr>
          <w:t xml:space="preserve">are </w:t>
        </w:r>
      </w:ins>
      <w:r w:rsidR="00C77922">
        <w:rPr>
          <w:rFonts w:ascii="Times New Roman" w:hAnsi="Times New Roman" w:cs="Times New Roman"/>
          <w:sz w:val="24"/>
          <w:szCs w:val="24"/>
        </w:rPr>
        <w:t xml:space="preserve">taken </w:t>
      </w:r>
      <w:del w:id="580" w:author="User" w:date="2016-01-13T19:25:00Z">
        <w:r w:rsidR="00C77922" w:rsidDel="00A27645">
          <w:rPr>
            <w:rFonts w:ascii="Times New Roman" w:hAnsi="Times New Roman" w:cs="Times New Roman"/>
            <w:sz w:val="24"/>
            <w:szCs w:val="24"/>
          </w:rPr>
          <w:delText xml:space="preserve">by </w:delText>
        </w:r>
      </w:del>
      <w:ins w:id="581" w:author="User" w:date="2016-01-13T19:25:00Z">
        <w:r w:rsidR="00A27645">
          <w:rPr>
            <w:rFonts w:ascii="Times New Roman" w:hAnsi="Times New Roman" w:cs="Times New Roman"/>
            <w:sz w:val="24"/>
            <w:szCs w:val="24"/>
          </w:rPr>
          <w:t xml:space="preserve">from </w:t>
        </w:r>
      </w:ins>
      <w:r w:rsidR="00C77922">
        <w:rPr>
          <w:rFonts w:ascii="Times New Roman" w:hAnsi="Times New Roman" w:cs="Times New Roman"/>
          <w:sz w:val="24"/>
          <w:szCs w:val="24"/>
        </w:rPr>
        <w:t>each row of the 2D normalised pattern and the circular ring on the iris region will be corresponded</w:t>
      </w:r>
      <w:ins w:id="582" w:author="User" w:date="2016-01-13T19:25:00Z">
        <w:r w:rsidR="00A27645">
          <w:rPr>
            <w:rFonts w:ascii="Times New Roman" w:hAnsi="Times New Roman" w:cs="Times New Roman"/>
            <w:sz w:val="24"/>
            <w:szCs w:val="24"/>
          </w:rPr>
          <w:t xml:space="preserve"> </w:t>
        </w:r>
      </w:ins>
      <w:r w:rsidR="007205B9" w:rsidRPr="00ED5D39">
        <w:rPr>
          <w:rFonts w:ascii="Times New Roman" w:hAnsi="Times New Roman" w:cs="Times New Roman"/>
          <w:sz w:val="24"/>
          <w:szCs w:val="24"/>
        </w:rPr>
        <w:t>(HimanshuRai</w:t>
      </w:r>
      <w:r w:rsidR="007205B9" w:rsidRPr="00ED5D39">
        <w:rPr>
          <w:rFonts w:ascii="Times New Roman" w:hAnsi="Times New Roman" w:cs="Times New Roman"/>
          <w:i/>
          <w:sz w:val="24"/>
          <w:szCs w:val="24"/>
        </w:rPr>
        <w:t xml:space="preserve"> et al</w:t>
      </w:r>
      <w:commentRangeStart w:id="583"/>
      <w:ins w:id="584" w:author="User" w:date="2016-01-13T19:25:00Z">
        <w:r w:rsidR="00A27645">
          <w:rPr>
            <w:rFonts w:ascii="Times New Roman" w:hAnsi="Times New Roman" w:cs="Times New Roman"/>
            <w:i/>
            <w:sz w:val="24"/>
            <w:szCs w:val="24"/>
          </w:rPr>
          <w:t>.</w:t>
        </w:r>
      </w:ins>
      <w:r w:rsidR="007205B9">
        <w:rPr>
          <w:rFonts w:ascii="Times New Roman" w:hAnsi="Times New Roman" w:cs="Times New Roman"/>
          <w:sz w:val="24"/>
          <w:szCs w:val="24"/>
        </w:rPr>
        <w:t xml:space="preserve"> </w:t>
      </w:r>
      <w:commentRangeEnd w:id="583"/>
      <w:r w:rsidR="00A27645">
        <w:rPr>
          <w:rStyle w:val="CommentReference"/>
        </w:rPr>
        <w:commentReference w:id="583"/>
      </w:r>
      <w:r w:rsidR="007205B9">
        <w:rPr>
          <w:rFonts w:ascii="Times New Roman" w:hAnsi="Times New Roman" w:cs="Times New Roman"/>
          <w:sz w:val="24"/>
          <w:szCs w:val="24"/>
        </w:rPr>
        <w:t>2014)</w:t>
      </w:r>
      <w:r w:rsidR="00C77922">
        <w:rPr>
          <w:rFonts w:ascii="Times New Roman" w:hAnsi="Times New Roman" w:cs="Times New Roman"/>
          <w:sz w:val="24"/>
          <w:szCs w:val="24"/>
        </w:rPr>
        <w:t>.</w:t>
      </w:r>
      <w:ins w:id="585" w:author="User" w:date="2016-01-13T19:25:00Z">
        <w:r w:rsidR="00A27645">
          <w:rPr>
            <w:rFonts w:ascii="Times New Roman" w:hAnsi="Times New Roman" w:cs="Times New Roman"/>
            <w:sz w:val="24"/>
            <w:szCs w:val="24"/>
          </w:rPr>
          <w:t xml:space="preserve"> </w:t>
        </w:r>
      </w:ins>
      <w:r w:rsidR="002456D4">
        <w:rPr>
          <w:rFonts w:ascii="Times New Roman" w:hAnsi="Times New Roman" w:cs="Times New Roman"/>
          <w:sz w:val="24"/>
          <w:szCs w:val="24"/>
        </w:rPr>
        <w:t xml:space="preserve">By referring to the </w:t>
      </w:r>
      <w:del w:id="586" w:author="User" w:date="2016-01-13T19:28:00Z">
        <w:r w:rsidR="002456D4" w:rsidDel="00C66628">
          <w:rPr>
            <w:rFonts w:ascii="Times New Roman" w:hAnsi="Times New Roman" w:cs="Times New Roman"/>
            <w:sz w:val="24"/>
            <w:szCs w:val="24"/>
          </w:rPr>
          <w:delText>Table 2</w:delText>
        </w:r>
      </w:del>
      <w:ins w:id="587" w:author="User" w:date="2016-01-13T19:28:00Z">
        <w:r w:rsidR="00C66628">
          <w:rPr>
            <w:rFonts w:ascii="Times New Roman" w:hAnsi="Times New Roman" w:cs="Times New Roman"/>
            <w:sz w:val="24"/>
            <w:szCs w:val="24"/>
          </w:rPr>
          <w:t xml:space="preserve"> Table 2.1</w:t>
        </w:r>
      </w:ins>
      <w:r w:rsidR="002456D4">
        <w:rPr>
          <w:rFonts w:ascii="Times New Roman" w:hAnsi="Times New Roman" w:cs="Times New Roman"/>
          <w:sz w:val="24"/>
          <w:szCs w:val="24"/>
        </w:rPr>
        <w:t>, t</w:t>
      </w:r>
      <w:r w:rsidR="00DB24E6">
        <w:rPr>
          <w:rFonts w:ascii="Times New Roman" w:hAnsi="Times New Roman" w:cs="Times New Roman"/>
          <w:sz w:val="24"/>
          <w:szCs w:val="24"/>
        </w:rPr>
        <w:t>he advantage</w:t>
      </w:r>
      <w:del w:id="588" w:author="User" w:date="2016-01-13T19:26:00Z">
        <w:r w:rsidR="00DB24E6" w:rsidDel="00A27645">
          <w:rPr>
            <w:rFonts w:ascii="Times New Roman" w:hAnsi="Times New Roman" w:cs="Times New Roman"/>
            <w:sz w:val="24"/>
            <w:szCs w:val="24"/>
          </w:rPr>
          <w:delText>s</w:delText>
        </w:r>
      </w:del>
      <w:r w:rsidR="00DB24E6">
        <w:rPr>
          <w:rFonts w:ascii="Times New Roman" w:hAnsi="Times New Roman" w:cs="Times New Roman"/>
          <w:sz w:val="24"/>
          <w:szCs w:val="24"/>
        </w:rPr>
        <w:t xml:space="preserve"> of this method is to improve the accuracy </w:t>
      </w:r>
      <w:ins w:id="589" w:author="User" w:date="2016-01-13T19:29:00Z">
        <w:r w:rsidR="00C66628">
          <w:rPr>
            <w:rFonts w:ascii="Times New Roman" w:hAnsi="Times New Roman" w:cs="Times New Roman"/>
            <w:sz w:val="24"/>
            <w:szCs w:val="24"/>
          </w:rPr>
          <w:t xml:space="preserve">by </w:t>
        </w:r>
      </w:ins>
      <w:ins w:id="590" w:author="User" w:date="2016-01-13T19:30:00Z">
        <w:r w:rsidR="00BC1C76">
          <w:rPr>
            <w:rFonts w:ascii="Times New Roman" w:hAnsi="Times New Roman" w:cs="Times New Roman"/>
            <w:sz w:val="24"/>
            <w:szCs w:val="24"/>
          </w:rPr>
          <w:t xml:space="preserve">means of </w:t>
        </w:r>
      </w:ins>
      <w:del w:id="591" w:author="User" w:date="2016-01-13T19:29:00Z">
        <w:r w:rsidR="00DB24E6" w:rsidDel="00C66628">
          <w:rPr>
            <w:rFonts w:ascii="Times New Roman" w:hAnsi="Times New Roman" w:cs="Times New Roman"/>
            <w:sz w:val="24"/>
            <w:szCs w:val="24"/>
          </w:rPr>
          <w:delText xml:space="preserve">of </w:delText>
        </w:r>
      </w:del>
      <w:r w:rsidR="00DB24E6">
        <w:rPr>
          <w:rFonts w:ascii="Times New Roman" w:hAnsi="Times New Roman" w:cs="Times New Roman"/>
          <w:sz w:val="24"/>
          <w:szCs w:val="24"/>
        </w:rPr>
        <w:t xml:space="preserve">non-false rejection and the </w:t>
      </w:r>
      <w:del w:id="592" w:author="User" w:date="2016-01-13T19:26:00Z">
        <w:r w:rsidR="00DB24E6" w:rsidDel="00A27645">
          <w:rPr>
            <w:rFonts w:ascii="Times New Roman" w:hAnsi="Times New Roman" w:cs="Times New Roman"/>
            <w:sz w:val="24"/>
            <w:szCs w:val="24"/>
          </w:rPr>
          <w:delText xml:space="preserve">disadvantages </w:delText>
        </w:r>
      </w:del>
      <w:ins w:id="593" w:author="User" w:date="2016-01-13T19:26:00Z">
        <w:r w:rsidR="00A27645">
          <w:rPr>
            <w:rFonts w:ascii="Times New Roman" w:hAnsi="Times New Roman" w:cs="Times New Roman"/>
            <w:sz w:val="24"/>
            <w:szCs w:val="24"/>
          </w:rPr>
          <w:t xml:space="preserve">disadvantage </w:t>
        </w:r>
      </w:ins>
      <w:r w:rsidR="00DB24E6">
        <w:rPr>
          <w:rFonts w:ascii="Times New Roman" w:hAnsi="Times New Roman" w:cs="Times New Roman"/>
          <w:sz w:val="24"/>
          <w:szCs w:val="24"/>
        </w:rPr>
        <w:t xml:space="preserve">is the </w:t>
      </w:r>
      <w:del w:id="594" w:author="User" w:date="2016-01-13T19:27:00Z">
        <w:r w:rsidR="00DB24E6" w:rsidDel="00C66628">
          <w:rPr>
            <w:rFonts w:ascii="Times New Roman" w:hAnsi="Times New Roman" w:cs="Times New Roman"/>
            <w:sz w:val="24"/>
            <w:szCs w:val="24"/>
          </w:rPr>
          <w:delText>time for recognit</w:delText>
        </w:r>
        <w:r w:rsidR="002456D4" w:rsidDel="00C66628">
          <w:rPr>
            <w:rFonts w:ascii="Times New Roman" w:hAnsi="Times New Roman" w:cs="Times New Roman"/>
            <w:sz w:val="24"/>
            <w:szCs w:val="24"/>
          </w:rPr>
          <w:delText>ion is longer</w:delText>
        </w:r>
      </w:del>
      <w:ins w:id="595" w:author="User" w:date="2016-01-13T19:27:00Z">
        <w:r w:rsidR="00C66628">
          <w:rPr>
            <w:rFonts w:ascii="Times New Roman" w:hAnsi="Times New Roman" w:cs="Times New Roman"/>
            <w:sz w:val="24"/>
            <w:szCs w:val="24"/>
          </w:rPr>
          <w:t xml:space="preserve"> longer recognition time</w:t>
        </w:r>
      </w:ins>
      <w:r w:rsidR="002456D4">
        <w:rPr>
          <w:rFonts w:ascii="Times New Roman" w:hAnsi="Times New Roman" w:cs="Times New Roman"/>
          <w:sz w:val="24"/>
          <w:szCs w:val="24"/>
        </w:rPr>
        <w:t xml:space="preserve"> because </w:t>
      </w:r>
      <w:ins w:id="596" w:author="User" w:date="2016-01-13T19:27:00Z">
        <w:r w:rsidR="00C66628">
          <w:rPr>
            <w:rFonts w:ascii="Times New Roman" w:hAnsi="Times New Roman" w:cs="Times New Roman"/>
            <w:sz w:val="24"/>
            <w:szCs w:val="24"/>
          </w:rPr>
          <w:t xml:space="preserve">it </w:t>
        </w:r>
      </w:ins>
      <w:r w:rsidR="002456D4">
        <w:rPr>
          <w:rFonts w:ascii="Times New Roman" w:hAnsi="Times New Roman" w:cs="Times New Roman"/>
          <w:sz w:val="24"/>
          <w:szCs w:val="24"/>
        </w:rPr>
        <w:t xml:space="preserve">has to go through </w:t>
      </w:r>
      <w:del w:id="597" w:author="User" w:date="2016-01-13T19:27:00Z">
        <w:r w:rsidR="002456D4" w:rsidDel="00C66628">
          <w:rPr>
            <w:rFonts w:ascii="Times New Roman" w:hAnsi="Times New Roman" w:cs="Times New Roman"/>
            <w:sz w:val="24"/>
            <w:szCs w:val="24"/>
          </w:rPr>
          <w:delText xml:space="preserve">2 </w:delText>
        </w:r>
      </w:del>
      <w:del w:id="598" w:author="User" w:date="2016-01-13T19:28:00Z">
        <w:r w:rsidR="002456D4" w:rsidDel="00C66628">
          <w:rPr>
            <w:rFonts w:ascii="Times New Roman" w:hAnsi="Times New Roman" w:cs="Times New Roman"/>
            <w:sz w:val="24"/>
            <w:szCs w:val="24"/>
          </w:rPr>
          <w:delText>sub method</w:delText>
        </w:r>
      </w:del>
      <w:ins w:id="599" w:author="User" w:date="2016-01-13T19:28:00Z">
        <w:r w:rsidR="00C66628">
          <w:rPr>
            <w:rFonts w:ascii="Times New Roman" w:hAnsi="Times New Roman" w:cs="Times New Roman"/>
            <w:sz w:val="24"/>
            <w:szCs w:val="24"/>
          </w:rPr>
          <w:t xml:space="preserve"> two subsidiary methods</w:t>
        </w:r>
      </w:ins>
      <w:r w:rsidR="002456D4">
        <w:rPr>
          <w:rFonts w:ascii="Times New Roman" w:hAnsi="Times New Roman" w:cs="Times New Roman"/>
          <w:sz w:val="24"/>
          <w:szCs w:val="24"/>
        </w:rPr>
        <w:t xml:space="preserve">. Other than that, the accuracy of this method </w:t>
      </w:r>
      <w:del w:id="600" w:author="User" w:date="2016-01-13T19:28:00Z">
        <w:r w:rsidR="002456D4" w:rsidDel="00C66628">
          <w:rPr>
            <w:rFonts w:ascii="Times New Roman" w:hAnsi="Times New Roman" w:cs="Times New Roman"/>
            <w:sz w:val="24"/>
            <w:szCs w:val="24"/>
          </w:rPr>
          <w:delText xml:space="preserve">is </w:delText>
        </w:r>
      </w:del>
      <w:ins w:id="601" w:author="User" w:date="2016-01-13T19:28:00Z">
        <w:r w:rsidR="00C66628">
          <w:rPr>
            <w:rFonts w:ascii="Times New Roman" w:hAnsi="Times New Roman" w:cs="Times New Roman"/>
            <w:sz w:val="24"/>
            <w:szCs w:val="24"/>
          </w:rPr>
          <w:t xml:space="preserve">goes </w:t>
        </w:r>
      </w:ins>
      <w:r w:rsidR="002456D4">
        <w:rPr>
          <w:rFonts w:ascii="Times New Roman" w:hAnsi="Times New Roman" w:cs="Times New Roman"/>
          <w:sz w:val="24"/>
          <w:szCs w:val="24"/>
        </w:rPr>
        <w:t>up to 99.88%.</w:t>
      </w:r>
    </w:p>
    <w:p w:rsidR="002456D4" w:rsidRDefault="002456D4" w:rsidP="002351F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Table 2</w:t>
      </w:r>
      <w:r w:rsidR="00455321">
        <w:rPr>
          <w:rFonts w:ascii="Times New Roman" w:hAnsi="Times New Roman" w:cs="Times New Roman"/>
          <w:sz w:val="24"/>
          <w:szCs w:val="24"/>
        </w:rPr>
        <w:t>.1</w:t>
      </w:r>
      <w:r>
        <w:rPr>
          <w:rFonts w:ascii="Times New Roman" w:hAnsi="Times New Roman" w:cs="Times New Roman"/>
          <w:sz w:val="24"/>
          <w:szCs w:val="24"/>
        </w:rPr>
        <w:t xml:space="preserve">: Details and Information </w:t>
      </w:r>
      <w:del w:id="602" w:author="User" w:date="2016-01-13T19:39:00Z">
        <w:r w:rsidDel="0018053F">
          <w:rPr>
            <w:rFonts w:ascii="Times New Roman" w:hAnsi="Times New Roman" w:cs="Times New Roman"/>
            <w:sz w:val="24"/>
            <w:szCs w:val="24"/>
          </w:rPr>
          <w:delText xml:space="preserve">for </w:delText>
        </w:r>
      </w:del>
      <w:ins w:id="603" w:author="User" w:date="2016-01-13T19:39:00Z">
        <w:r w:rsidR="0018053F">
          <w:rPr>
            <w:rFonts w:ascii="Times New Roman" w:hAnsi="Times New Roman" w:cs="Times New Roman"/>
            <w:sz w:val="24"/>
            <w:szCs w:val="24"/>
          </w:rPr>
          <w:t xml:space="preserve">of the </w:t>
        </w:r>
      </w:ins>
      <w:r>
        <w:rPr>
          <w:rFonts w:ascii="Times New Roman" w:hAnsi="Times New Roman" w:cs="Times New Roman"/>
          <w:sz w:val="24"/>
          <w:szCs w:val="24"/>
        </w:rPr>
        <w:t>SVM and HD method</w:t>
      </w:r>
    </w:p>
    <w:tbl>
      <w:tblPr>
        <w:tblStyle w:val="TableGrid"/>
        <w:tblW w:w="0" w:type="auto"/>
        <w:tblLook w:val="04A0"/>
      </w:tblPr>
      <w:tblGrid>
        <w:gridCol w:w="4621"/>
        <w:gridCol w:w="4621"/>
      </w:tblGrid>
      <w:tr w:rsidR="007205B9" w:rsidTr="007205B9">
        <w:tc>
          <w:tcPr>
            <w:tcW w:w="4621" w:type="dxa"/>
          </w:tcPr>
          <w:p w:rsidR="007205B9" w:rsidRPr="002456D4" w:rsidRDefault="007205B9" w:rsidP="002456D4">
            <w:pPr>
              <w:jc w:val="both"/>
              <w:rPr>
                <w:rFonts w:ascii="Times New Roman" w:hAnsi="Times New Roman" w:cs="Times New Roman"/>
                <w:b/>
              </w:rPr>
            </w:pPr>
            <w:r w:rsidRPr="002456D4">
              <w:rPr>
                <w:rFonts w:ascii="Times New Roman" w:hAnsi="Times New Roman" w:cs="Times New Roman"/>
                <w:b/>
              </w:rPr>
              <w:t>Details</w:t>
            </w:r>
          </w:p>
        </w:tc>
        <w:tc>
          <w:tcPr>
            <w:tcW w:w="4621" w:type="dxa"/>
          </w:tcPr>
          <w:p w:rsidR="007205B9" w:rsidRPr="002456D4" w:rsidRDefault="00DB24E6" w:rsidP="002456D4">
            <w:pPr>
              <w:jc w:val="both"/>
              <w:rPr>
                <w:rFonts w:ascii="Times New Roman" w:hAnsi="Times New Roman" w:cs="Times New Roman"/>
                <w:b/>
              </w:rPr>
            </w:pPr>
            <w:r w:rsidRPr="002456D4">
              <w:rPr>
                <w:rFonts w:ascii="Times New Roman" w:hAnsi="Times New Roman" w:cs="Times New Roman"/>
                <w:b/>
              </w:rPr>
              <w:t>Information</w:t>
            </w:r>
          </w:p>
        </w:tc>
      </w:tr>
      <w:tr w:rsidR="007205B9" w:rsidTr="007205B9">
        <w:tc>
          <w:tcPr>
            <w:tcW w:w="4621" w:type="dxa"/>
          </w:tcPr>
          <w:p w:rsidR="007205B9" w:rsidRPr="002456D4" w:rsidRDefault="00A27645" w:rsidP="00A27645">
            <w:pPr>
              <w:jc w:val="both"/>
              <w:rPr>
                <w:rFonts w:ascii="Times New Roman" w:hAnsi="Times New Roman" w:cs="Times New Roman"/>
              </w:rPr>
            </w:pPr>
            <w:ins w:id="604" w:author="User" w:date="2016-01-13T19:26:00Z">
              <w:r>
                <w:rPr>
                  <w:rFonts w:ascii="Times New Roman" w:hAnsi="Times New Roman" w:cs="Times New Roman"/>
                </w:rPr>
                <w:t xml:space="preserve">Advantage </w:t>
              </w:r>
            </w:ins>
            <w:del w:id="605" w:author="User" w:date="2016-01-13T19:26:00Z">
              <w:r w:rsidR="007205B9" w:rsidRPr="002456D4" w:rsidDel="00A27645">
                <w:rPr>
                  <w:rFonts w:ascii="Times New Roman" w:hAnsi="Times New Roman" w:cs="Times New Roman"/>
                </w:rPr>
                <w:delText>Advantages</w:delText>
              </w:r>
            </w:del>
          </w:p>
        </w:tc>
        <w:tc>
          <w:tcPr>
            <w:tcW w:w="4621" w:type="dxa"/>
          </w:tcPr>
          <w:p w:rsidR="007205B9" w:rsidRPr="002456D4" w:rsidRDefault="007205B9" w:rsidP="00BC1C76">
            <w:pPr>
              <w:jc w:val="both"/>
              <w:rPr>
                <w:rFonts w:ascii="Times New Roman" w:hAnsi="Times New Roman" w:cs="Times New Roman"/>
              </w:rPr>
            </w:pPr>
            <w:r w:rsidRPr="002456D4">
              <w:rPr>
                <w:rFonts w:ascii="Times New Roman" w:hAnsi="Times New Roman" w:cs="Times New Roman"/>
              </w:rPr>
              <w:t>-</w:t>
            </w:r>
            <w:r w:rsidR="00DB24E6" w:rsidRPr="002456D4">
              <w:rPr>
                <w:rFonts w:ascii="Times New Roman" w:hAnsi="Times New Roman" w:cs="Times New Roman"/>
              </w:rPr>
              <w:t xml:space="preserve"> improve the accuracy </w:t>
            </w:r>
            <w:del w:id="606" w:author="User" w:date="2016-01-13T19:30:00Z">
              <w:r w:rsidR="00DB24E6" w:rsidRPr="002456D4" w:rsidDel="00BC1C76">
                <w:rPr>
                  <w:rFonts w:ascii="Times New Roman" w:hAnsi="Times New Roman" w:cs="Times New Roman"/>
                </w:rPr>
                <w:delText>of on</w:delText>
              </w:r>
            </w:del>
            <w:ins w:id="607" w:author="User" w:date="2016-01-13T19:30:00Z">
              <w:r w:rsidR="00BC1C76">
                <w:rPr>
                  <w:rFonts w:ascii="Times New Roman" w:hAnsi="Times New Roman" w:cs="Times New Roman"/>
                </w:rPr>
                <w:t>by means of</w:t>
              </w:r>
            </w:ins>
            <w:r w:rsidR="00DB24E6" w:rsidRPr="002456D4">
              <w:rPr>
                <w:rFonts w:ascii="Times New Roman" w:hAnsi="Times New Roman" w:cs="Times New Roman"/>
              </w:rPr>
              <w:t xml:space="preserve"> non-false rejection</w:t>
            </w:r>
          </w:p>
        </w:tc>
      </w:tr>
      <w:tr w:rsidR="007205B9" w:rsidTr="007205B9">
        <w:tc>
          <w:tcPr>
            <w:tcW w:w="4621" w:type="dxa"/>
          </w:tcPr>
          <w:p w:rsidR="007205B9" w:rsidRPr="002456D4" w:rsidRDefault="00A27645" w:rsidP="002456D4">
            <w:pPr>
              <w:jc w:val="both"/>
              <w:rPr>
                <w:rFonts w:ascii="Times New Roman" w:hAnsi="Times New Roman" w:cs="Times New Roman"/>
              </w:rPr>
            </w:pPr>
            <w:ins w:id="608" w:author="User" w:date="2016-01-13T19:26:00Z">
              <w:r>
                <w:rPr>
                  <w:rFonts w:ascii="Times New Roman" w:hAnsi="Times New Roman" w:cs="Times New Roman"/>
                </w:rPr>
                <w:t>Disadvantage</w:t>
              </w:r>
            </w:ins>
            <w:del w:id="609" w:author="User" w:date="2016-01-13T19:26:00Z">
              <w:r w:rsidR="007205B9" w:rsidRPr="002456D4" w:rsidDel="00A27645">
                <w:rPr>
                  <w:rFonts w:ascii="Times New Roman" w:hAnsi="Times New Roman" w:cs="Times New Roman"/>
                </w:rPr>
                <w:delText>Disadvantages</w:delText>
              </w:r>
            </w:del>
          </w:p>
        </w:tc>
        <w:tc>
          <w:tcPr>
            <w:tcW w:w="4621" w:type="dxa"/>
          </w:tcPr>
          <w:p w:rsidR="007205B9" w:rsidRPr="002456D4" w:rsidRDefault="00DB24E6" w:rsidP="00BC1C76">
            <w:pPr>
              <w:jc w:val="both"/>
              <w:rPr>
                <w:rFonts w:ascii="Times New Roman" w:hAnsi="Times New Roman" w:cs="Times New Roman"/>
              </w:rPr>
            </w:pPr>
            <w:r w:rsidRPr="002456D4">
              <w:rPr>
                <w:rFonts w:ascii="Times New Roman" w:hAnsi="Times New Roman" w:cs="Times New Roman"/>
              </w:rPr>
              <w:t xml:space="preserve">- </w:t>
            </w:r>
            <w:del w:id="610" w:author="User" w:date="2016-01-13T19:30:00Z">
              <w:r w:rsidRPr="002456D4" w:rsidDel="00BC1C76">
                <w:rPr>
                  <w:rFonts w:ascii="Times New Roman" w:hAnsi="Times New Roman" w:cs="Times New Roman"/>
                </w:rPr>
                <w:delText>time for recognition longer</w:delText>
              </w:r>
            </w:del>
            <w:ins w:id="611" w:author="User" w:date="2016-01-13T19:30:00Z">
              <w:r w:rsidR="00BC1C76">
                <w:rPr>
                  <w:rFonts w:ascii="Times New Roman" w:hAnsi="Times New Roman" w:cs="Times New Roman"/>
                </w:rPr>
                <w:t>longer recognition time</w:t>
              </w:r>
            </w:ins>
          </w:p>
        </w:tc>
      </w:tr>
      <w:tr w:rsidR="007205B9" w:rsidTr="007205B9">
        <w:tc>
          <w:tcPr>
            <w:tcW w:w="4621" w:type="dxa"/>
          </w:tcPr>
          <w:p w:rsidR="007205B9" w:rsidRPr="002456D4" w:rsidRDefault="007205B9" w:rsidP="002456D4">
            <w:pPr>
              <w:jc w:val="both"/>
              <w:rPr>
                <w:rFonts w:ascii="Times New Roman" w:hAnsi="Times New Roman" w:cs="Times New Roman"/>
              </w:rPr>
            </w:pPr>
            <w:r w:rsidRPr="002456D4">
              <w:rPr>
                <w:rFonts w:ascii="Times New Roman" w:hAnsi="Times New Roman" w:cs="Times New Roman"/>
              </w:rPr>
              <w:t>Accuracy</w:t>
            </w:r>
          </w:p>
        </w:tc>
        <w:tc>
          <w:tcPr>
            <w:tcW w:w="4621" w:type="dxa"/>
          </w:tcPr>
          <w:p w:rsidR="007205B9" w:rsidRPr="002456D4" w:rsidRDefault="007205B9" w:rsidP="002456D4">
            <w:pPr>
              <w:jc w:val="both"/>
              <w:rPr>
                <w:rFonts w:ascii="Times New Roman" w:hAnsi="Times New Roman" w:cs="Times New Roman"/>
              </w:rPr>
            </w:pPr>
            <w:r w:rsidRPr="002456D4">
              <w:rPr>
                <w:rFonts w:ascii="Times New Roman" w:hAnsi="Times New Roman" w:cs="Times New Roman"/>
              </w:rPr>
              <w:t>-</w:t>
            </w:r>
            <w:r w:rsidR="00DB24E6" w:rsidRPr="002456D4">
              <w:rPr>
                <w:rFonts w:ascii="Times New Roman" w:hAnsi="Times New Roman" w:cs="Times New Roman"/>
              </w:rPr>
              <w:t xml:space="preserve"> 99.88%</w:t>
            </w:r>
          </w:p>
        </w:tc>
      </w:tr>
    </w:tbl>
    <w:p w:rsidR="007205B9" w:rsidRPr="00ED1C85" w:rsidRDefault="007205B9" w:rsidP="00792273">
      <w:pPr>
        <w:spacing w:line="480" w:lineRule="auto"/>
        <w:jc w:val="both"/>
        <w:rPr>
          <w:rFonts w:ascii="Times New Roman" w:hAnsi="Times New Roman" w:cs="Times New Roman"/>
          <w:sz w:val="24"/>
          <w:szCs w:val="24"/>
        </w:rPr>
      </w:pPr>
    </w:p>
    <w:p w:rsidR="00ED1C85" w:rsidRDefault="00ED1C85" w:rsidP="00792273">
      <w:pPr>
        <w:spacing w:line="480" w:lineRule="auto"/>
        <w:jc w:val="both"/>
        <w:rPr>
          <w:rFonts w:ascii="Times New Roman" w:hAnsi="Times New Roman" w:cs="Times New Roman"/>
          <w:sz w:val="24"/>
          <w:szCs w:val="24"/>
        </w:rPr>
      </w:pPr>
    </w:p>
    <w:p w:rsidR="002456D4" w:rsidRDefault="002456D4">
      <w:pPr>
        <w:rPr>
          <w:rFonts w:ascii="Times New Roman" w:hAnsi="Times New Roman" w:cs="Times New Roman"/>
          <w:sz w:val="24"/>
          <w:szCs w:val="24"/>
        </w:rPr>
      </w:pPr>
      <w:r>
        <w:rPr>
          <w:rFonts w:ascii="Times New Roman" w:hAnsi="Times New Roman" w:cs="Times New Roman"/>
          <w:sz w:val="24"/>
          <w:szCs w:val="24"/>
        </w:rPr>
        <w:br w:type="page"/>
      </w:r>
    </w:p>
    <w:p w:rsidR="005602D7" w:rsidRPr="00634891" w:rsidRDefault="00CE57A5" w:rsidP="00634891">
      <w:pPr>
        <w:pStyle w:val="Heading4"/>
        <w:spacing w:before="0" w:after="240" w:line="480" w:lineRule="auto"/>
        <w:rPr>
          <w:rFonts w:ascii="Times New Roman" w:hAnsi="Times New Roman" w:cs="Times New Roman"/>
          <w:i w:val="0"/>
          <w:color w:val="auto"/>
          <w:sz w:val="24"/>
          <w:szCs w:val="24"/>
        </w:rPr>
      </w:pPr>
      <w:r w:rsidRPr="00634891">
        <w:rPr>
          <w:rFonts w:ascii="Times New Roman" w:hAnsi="Times New Roman" w:cs="Times New Roman"/>
          <w:i w:val="0"/>
          <w:color w:val="auto"/>
          <w:sz w:val="24"/>
          <w:szCs w:val="24"/>
        </w:rPr>
        <w:lastRenderedPageBreak/>
        <w:t xml:space="preserve">2.1.2 </w:t>
      </w:r>
      <w:r w:rsidR="002C3C63" w:rsidRPr="00634891">
        <w:rPr>
          <w:rFonts w:ascii="Times New Roman" w:hAnsi="Times New Roman" w:cs="Times New Roman"/>
          <w:i w:val="0"/>
          <w:color w:val="auto"/>
          <w:sz w:val="24"/>
          <w:szCs w:val="24"/>
        </w:rPr>
        <w:t xml:space="preserve">Modular Neural Network with </w:t>
      </w:r>
      <w:r w:rsidRPr="00634891">
        <w:rPr>
          <w:rFonts w:ascii="Times New Roman" w:hAnsi="Times New Roman" w:cs="Times New Roman"/>
          <w:i w:val="0"/>
          <w:color w:val="auto"/>
          <w:sz w:val="24"/>
          <w:szCs w:val="24"/>
        </w:rPr>
        <w:t>Fuzzy System</w:t>
      </w:r>
    </w:p>
    <w:p w:rsidR="00A661B6" w:rsidRDefault="00CE57A5"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This </w:t>
      </w:r>
      <w:r w:rsidR="003A67CC">
        <w:rPr>
          <w:rFonts w:ascii="Times New Roman" w:hAnsi="Times New Roman" w:cs="Times New Roman"/>
          <w:sz w:val="24"/>
          <w:szCs w:val="24"/>
        </w:rPr>
        <w:t>method</w:t>
      </w:r>
      <w:r w:rsidR="00B02D1F">
        <w:rPr>
          <w:rFonts w:ascii="Times New Roman" w:hAnsi="Times New Roman" w:cs="Times New Roman"/>
          <w:sz w:val="24"/>
          <w:szCs w:val="24"/>
        </w:rPr>
        <w:t xml:space="preserve"> of </w:t>
      </w:r>
      <w:r w:rsidR="002C3C63">
        <w:rPr>
          <w:rFonts w:ascii="Times New Roman" w:hAnsi="Times New Roman" w:cs="Times New Roman"/>
          <w:sz w:val="24"/>
          <w:szCs w:val="24"/>
        </w:rPr>
        <w:t xml:space="preserve">Modular Neural Network (MNN) with </w:t>
      </w:r>
      <w:r>
        <w:rPr>
          <w:rFonts w:ascii="Times New Roman" w:hAnsi="Times New Roman" w:cs="Times New Roman"/>
          <w:sz w:val="24"/>
          <w:szCs w:val="24"/>
        </w:rPr>
        <w:t xml:space="preserve">Fuzzy System (FS) </w:t>
      </w:r>
      <w:del w:id="612" w:author="User" w:date="2016-01-13T19:31:00Z">
        <w:r w:rsidR="009666F0" w:rsidDel="00A032AF">
          <w:rPr>
            <w:rFonts w:ascii="Times New Roman" w:hAnsi="Times New Roman" w:cs="Times New Roman"/>
            <w:sz w:val="24"/>
            <w:szCs w:val="24"/>
          </w:rPr>
          <w:delText>are solving</w:delText>
        </w:r>
      </w:del>
      <w:ins w:id="613" w:author="User" w:date="2016-01-13T19:31:00Z">
        <w:r w:rsidR="00A032AF">
          <w:rPr>
            <w:rFonts w:ascii="Times New Roman" w:hAnsi="Times New Roman" w:cs="Times New Roman"/>
            <w:sz w:val="24"/>
            <w:szCs w:val="24"/>
          </w:rPr>
          <w:t xml:space="preserve"> solves</w:t>
        </w:r>
      </w:ins>
      <w:r w:rsidR="009666F0">
        <w:rPr>
          <w:rFonts w:ascii="Times New Roman" w:hAnsi="Times New Roman" w:cs="Times New Roman"/>
          <w:sz w:val="24"/>
          <w:szCs w:val="24"/>
        </w:rPr>
        <w:t xml:space="preserve"> the pattern recognition problem </w:t>
      </w:r>
      <w:del w:id="614" w:author="User" w:date="2016-01-13T19:32:00Z">
        <w:r w:rsidR="009666F0" w:rsidDel="00A032AF">
          <w:rPr>
            <w:rFonts w:ascii="Times New Roman" w:hAnsi="Times New Roman" w:cs="Times New Roman"/>
            <w:sz w:val="24"/>
            <w:szCs w:val="24"/>
          </w:rPr>
          <w:delText>and improved the accuracy and efficiently</w:delText>
        </w:r>
      </w:del>
      <w:ins w:id="615" w:author="User" w:date="2016-01-13T19:32:00Z">
        <w:r w:rsidR="00A032AF">
          <w:rPr>
            <w:rFonts w:ascii="Times New Roman" w:hAnsi="Times New Roman" w:cs="Times New Roman"/>
            <w:sz w:val="24"/>
            <w:szCs w:val="24"/>
          </w:rPr>
          <w:t xml:space="preserve"> with improved accuracy and efficiency</w:t>
        </w:r>
      </w:ins>
      <w:r w:rsidR="009666F0">
        <w:rPr>
          <w:rFonts w:ascii="Times New Roman" w:hAnsi="Times New Roman" w:cs="Times New Roman"/>
          <w:sz w:val="24"/>
          <w:szCs w:val="24"/>
        </w:rPr>
        <w:t>. The FS is use</w:t>
      </w:r>
      <w:ins w:id="616" w:author="User" w:date="2016-01-13T19:33:00Z">
        <w:r w:rsidR="0018053F">
          <w:rPr>
            <w:rFonts w:ascii="Times New Roman" w:hAnsi="Times New Roman" w:cs="Times New Roman"/>
            <w:sz w:val="24"/>
            <w:szCs w:val="24"/>
          </w:rPr>
          <w:t>d</w:t>
        </w:r>
      </w:ins>
      <w:r w:rsidR="009666F0">
        <w:rPr>
          <w:rFonts w:ascii="Times New Roman" w:hAnsi="Times New Roman" w:cs="Times New Roman"/>
          <w:sz w:val="24"/>
          <w:szCs w:val="24"/>
        </w:rPr>
        <w:t xml:space="preserve"> for </w:t>
      </w:r>
      <w:del w:id="617" w:author="User" w:date="2016-01-13T19:33:00Z">
        <w:r w:rsidR="00A661B6" w:rsidDel="0018053F">
          <w:rPr>
            <w:rFonts w:ascii="Times New Roman" w:hAnsi="Times New Roman" w:cs="Times New Roman"/>
            <w:sz w:val="24"/>
            <w:szCs w:val="24"/>
          </w:rPr>
          <w:delText xml:space="preserve">as </w:delText>
        </w:r>
        <w:r w:rsidR="009666F0" w:rsidDel="0018053F">
          <w:rPr>
            <w:rFonts w:ascii="Times New Roman" w:hAnsi="Times New Roman" w:cs="Times New Roman"/>
            <w:sz w:val="24"/>
            <w:szCs w:val="24"/>
          </w:rPr>
          <w:delText xml:space="preserve">the </w:delText>
        </w:r>
      </w:del>
      <w:ins w:id="618" w:author="User" w:date="2016-01-13T19:33:00Z">
        <w:r w:rsidR="0018053F">
          <w:rPr>
            <w:rFonts w:ascii="Times New Roman" w:hAnsi="Times New Roman" w:cs="Times New Roman"/>
            <w:sz w:val="24"/>
            <w:szCs w:val="24"/>
          </w:rPr>
          <w:t xml:space="preserve">improved </w:t>
        </w:r>
      </w:ins>
      <w:r w:rsidR="009666F0">
        <w:rPr>
          <w:rFonts w:ascii="Times New Roman" w:hAnsi="Times New Roman" w:cs="Times New Roman"/>
          <w:sz w:val="24"/>
          <w:szCs w:val="24"/>
        </w:rPr>
        <w:t>response</w:t>
      </w:r>
      <w:ins w:id="619" w:author="User" w:date="2016-01-13T19:33:00Z">
        <w:r w:rsidR="0018053F">
          <w:rPr>
            <w:rFonts w:ascii="Times New Roman" w:hAnsi="Times New Roman" w:cs="Times New Roman"/>
            <w:sz w:val="24"/>
            <w:szCs w:val="24"/>
          </w:rPr>
          <w:t xml:space="preserve"> time during </w:t>
        </w:r>
      </w:ins>
      <w:del w:id="620" w:author="User" w:date="2016-01-13T19:33:00Z">
        <w:r w:rsidR="009666F0" w:rsidDel="0018053F">
          <w:rPr>
            <w:rFonts w:ascii="Times New Roman" w:hAnsi="Times New Roman" w:cs="Times New Roman"/>
            <w:sz w:val="24"/>
            <w:szCs w:val="24"/>
          </w:rPr>
          <w:delText xml:space="preserve"> </w:delText>
        </w:r>
      </w:del>
      <w:r w:rsidR="009666F0">
        <w:rPr>
          <w:rFonts w:ascii="Times New Roman" w:hAnsi="Times New Roman" w:cs="Times New Roman"/>
          <w:sz w:val="24"/>
          <w:szCs w:val="24"/>
        </w:rPr>
        <w:t xml:space="preserve">integration. </w:t>
      </w:r>
      <w:r w:rsidR="00A661B6">
        <w:rPr>
          <w:rFonts w:ascii="Times New Roman" w:hAnsi="Times New Roman" w:cs="Times New Roman"/>
          <w:sz w:val="24"/>
          <w:szCs w:val="24"/>
        </w:rPr>
        <w:t xml:space="preserve">The architecture of this MNN and FS structure is optimized by using genetic algorithm. </w:t>
      </w:r>
      <w:r w:rsidR="00B975F0">
        <w:rPr>
          <w:rFonts w:ascii="Times New Roman" w:hAnsi="Times New Roman" w:cs="Times New Roman"/>
          <w:sz w:val="24"/>
          <w:szCs w:val="24"/>
        </w:rPr>
        <w:t xml:space="preserve">The first step of this algorithm is to optimize </w:t>
      </w:r>
      <w:del w:id="621" w:author="User" w:date="2016-01-13T19:34:00Z">
        <w:r w:rsidR="00B975F0" w:rsidDel="0018053F">
          <w:rPr>
            <w:rFonts w:ascii="Times New Roman" w:hAnsi="Times New Roman" w:cs="Times New Roman"/>
            <w:sz w:val="24"/>
            <w:szCs w:val="24"/>
          </w:rPr>
          <w:delText xml:space="preserve">the </w:delText>
        </w:r>
      </w:del>
      <w:r w:rsidR="00B975F0">
        <w:rPr>
          <w:rFonts w:ascii="Times New Roman" w:hAnsi="Times New Roman" w:cs="Times New Roman"/>
          <w:sz w:val="24"/>
          <w:szCs w:val="24"/>
        </w:rPr>
        <w:t>each module with two hidden layer</w:t>
      </w:r>
      <w:ins w:id="622" w:author="User" w:date="2016-01-13T19:34:00Z">
        <w:r w:rsidR="0018053F">
          <w:rPr>
            <w:rFonts w:ascii="Times New Roman" w:hAnsi="Times New Roman" w:cs="Times New Roman"/>
            <w:sz w:val="24"/>
            <w:szCs w:val="24"/>
          </w:rPr>
          <w:t>s</w:t>
        </w:r>
      </w:ins>
      <w:r w:rsidR="00B975F0">
        <w:rPr>
          <w:rFonts w:ascii="Times New Roman" w:hAnsi="Times New Roman" w:cs="Times New Roman"/>
          <w:sz w:val="24"/>
          <w:szCs w:val="24"/>
        </w:rPr>
        <w:t xml:space="preserve">, types of </w:t>
      </w:r>
      <w:del w:id="623" w:author="User" w:date="2016-01-13T19:34:00Z">
        <w:r w:rsidR="00B975F0" w:rsidDel="0018053F">
          <w:rPr>
            <w:rFonts w:ascii="Times New Roman" w:hAnsi="Times New Roman" w:cs="Times New Roman"/>
            <w:sz w:val="24"/>
            <w:szCs w:val="24"/>
          </w:rPr>
          <w:delText xml:space="preserve">leaning </w:delText>
        </w:r>
      </w:del>
      <w:ins w:id="624" w:author="User" w:date="2016-01-13T19:34:00Z">
        <w:r w:rsidR="0018053F">
          <w:rPr>
            <w:rFonts w:ascii="Times New Roman" w:hAnsi="Times New Roman" w:cs="Times New Roman"/>
            <w:sz w:val="24"/>
            <w:szCs w:val="24"/>
          </w:rPr>
          <w:t xml:space="preserve">learning </w:t>
        </w:r>
      </w:ins>
      <w:r w:rsidR="00B975F0">
        <w:rPr>
          <w:rFonts w:ascii="Times New Roman" w:hAnsi="Times New Roman" w:cs="Times New Roman"/>
          <w:sz w:val="24"/>
          <w:szCs w:val="24"/>
        </w:rPr>
        <w:t xml:space="preserve">algorithm and the goal error (Melin </w:t>
      </w:r>
      <w:r w:rsidR="00B975F0" w:rsidRPr="00B975F0">
        <w:rPr>
          <w:rFonts w:ascii="Times New Roman" w:hAnsi="Times New Roman" w:cs="Times New Roman"/>
          <w:i/>
          <w:sz w:val="24"/>
          <w:szCs w:val="24"/>
        </w:rPr>
        <w:t>et al</w:t>
      </w:r>
      <w:r w:rsidR="00B975F0">
        <w:rPr>
          <w:rFonts w:ascii="Times New Roman" w:hAnsi="Times New Roman" w:cs="Times New Roman"/>
          <w:sz w:val="24"/>
          <w:szCs w:val="24"/>
        </w:rPr>
        <w:t xml:space="preserve"> 2012). There are 3 types of learning algorithm </w:t>
      </w:r>
      <w:del w:id="625" w:author="User" w:date="2016-01-13T19:35:00Z">
        <w:r w:rsidR="00B975F0" w:rsidDel="0018053F">
          <w:rPr>
            <w:rFonts w:ascii="Times New Roman" w:hAnsi="Times New Roman" w:cs="Times New Roman"/>
            <w:sz w:val="24"/>
            <w:szCs w:val="24"/>
          </w:rPr>
          <w:delText>which are</w:delText>
        </w:r>
      </w:del>
      <w:ins w:id="626" w:author="User" w:date="2016-01-13T19:35:00Z">
        <w:r w:rsidR="0018053F">
          <w:rPr>
            <w:rFonts w:ascii="Times New Roman" w:hAnsi="Times New Roman" w:cs="Times New Roman"/>
            <w:sz w:val="24"/>
            <w:szCs w:val="24"/>
          </w:rPr>
          <w:t>i.e. the</w:t>
        </w:r>
      </w:ins>
      <w:r w:rsidR="00B975F0">
        <w:rPr>
          <w:rFonts w:ascii="Times New Roman" w:hAnsi="Times New Roman" w:cs="Times New Roman"/>
          <w:sz w:val="24"/>
          <w:szCs w:val="24"/>
        </w:rPr>
        <w:t xml:space="preserve"> scaled conjugate gradient, gradient descent with adaptive learning, </w:t>
      </w:r>
      <w:del w:id="627" w:author="User" w:date="2016-01-13T19:35:00Z">
        <w:r w:rsidR="00B975F0" w:rsidDel="0018053F">
          <w:rPr>
            <w:rFonts w:ascii="Times New Roman" w:hAnsi="Times New Roman" w:cs="Times New Roman"/>
            <w:sz w:val="24"/>
            <w:szCs w:val="24"/>
          </w:rPr>
          <w:delText xml:space="preserve">and </w:delText>
        </w:r>
      </w:del>
      <w:ins w:id="628" w:author="User" w:date="2016-01-13T19:35:00Z">
        <w:r w:rsidR="0018053F">
          <w:rPr>
            <w:rFonts w:ascii="Times New Roman" w:hAnsi="Times New Roman" w:cs="Times New Roman"/>
            <w:sz w:val="24"/>
            <w:szCs w:val="24"/>
          </w:rPr>
          <w:t xml:space="preserve">as well as the </w:t>
        </w:r>
      </w:ins>
      <w:r w:rsidR="00B975F0">
        <w:rPr>
          <w:rFonts w:ascii="Times New Roman" w:hAnsi="Times New Roman" w:cs="Times New Roman"/>
          <w:sz w:val="24"/>
          <w:szCs w:val="24"/>
        </w:rPr>
        <w:t xml:space="preserve">momentum with adaptive learning and </w:t>
      </w:r>
      <w:ins w:id="629" w:author="User" w:date="2016-01-13T19:35:00Z">
        <w:r w:rsidR="0018053F">
          <w:rPr>
            <w:rFonts w:ascii="Times New Roman" w:hAnsi="Times New Roman" w:cs="Times New Roman"/>
            <w:sz w:val="24"/>
            <w:szCs w:val="24"/>
          </w:rPr>
          <w:t xml:space="preserve">goal error </w:t>
        </w:r>
      </w:ins>
      <w:del w:id="630" w:author="User" w:date="2016-01-13T19:35:00Z">
        <w:r w:rsidR="00B975F0" w:rsidDel="0018053F">
          <w:rPr>
            <w:rFonts w:ascii="Times New Roman" w:hAnsi="Times New Roman" w:cs="Times New Roman"/>
            <w:sz w:val="24"/>
            <w:szCs w:val="24"/>
          </w:rPr>
          <w:delText xml:space="preserve">the error goal </w:delText>
        </w:r>
      </w:del>
      <w:r w:rsidR="00B975F0">
        <w:rPr>
          <w:rFonts w:ascii="Times New Roman" w:hAnsi="Times New Roman" w:cs="Times New Roman"/>
          <w:sz w:val="24"/>
          <w:szCs w:val="24"/>
        </w:rPr>
        <w:t xml:space="preserve">(Melin </w:t>
      </w:r>
      <w:r w:rsidR="00B975F0" w:rsidRPr="00B975F0">
        <w:rPr>
          <w:rFonts w:ascii="Times New Roman" w:hAnsi="Times New Roman" w:cs="Times New Roman"/>
          <w:i/>
          <w:sz w:val="24"/>
          <w:szCs w:val="24"/>
        </w:rPr>
        <w:t>et al</w:t>
      </w:r>
      <w:commentRangeStart w:id="631"/>
      <w:ins w:id="632" w:author="User" w:date="2016-01-13T19:35:00Z">
        <w:r w:rsidR="0018053F">
          <w:rPr>
            <w:rFonts w:ascii="Times New Roman" w:hAnsi="Times New Roman" w:cs="Times New Roman"/>
            <w:i/>
            <w:sz w:val="24"/>
            <w:szCs w:val="24"/>
          </w:rPr>
          <w:t>.</w:t>
        </w:r>
        <w:commentRangeEnd w:id="631"/>
        <w:r w:rsidR="0018053F">
          <w:rPr>
            <w:rStyle w:val="CommentReference"/>
          </w:rPr>
          <w:commentReference w:id="631"/>
        </w:r>
      </w:ins>
      <w:r w:rsidR="00B975F0">
        <w:rPr>
          <w:rFonts w:ascii="Times New Roman" w:hAnsi="Times New Roman" w:cs="Times New Roman"/>
          <w:sz w:val="24"/>
          <w:szCs w:val="24"/>
        </w:rPr>
        <w:t xml:space="preserve"> 2012). </w:t>
      </w:r>
      <w:r w:rsidR="00844CB0">
        <w:rPr>
          <w:rFonts w:ascii="Times New Roman" w:hAnsi="Times New Roman" w:cs="Times New Roman"/>
          <w:sz w:val="24"/>
          <w:szCs w:val="24"/>
        </w:rPr>
        <w:t>Other than that, to increase the recognition rate</w:t>
      </w:r>
      <w:del w:id="633" w:author="User" w:date="2016-01-13T19:36:00Z">
        <w:r w:rsidR="00844CB0" w:rsidDel="0018053F">
          <w:rPr>
            <w:rFonts w:ascii="Times New Roman" w:hAnsi="Times New Roman" w:cs="Times New Roman"/>
            <w:sz w:val="24"/>
            <w:szCs w:val="24"/>
          </w:rPr>
          <w:delText xml:space="preserve"> to higher</w:delText>
        </w:r>
      </w:del>
      <w:r w:rsidR="00844CB0">
        <w:rPr>
          <w:rFonts w:ascii="Times New Roman" w:hAnsi="Times New Roman" w:cs="Times New Roman"/>
          <w:sz w:val="24"/>
          <w:szCs w:val="24"/>
        </w:rPr>
        <w:t xml:space="preserve">, the fuzzy integrator is optimized by a genetic algorithm. There are 3 phases in the </w:t>
      </w:r>
      <w:del w:id="634" w:author="User" w:date="2016-01-13T19:36:00Z">
        <w:r w:rsidR="00844CB0" w:rsidDel="0018053F">
          <w:rPr>
            <w:rFonts w:ascii="Times New Roman" w:hAnsi="Times New Roman" w:cs="Times New Roman"/>
            <w:sz w:val="24"/>
            <w:szCs w:val="24"/>
          </w:rPr>
          <w:delText xml:space="preserve">developing </w:delText>
        </w:r>
      </w:del>
      <w:ins w:id="635" w:author="User" w:date="2016-01-13T19:36:00Z">
        <w:r w:rsidR="0018053F">
          <w:rPr>
            <w:rFonts w:ascii="Times New Roman" w:hAnsi="Times New Roman" w:cs="Times New Roman"/>
            <w:sz w:val="24"/>
            <w:szCs w:val="24"/>
          </w:rPr>
          <w:t xml:space="preserve">development </w:t>
        </w:r>
      </w:ins>
      <w:r w:rsidR="00844CB0">
        <w:rPr>
          <w:rFonts w:ascii="Times New Roman" w:hAnsi="Times New Roman" w:cs="Times New Roman"/>
          <w:sz w:val="24"/>
          <w:szCs w:val="24"/>
        </w:rPr>
        <w:t xml:space="preserve">of </w:t>
      </w:r>
      <w:ins w:id="636" w:author="User" w:date="2016-01-13T19:36:00Z">
        <w:r w:rsidR="0018053F">
          <w:rPr>
            <w:rFonts w:ascii="Times New Roman" w:hAnsi="Times New Roman" w:cs="Times New Roman"/>
            <w:sz w:val="24"/>
            <w:szCs w:val="24"/>
          </w:rPr>
          <w:t xml:space="preserve">a </w:t>
        </w:r>
      </w:ins>
      <w:r w:rsidR="00844CB0">
        <w:rPr>
          <w:rFonts w:ascii="Times New Roman" w:hAnsi="Times New Roman" w:cs="Times New Roman"/>
          <w:sz w:val="24"/>
          <w:szCs w:val="24"/>
        </w:rPr>
        <w:t>genetic algorithm</w:t>
      </w:r>
      <w:r w:rsidR="00455321">
        <w:rPr>
          <w:rFonts w:ascii="Times New Roman" w:hAnsi="Times New Roman" w:cs="Times New Roman"/>
          <w:sz w:val="24"/>
          <w:szCs w:val="24"/>
        </w:rPr>
        <w:t xml:space="preserve">. </w:t>
      </w:r>
      <w:del w:id="637" w:author="User" w:date="2016-01-13T19:36:00Z">
        <w:r w:rsidR="00455321" w:rsidDel="0018053F">
          <w:rPr>
            <w:rFonts w:ascii="Times New Roman" w:hAnsi="Times New Roman" w:cs="Times New Roman"/>
            <w:sz w:val="24"/>
            <w:szCs w:val="24"/>
          </w:rPr>
          <w:delText>In the first phase</w:delText>
        </w:r>
      </w:del>
      <w:ins w:id="638" w:author="User" w:date="2016-01-13T19:36:00Z">
        <w:r w:rsidR="0018053F">
          <w:rPr>
            <w:rFonts w:ascii="Times New Roman" w:hAnsi="Times New Roman" w:cs="Times New Roman"/>
            <w:sz w:val="24"/>
            <w:szCs w:val="24"/>
          </w:rPr>
          <w:t>The first phase</w:t>
        </w:r>
      </w:ins>
      <w:r w:rsidR="00455321">
        <w:rPr>
          <w:rFonts w:ascii="Times New Roman" w:hAnsi="Times New Roman" w:cs="Times New Roman"/>
          <w:sz w:val="24"/>
          <w:szCs w:val="24"/>
        </w:rPr>
        <w:t xml:space="preserve"> is to perform </w:t>
      </w:r>
      <w:del w:id="639" w:author="User" w:date="2016-01-13T19:37:00Z">
        <w:r w:rsidR="00455321" w:rsidDel="0018053F">
          <w:rPr>
            <w:rFonts w:ascii="Times New Roman" w:hAnsi="Times New Roman" w:cs="Times New Roman"/>
            <w:sz w:val="24"/>
            <w:szCs w:val="24"/>
          </w:rPr>
          <w:delText xml:space="preserve">the types of </w:delText>
        </w:r>
      </w:del>
      <w:r w:rsidR="00455321">
        <w:rPr>
          <w:rFonts w:ascii="Times New Roman" w:hAnsi="Times New Roman" w:cs="Times New Roman"/>
          <w:sz w:val="24"/>
          <w:szCs w:val="24"/>
        </w:rPr>
        <w:t xml:space="preserve">FS optimization, types of membership function and the parameters of membership functions. </w:t>
      </w:r>
      <w:del w:id="640" w:author="User" w:date="2016-01-13T19:37:00Z">
        <w:r w:rsidR="00455321" w:rsidDel="0018053F">
          <w:rPr>
            <w:rFonts w:ascii="Times New Roman" w:hAnsi="Times New Roman" w:cs="Times New Roman"/>
            <w:sz w:val="24"/>
            <w:szCs w:val="24"/>
          </w:rPr>
          <w:delText>In the</w:delText>
        </w:r>
      </w:del>
      <w:ins w:id="641" w:author="User" w:date="2016-01-13T19:37:00Z">
        <w:r w:rsidR="0018053F">
          <w:rPr>
            <w:rFonts w:ascii="Times New Roman" w:hAnsi="Times New Roman" w:cs="Times New Roman"/>
            <w:sz w:val="24"/>
            <w:szCs w:val="24"/>
          </w:rPr>
          <w:t>The</w:t>
        </w:r>
      </w:ins>
      <w:r w:rsidR="00455321">
        <w:rPr>
          <w:rFonts w:ascii="Times New Roman" w:hAnsi="Times New Roman" w:cs="Times New Roman"/>
          <w:sz w:val="24"/>
          <w:szCs w:val="24"/>
        </w:rPr>
        <w:t xml:space="preserve"> second phase is to </w:t>
      </w:r>
      <w:del w:id="642" w:author="User" w:date="2016-01-13T19:37:00Z">
        <w:r w:rsidR="00455321" w:rsidDel="0018053F">
          <w:rPr>
            <w:rFonts w:ascii="Times New Roman" w:hAnsi="Times New Roman" w:cs="Times New Roman"/>
            <w:sz w:val="24"/>
            <w:szCs w:val="24"/>
          </w:rPr>
          <w:delText>optimization of number</w:delText>
        </w:r>
      </w:del>
      <w:ins w:id="643" w:author="User" w:date="2016-01-13T19:37:00Z">
        <w:r w:rsidR="0018053F">
          <w:rPr>
            <w:rFonts w:ascii="Times New Roman" w:hAnsi="Times New Roman" w:cs="Times New Roman"/>
            <w:sz w:val="24"/>
            <w:szCs w:val="24"/>
          </w:rPr>
          <w:t xml:space="preserve"> optimize</w:t>
        </w:r>
      </w:ins>
      <w:r w:rsidR="00455321">
        <w:rPr>
          <w:rFonts w:ascii="Times New Roman" w:hAnsi="Times New Roman" w:cs="Times New Roman"/>
          <w:sz w:val="24"/>
          <w:szCs w:val="24"/>
        </w:rPr>
        <w:t xml:space="preserve"> </w:t>
      </w:r>
      <w:del w:id="644" w:author="User" w:date="2016-01-13T19:37:00Z">
        <w:r w:rsidR="00455321" w:rsidDel="0018053F">
          <w:rPr>
            <w:rFonts w:ascii="Times New Roman" w:hAnsi="Times New Roman" w:cs="Times New Roman"/>
            <w:sz w:val="24"/>
            <w:szCs w:val="24"/>
          </w:rPr>
          <w:delText xml:space="preserve">of </w:delText>
        </w:r>
      </w:del>
      <w:ins w:id="645" w:author="User" w:date="2016-01-13T19:37:00Z">
        <w:r w:rsidR="0018053F">
          <w:rPr>
            <w:rFonts w:ascii="Times New Roman" w:hAnsi="Times New Roman" w:cs="Times New Roman"/>
            <w:sz w:val="24"/>
            <w:szCs w:val="24"/>
          </w:rPr>
          <w:t xml:space="preserve">number of </w:t>
        </w:r>
      </w:ins>
      <w:r w:rsidR="00455321">
        <w:rPr>
          <w:rFonts w:ascii="Times New Roman" w:hAnsi="Times New Roman" w:cs="Times New Roman"/>
          <w:sz w:val="24"/>
          <w:szCs w:val="24"/>
        </w:rPr>
        <w:t>rules and membership function</w:t>
      </w:r>
      <w:ins w:id="646" w:author="User" w:date="2016-01-13T19:37:00Z">
        <w:r w:rsidR="0018053F">
          <w:rPr>
            <w:rFonts w:ascii="Times New Roman" w:hAnsi="Times New Roman" w:cs="Times New Roman"/>
            <w:sz w:val="24"/>
            <w:szCs w:val="24"/>
          </w:rPr>
          <w:t>s</w:t>
        </w:r>
      </w:ins>
      <w:r w:rsidR="00455321">
        <w:rPr>
          <w:rFonts w:ascii="Times New Roman" w:hAnsi="Times New Roman" w:cs="Times New Roman"/>
          <w:sz w:val="24"/>
          <w:szCs w:val="24"/>
        </w:rPr>
        <w:t xml:space="preserve">. </w:t>
      </w:r>
      <w:del w:id="647" w:author="User" w:date="2016-01-13T19:38:00Z">
        <w:r w:rsidR="00455321" w:rsidDel="0018053F">
          <w:rPr>
            <w:rFonts w:ascii="Times New Roman" w:hAnsi="Times New Roman" w:cs="Times New Roman"/>
            <w:sz w:val="24"/>
            <w:szCs w:val="24"/>
          </w:rPr>
          <w:delText xml:space="preserve">Last </w:delText>
        </w:r>
      </w:del>
      <w:ins w:id="648" w:author="User" w:date="2016-01-13T19:38:00Z">
        <w:r w:rsidR="0018053F">
          <w:rPr>
            <w:rFonts w:ascii="Times New Roman" w:hAnsi="Times New Roman" w:cs="Times New Roman"/>
            <w:sz w:val="24"/>
            <w:szCs w:val="24"/>
          </w:rPr>
          <w:t xml:space="preserve">The last </w:t>
        </w:r>
      </w:ins>
      <w:r w:rsidR="00455321">
        <w:rPr>
          <w:rFonts w:ascii="Times New Roman" w:hAnsi="Times New Roman" w:cs="Times New Roman"/>
          <w:sz w:val="24"/>
          <w:szCs w:val="24"/>
        </w:rPr>
        <w:t xml:space="preserve">phase </w:t>
      </w:r>
      <w:del w:id="649" w:author="User" w:date="2016-01-13T19:38:00Z">
        <w:r w:rsidR="00455321" w:rsidDel="0018053F">
          <w:rPr>
            <w:rFonts w:ascii="Times New Roman" w:hAnsi="Times New Roman" w:cs="Times New Roman"/>
            <w:sz w:val="24"/>
            <w:szCs w:val="24"/>
          </w:rPr>
          <w:delText>is to make a decision</w:delText>
        </w:r>
      </w:del>
      <w:ins w:id="650" w:author="User" w:date="2016-01-13T19:38:00Z">
        <w:r w:rsidR="0018053F">
          <w:rPr>
            <w:rFonts w:ascii="Times New Roman" w:hAnsi="Times New Roman" w:cs="Times New Roman"/>
            <w:sz w:val="24"/>
            <w:szCs w:val="24"/>
          </w:rPr>
          <w:t xml:space="preserve"> is</w:t>
        </w:r>
      </w:ins>
      <w:r w:rsidR="00455321">
        <w:rPr>
          <w:rFonts w:ascii="Times New Roman" w:hAnsi="Times New Roman" w:cs="Times New Roman"/>
          <w:sz w:val="24"/>
          <w:szCs w:val="24"/>
        </w:rPr>
        <w:t xml:space="preserve"> for the genetic algorithm </w:t>
      </w:r>
      <w:ins w:id="651" w:author="User" w:date="2016-01-13T19:38:00Z">
        <w:r w:rsidR="0018053F">
          <w:rPr>
            <w:rFonts w:ascii="Times New Roman" w:hAnsi="Times New Roman" w:cs="Times New Roman"/>
            <w:sz w:val="24"/>
            <w:szCs w:val="24"/>
          </w:rPr>
          <w:t xml:space="preserve">decide </w:t>
        </w:r>
      </w:ins>
      <w:r w:rsidR="00455321">
        <w:rPr>
          <w:rFonts w:ascii="Times New Roman" w:hAnsi="Times New Roman" w:cs="Times New Roman"/>
          <w:sz w:val="24"/>
          <w:szCs w:val="24"/>
        </w:rPr>
        <w:t xml:space="preserve">on the </w:t>
      </w:r>
      <w:del w:id="652" w:author="User" w:date="2016-01-13T19:38:00Z">
        <w:r w:rsidR="00455321" w:rsidDel="0018053F">
          <w:rPr>
            <w:rFonts w:ascii="Times New Roman" w:hAnsi="Times New Roman" w:cs="Times New Roman"/>
            <w:sz w:val="24"/>
            <w:szCs w:val="24"/>
          </w:rPr>
          <w:delText xml:space="preserve">FS to focusing on </w:delText>
        </w:r>
      </w:del>
      <w:r w:rsidR="00455321">
        <w:rPr>
          <w:rFonts w:ascii="Times New Roman" w:hAnsi="Times New Roman" w:cs="Times New Roman"/>
          <w:sz w:val="24"/>
          <w:szCs w:val="24"/>
        </w:rPr>
        <w:t>type of fuzzy logic</w:t>
      </w:r>
      <w:ins w:id="653" w:author="User" w:date="2016-01-13T19:38:00Z">
        <w:r w:rsidR="0018053F">
          <w:rPr>
            <w:rFonts w:ascii="Times New Roman" w:hAnsi="Times New Roman" w:cs="Times New Roman"/>
            <w:sz w:val="24"/>
            <w:szCs w:val="24"/>
          </w:rPr>
          <w:t xml:space="preserve"> to b</w:t>
        </w:r>
      </w:ins>
      <w:ins w:id="654" w:author="User" w:date="2016-01-13T19:39:00Z">
        <w:r w:rsidR="0018053F">
          <w:rPr>
            <w:rFonts w:ascii="Times New Roman" w:hAnsi="Times New Roman" w:cs="Times New Roman"/>
            <w:sz w:val="24"/>
            <w:szCs w:val="24"/>
          </w:rPr>
          <w:t>e used</w:t>
        </w:r>
      </w:ins>
      <w:r w:rsidR="00484023">
        <w:rPr>
          <w:rFonts w:ascii="Times New Roman" w:hAnsi="Times New Roman" w:cs="Times New Roman"/>
          <w:sz w:val="24"/>
          <w:szCs w:val="24"/>
        </w:rPr>
        <w:t xml:space="preserve"> (Melin </w:t>
      </w:r>
      <w:r w:rsidR="00484023" w:rsidRPr="00B975F0">
        <w:rPr>
          <w:rFonts w:ascii="Times New Roman" w:hAnsi="Times New Roman" w:cs="Times New Roman"/>
          <w:i/>
          <w:sz w:val="24"/>
          <w:szCs w:val="24"/>
        </w:rPr>
        <w:t>et al</w:t>
      </w:r>
      <w:r w:rsidR="00484023">
        <w:rPr>
          <w:rFonts w:ascii="Times New Roman" w:hAnsi="Times New Roman" w:cs="Times New Roman"/>
          <w:sz w:val="24"/>
          <w:szCs w:val="24"/>
        </w:rPr>
        <w:t xml:space="preserve"> 2012)</w:t>
      </w:r>
      <w:r w:rsidR="00455321">
        <w:rPr>
          <w:rFonts w:ascii="Times New Roman" w:hAnsi="Times New Roman" w:cs="Times New Roman"/>
          <w:sz w:val="24"/>
          <w:szCs w:val="24"/>
        </w:rPr>
        <w:t>.</w:t>
      </w:r>
      <w:r w:rsidR="00484023">
        <w:rPr>
          <w:rFonts w:ascii="Times New Roman" w:hAnsi="Times New Roman" w:cs="Times New Roman"/>
          <w:sz w:val="24"/>
          <w:szCs w:val="24"/>
        </w:rPr>
        <w:t xml:space="preserve"> By referring to </w:t>
      </w:r>
      <w:del w:id="655" w:author="User" w:date="2016-01-13T19:39:00Z">
        <w:r w:rsidR="00484023" w:rsidDel="0018053F">
          <w:rPr>
            <w:rFonts w:ascii="Times New Roman" w:hAnsi="Times New Roman" w:cs="Times New Roman"/>
            <w:sz w:val="24"/>
            <w:szCs w:val="24"/>
          </w:rPr>
          <w:delText xml:space="preserve">the </w:delText>
        </w:r>
      </w:del>
      <w:r w:rsidR="00484023">
        <w:rPr>
          <w:rFonts w:ascii="Times New Roman" w:hAnsi="Times New Roman" w:cs="Times New Roman"/>
          <w:sz w:val="24"/>
          <w:szCs w:val="24"/>
        </w:rPr>
        <w:t>Table 2.2, the advantage</w:t>
      </w:r>
      <w:del w:id="656" w:author="User" w:date="2016-01-13T19:40:00Z">
        <w:r w:rsidR="00484023" w:rsidDel="00EC2C40">
          <w:rPr>
            <w:rFonts w:ascii="Times New Roman" w:hAnsi="Times New Roman" w:cs="Times New Roman"/>
            <w:sz w:val="24"/>
            <w:szCs w:val="24"/>
          </w:rPr>
          <w:delText>s</w:delText>
        </w:r>
      </w:del>
      <w:r w:rsidR="00484023">
        <w:rPr>
          <w:rFonts w:ascii="Times New Roman" w:hAnsi="Times New Roman" w:cs="Times New Roman"/>
          <w:sz w:val="24"/>
          <w:szCs w:val="24"/>
        </w:rPr>
        <w:t xml:space="preserve"> is </w:t>
      </w:r>
      <w:ins w:id="657" w:author="User" w:date="2016-01-13T19:40:00Z">
        <w:r w:rsidR="00EC2C40">
          <w:rPr>
            <w:rFonts w:ascii="Times New Roman" w:hAnsi="Times New Roman" w:cs="Times New Roman"/>
            <w:sz w:val="24"/>
            <w:szCs w:val="24"/>
          </w:rPr>
          <w:t xml:space="preserve">that </w:t>
        </w:r>
      </w:ins>
      <w:r w:rsidR="00484023">
        <w:rPr>
          <w:rFonts w:ascii="Times New Roman" w:hAnsi="Times New Roman" w:cs="Times New Roman"/>
          <w:sz w:val="24"/>
          <w:szCs w:val="24"/>
        </w:rPr>
        <w:t>if unfortunately one of the module fail</w:t>
      </w:r>
      <w:ins w:id="658" w:author="User" w:date="2016-01-13T19:40:00Z">
        <w:r w:rsidR="00EC2C40">
          <w:rPr>
            <w:rFonts w:ascii="Times New Roman" w:hAnsi="Times New Roman" w:cs="Times New Roman"/>
            <w:sz w:val="24"/>
            <w:szCs w:val="24"/>
          </w:rPr>
          <w:t>s,</w:t>
        </w:r>
      </w:ins>
      <w:del w:id="659" w:author="User" w:date="2016-01-13T19:40:00Z">
        <w:r w:rsidR="00484023" w:rsidDel="00EC2C40">
          <w:rPr>
            <w:rFonts w:ascii="Times New Roman" w:hAnsi="Times New Roman" w:cs="Times New Roman"/>
            <w:sz w:val="24"/>
            <w:szCs w:val="24"/>
          </w:rPr>
          <w:delText xml:space="preserve"> but </w:delText>
        </w:r>
      </w:del>
      <w:r w:rsidR="00484023">
        <w:rPr>
          <w:rFonts w:ascii="Times New Roman" w:hAnsi="Times New Roman" w:cs="Times New Roman"/>
          <w:sz w:val="24"/>
          <w:szCs w:val="24"/>
        </w:rPr>
        <w:t xml:space="preserve">it can still </w:t>
      </w:r>
      <w:del w:id="660" w:author="User" w:date="2016-01-13T19:40:00Z">
        <w:r w:rsidR="00484023" w:rsidDel="00EC2C40">
          <w:rPr>
            <w:rFonts w:ascii="Times New Roman" w:hAnsi="Times New Roman" w:cs="Times New Roman"/>
            <w:sz w:val="24"/>
            <w:szCs w:val="24"/>
          </w:rPr>
          <w:delText xml:space="preserve">working </w:delText>
        </w:r>
      </w:del>
      <w:ins w:id="661" w:author="User" w:date="2016-01-13T19:40:00Z">
        <w:r w:rsidR="00EC2C40">
          <w:rPr>
            <w:rFonts w:ascii="Times New Roman" w:hAnsi="Times New Roman" w:cs="Times New Roman"/>
            <w:sz w:val="24"/>
            <w:szCs w:val="24"/>
          </w:rPr>
          <w:t xml:space="preserve">work </w:t>
        </w:r>
      </w:ins>
      <w:r w:rsidR="00484023">
        <w:rPr>
          <w:rFonts w:ascii="Times New Roman" w:hAnsi="Times New Roman" w:cs="Times New Roman"/>
          <w:sz w:val="24"/>
          <w:szCs w:val="24"/>
        </w:rPr>
        <w:t>with another module. The disadvantage</w:t>
      </w:r>
      <w:del w:id="662" w:author="User" w:date="2016-01-13T19:40:00Z">
        <w:r w:rsidR="00484023" w:rsidDel="00EC2C40">
          <w:rPr>
            <w:rFonts w:ascii="Times New Roman" w:hAnsi="Times New Roman" w:cs="Times New Roman"/>
            <w:sz w:val="24"/>
            <w:szCs w:val="24"/>
          </w:rPr>
          <w:delText>s</w:delText>
        </w:r>
      </w:del>
      <w:r w:rsidR="00484023">
        <w:rPr>
          <w:rFonts w:ascii="Times New Roman" w:hAnsi="Times New Roman" w:cs="Times New Roman"/>
          <w:sz w:val="24"/>
          <w:szCs w:val="24"/>
        </w:rPr>
        <w:t xml:space="preserve"> is the resource usage might be higher because </w:t>
      </w:r>
      <w:del w:id="663" w:author="User" w:date="2016-01-13T19:40:00Z">
        <w:r w:rsidR="00484023" w:rsidDel="00EC2C40">
          <w:rPr>
            <w:rFonts w:ascii="Times New Roman" w:hAnsi="Times New Roman" w:cs="Times New Roman"/>
            <w:sz w:val="24"/>
            <w:szCs w:val="24"/>
          </w:rPr>
          <w:delText xml:space="preserve">of </w:delText>
        </w:r>
      </w:del>
      <w:ins w:id="664" w:author="User" w:date="2016-01-13T19:40:00Z">
        <w:r w:rsidR="00EC2C40">
          <w:rPr>
            <w:rFonts w:ascii="Times New Roman" w:hAnsi="Times New Roman" w:cs="Times New Roman"/>
            <w:sz w:val="24"/>
            <w:szCs w:val="24"/>
          </w:rPr>
          <w:t xml:space="preserve">it </w:t>
        </w:r>
      </w:ins>
      <w:r w:rsidR="00484023">
        <w:rPr>
          <w:rFonts w:ascii="Times New Roman" w:hAnsi="Times New Roman" w:cs="Times New Roman"/>
          <w:sz w:val="24"/>
          <w:szCs w:val="24"/>
        </w:rPr>
        <w:t xml:space="preserve">contains more than one module in the system. The </w:t>
      </w:r>
      <w:ins w:id="665" w:author="User" w:date="2016-01-13T19:41:00Z">
        <w:r w:rsidR="00EC2C40">
          <w:rPr>
            <w:rFonts w:ascii="Times New Roman" w:hAnsi="Times New Roman" w:cs="Times New Roman"/>
            <w:sz w:val="24"/>
            <w:szCs w:val="24"/>
          </w:rPr>
          <w:t xml:space="preserve">recognition accuracy for this method is 93.92%. </w:t>
        </w:r>
      </w:ins>
      <w:del w:id="666" w:author="User" w:date="2016-01-13T19:41:00Z">
        <w:r w:rsidR="00484023" w:rsidDel="00EC2C40">
          <w:rPr>
            <w:rFonts w:ascii="Times New Roman" w:hAnsi="Times New Roman" w:cs="Times New Roman"/>
            <w:sz w:val="24"/>
            <w:szCs w:val="24"/>
          </w:rPr>
          <w:delText xml:space="preserve">accuracy of this method for the iris recognition </w:delText>
        </w:r>
      </w:del>
      <w:r w:rsidR="00484023">
        <w:rPr>
          <w:rFonts w:ascii="Times New Roman" w:hAnsi="Times New Roman" w:cs="Times New Roman"/>
          <w:sz w:val="24"/>
          <w:szCs w:val="24"/>
        </w:rPr>
        <w:t xml:space="preserve">is </w:t>
      </w:r>
      <w:del w:id="667" w:author="User" w:date="2016-01-13T19:41:00Z">
        <w:r w:rsidR="00484023" w:rsidDel="00EC2C40">
          <w:rPr>
            <w:rFonts w:ascii="Times New Roman" w:hAnsi="Times New Roman" w:cs="Times New Roman"/>
            <w:sz w:val="24"/>
            <w:szCs w:val="24"/>
          </w:rPr>
          <w:delText>93.92%.</w:delText>
        </w:r>
      </w:del>
    </w:p>
    <w:p w:rsidR="00455321" w:rsidRDefault="00455321" w:rsidP="002351F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Table 2.2: Details and Information </w:t>
      </w:r>
      <w:del w:id="668" w:author="User" w:date="2016-01-13T19:39:00Z">
        <w:r w:rsidDel="0018053F">
          <w:rPr>
            <w:rFonts w:ascii="Times New Roman" w:hAnsi="Times New Roman" w:cs="Times New Roman"/>
            <w:sz w:val="24"/>
            <w:szCs w:val="24"/>
          </w:rPr>
          <w:delText xml:space="preserve">for </w:delText>
        </w:r>
      </w:del>
      <w:ins w:id="669" w:author="User" w:date="2016-01-13T19:39:00Z">
        <w:r w:rsidR="0018053F">
          <w:rPr>
            <w:rFonts w:ascii="Times New Roman" w:hAnsi="Times New Roman" w:cs="Times New Roman"/>
            <w:sz w:val="24"/>
            <w:szCs w:val="24"/>
          </w:rPr>
          <w:t xml:space="preserve">of the </w:t>
        </w:r>
      </w:ins>
      <w:r>
        <w:rPr>
          <w:rFonts w:ascii="Times New Roman" w:hAnsi="Times New Roman" w:cs="Times New Roman"/>
          <w:sz w:val="24"/>
          <w:szCs w:val="24"/>
        </w:rPr>
        <w:t>MNN and FS</w:t>
      </w:r>
      <w:ins w:id="670" w:author="User" w:date="2016-01-13T19:39:00Z">
        <w:r w:rsidR="0018053F">
          <w:rPr>
            <w:rFonts w:ascii="Times New Roman" w:hAnsi="Times New Roman" w:cs="Times New Roman"/>
            <w:sz w:val="24"/>
            <w:szCs w:val="24"/>
          </w:rPr>
          <w:t xml:space="preserve"> Method</w:t>
        </w:r>
      </w:ins>
    </w:p>
    <w:tbl>
      <w:tblPr>
        <w:tblStyle w:val="TableGrid"/>
        <w:tblW w:w="0" w:type="auto"/>
        <w:tblLook w:val="04A0"/>
      </w:tblPr>
      <w:tblGrid>
        <w:gridCol w:w="4621"/>
        <w:gridCol w:w="4621"/>
      </w:tblGrid>
      <w:tr w:rsidR="00455321" w:rsidTr="009713A6">
        <w:tc>
          <w:tcPr>
            <w:tcW w:w="4621" w:type="dxa"/>
          </w:tcPr>
          <w:p w:rsidR="00455321" w:rsidRPr="002456D4" w:rsidRDefault="00455321" w:rsidP="009713A6">
            <w:pPr>
              <w:jc w:val="both"/>
              <w:rPr>
                <w:rFonts w:ascii="Times New Roman" w:hAnsi="Times New Roman" w:cs="Times New Roman"/>
                <w:b/>
              </w:rPr>
            </w:pPr>
            <w:r w:rsidRPr="002456D4">
              <w:rPr>
                <w:rFonts w:ascii="Times New Roman" w:hAnsi="Times New Roman" w:cs="Times New Roman"/>
                <w:b/>
              </w:rPr>
              <w:t>Details</w:t>
            </w:r>
          </w:p>
        </w:tc>
        <w:tc>
          <w:tcPr>
            <w:tcW w:w="4621" w:type="dxa"/>
          </w:tcPr>
          <w:p w:rsidR="00455321" w:rsidRPr="002456D4" w:rsidRDefault="00455321" w:rsidP="009713A6">
            <w:pPr>
              <w:jc w:val="both"/>
              <w:rPr>
                <w:rFonts w:ascii="Times New Roman" w:hAnsi="Times New Roman" w:cs="Times New Roman"/>
                <w:b/>
              </w:rPr>
            </w:pPr>
            <w:r w:rsidRPr="002456D4">
              <w:rPr>
                <w:rFonts w:ascii="Times New Roman" w:hAnsi="Times New Roman" w:cs="Times New Roman"/>
                <w:b/>
              </w:rPr>
              <w:t>Information</w:t>
            </w:r>
          </w:p>
        </w:tc>
      </w:tr>
      <w:tr w:rsidR="00455321" w:rsidTr="009713A6">
        <w:tc>
          <w:tcPr>
            <w:tcW w:w="4621" w:type="dxa"/>
          </w:tcPr>
          <w:p w:rsidR="00455321" w:rsidRPr="002456D4" w:rsidRDefault="00455321" w:rsidP="0018053F">
            <w:pPr>
              <w:jc w:val="both"/>
              <w:rPr>
                <w:rFonts w:ascii="Times New Roman" w:hAnsi="Times New Roman" w:cs="Times New Roman"/>
              </w:rPr>
            </w:pPr>
            <w:r w:rsidRPr="002456D4">
              <w:rPr>
                <w:rFonts w:ascii="Times New Roman" w:hAnsi="Times New Roman" w:cs="Times New Roman"/>
              </w:rPr>
              <w:t>Advantage</w:t>
            </w:r>
            <w:del w:id="671" w:author="User" w:date="2016-01-13T19:39:00Z">
              <w:r w:rsidRPr="002456D4" w:rsidDel="0018053F">
                <w:rPr>
                  <w:rFonts w:ascii="Times New Roman" w:hAnsi="Times New Roman" w:cs="Times New Roman"/>
                </w:rPr>
                <w:delText>s</w:delText>
              </w:r>
            </w:del>
          </w:p>
        </w:tc>
        <w:tc>
          <w:tcPr>
            <w:tcW w:w="4621" w:type="dxa"/>
          </w:tcPr>
          <w:p w:rsidR="00455321" w:rsidRPr="002456D4" w:rsidRDefault="00455321" w:rsidP="00484023">
            <w:pPr>
              <w:jc w:val="both"/>
              <w:rPr>
                <w:rFonts w:ascii="Times New Roman" w:hAnsi="Times New Roman" w:cs="Times New Roman"/>
              </w:rPr>
            </w:pPr>
            <w:r w:rsidRPr="002456D4">
              <w:rPr>
                <w:rFonts w:ascii="Times New Roman" w:hAnsi="Times New Roman" w:cs="Times New Roman"/>
              </w:rPr>
              <w:t>-</w:t>
            </w:r>
            <w:r w:rsidR="00484023">
              <w:rPr>
                <w:rFonts w:ascii="Times New Roman" w:hAnsi="Times New Roman" w:cs="Times New Roman"/>
              </w:rPr>
              <w:t>will not stop working if one of more module fail</w:t>
            </w:r>
            <w:ins w:id="672" w:author="User" w:date="2016-01-13T19:39:00Z">
              <w:r w:rsidR="0018053F">
                <w:rPr>
                  <w:rFonts w:ascii="Times New Roman" w:hAnsi="Times New Roman" w:cs="Times New Roman"/>
                </w:rPr>
                <w:t>s</w:t>
              </w:r>
            </w:ins>
          </w:p>
        </w:tc>
      </w:tr>
      <w:tr w:rsidR="00455321" w:rsidTr="009713A6">
        <w:tc>
          <w:tcPr>
            <w:tcW w:w="4621" w:type="dxa"/>
          </w:tcPr>
          <w:p w:rsidR="00455321" w:rsidRPr="002456D4" w:rsidRDefault="00455321" w:rsidP="0018053F">
            <w:pPr>
              <w:jc w:val="both"/>
              <w:rPr>
                <w:rFonts w:ascii="Times New Roman" w:hAnsi="Times New Roman" w:cs="Times New Roman"/>
              </w:rPr>
            </w:pPr>
            <w:r w:rsidRPr="002456D4">
              <w:rPr>
                <w:rFonts w:ascii="Times New Roman" w:hAnsi="Times New Roman" w:cs="Times New Roman"/>
              </w:rPr>
              <w:t>Disadvantage</w:t>
            </w:r>
            <w:del w:id="673" w:author="User" w:date="2016-01-13T19:39:00Z">
              <w:r w:rsidRPr="002456D4" w:rsidDel="0018053F">
                <w:rPr>
                  <w:rFonts w:ascii="Times New Roman" w:hAnsi="Times New Roman" w:cs="Times New Roman"/>
                </w:rPr>
                <w:delText>s</w:delText>
              </w:r>
            </w:del>
          </w:p>
        </w:tc>
        <w:tc>
          <w:tcPr>
            <w:tcW w:w="4621" w:type="dxa"/>
          </w:tcPr>
          <w:p w:rsidR="00455321" w:rsidRPr="002456D4" w:rsidRDefault="00455321" w:rsidP="00484023">
            <w:pPr>
              <w:jc w:val="both"/>
              <w:rPr>
                <w:rFonts w:ascii="Times New Roman" w:hAnsi="Times New Roman" w:cs="Times New Roman"/>
              </w:rPr>
            </w:pPr>
            <w:r w:rsidRPr="002456D4">
              <w:rPr>
                <w:rFonts w:ascii="Times New Roman" w:hAnsi="Times New Roman" w:cs="Times New Roman"/>
              </w:rPr>
              <w:t xml:space="preserve">- </w:t>
            </w:r>
            <w:r w:rsidR="00484023">
              <w:rPr>
                <w:rFonts w:ascii="Times New Roman" w:hAnsi="Times New Roman" w:cs="Times New Roman"/>
              </w:rPr>
              <w:t xml:space="preserve">resource usage </w:t>
            </w:r>
            <w:ins w:id="674" w:author="User" w:date="2016-01-13T19:40:00Z">
              <w:r w:rsidR="0018053F">
                <w:rPr>
                  <w:rFonts w:ascii="Times New Roman" w:hAnsi="Times New Roman" w:cs="Times New Roman"/>
                </w:rPr>
                <w:t xml:space="preserve">is </w:t>
              </w:r>
            </w:ins>
            <w:r w:rsidR="00484023">
              <w:rPr>
                <w:rFonts w:ascii="Times New Roman" w:hAnsi="Times New Roman" w:cs="Times New Roman"/>
              </w:rPr>
              <w:t>high</w:t>
            </w:r>
          </w:p>
        </w:tc>
      </w:tr>
      <w:tr w:rsidR="00455321" w:rsidTr="009713A6">
        <w:tc>
          <w:tcPr>
            <w:tcW w:w="4621" w:type="dxa"/>
          </w:tcPr>
          <w:p w:rsidR="00455321" w:rsidRPr="002456D4" w:rsidRDefault="00455321" w:rsidP="009713A6">
            <w:pPr>
              <w:jc w:val="both"/>
              <w:rPr>
                <w:rFonts w:ascii="Times New Roman" w:hAnsi="Times New Roman" w:cs="Times New Roman"/>
              </w:rPr>
            </w:pPr>
            <w:r w:rsidRPr="002456D4">
              <w:rPr>
                <w:rFonts w:ascii="Times New Roman" w:hAnsi="Times New Roman" w:cs="Times New Roman"/>
              </w:rPr>
              <w:t>Accuracy</w:t>
            </w:r>
          </w:p>
        </w:tc>
        <w:tc>
          <w:tcPr>
            <w:tcW w:w="4621" w:type="dxa"/>
          </w:tcPr>
          <w:p w:rsidR="00455321" w:rsidRPr="002456D4" w:rsidRDefault="00455321" w:rsidP="009713A6">
            <w:pPr>
              <w:jc w:val="both"/>
              <w:rPr>
                <w:rFonts w:ascii="Times New Roman" w:hAnsi="Times New Roman" w:cs="Times New Roman"/>
              </w:rPr>
            </w:pPr>
            <w:r w:rsidRPr="002456D4">
              <w:rPr>
                <w:rFonts w:ascii="Times New Roman" w:hAnsi="Times New Roman" w:cs="Times New Roman"/>
              </w:rPr>
              <w:t>-</w:t>
            </w:r>
            <w:r w:rsidR="00484023">
              <w:rPr>
                <w:rFonts w:ascii="Times New Roman" w:hAnsi="Times New Roman" w:cs="Times New Roman"/>
              </w:rPr>
              <w:t xml:space="preserve"> 93.92</w:t>
            </w:r>
            <w:r w:rsidRPr="002456D4">
              <w:rPr>
                <w:rFonts w:ascii="Times New Roman" w:hAnsi="Times New Roman" w:cs="Times New Roman"/>
              </w:rPr>
              <w:t>%</w:t>
            </w:r>
          </w:p>
        </w:tc>
      </w:tr>
    </w:tbl>
    <w:p w:rsidR="002456D4" w:rsidRDefault="002456D4" w:rsidP="00792273">
      <w:pPr>
        <w:spacing w:line="480" w:lineRule="auto"/>
        <w:jc w:val="both"/>
        <w:rPr>
          <w:rFonts w:ascii="Times New Roman" w:hAnsi="Times New Roman" w:cs="Times New Roman"/>
          <w:sz w:val="24"/>
          <w:szCs w:val="24"/>
        </w:rPr>
      </w:pPr>
    </w:p>
    <w:p w:rsidR="002456D4" w:rsidRPr="00634891" w:rsidRDefault="00382DF4" w:rsidP="00634891">
      <w:pPr>
        <w:pStyle w:val="Heading4"/>
        <w:spacing w:before="0" w:after="240" w:line="480" w:lineRule="auto"/>
        <w:rPr>
          <w:rFonts w:ascii="Times New Roman" w:hAnsi="Times New Roman" w:cs="Times New Roman"/>
          <w:i w:val="0"/>
          <w:color w:val="auto"/>
          <w:sz w:val="24"/>
          <w:szCs w:val="24"/>
        </w:rPr>
      </w:pPr>
      <w:r w:rsidRPr="00634891">
        <w:rPr>
          <w:rFonts w:ascii="Times New Roman" w:hAnsi="Times New Roman" w:cs="Times New Roman"/>
          <w:i w:val="0"/>
          <w:color w:val="auto"/>
          <w:sz w:val="24"/>
          <w:szCs w:val="24"/>
        </w:rPr>
        <w:lastRenderedPageBreak/>
        <w:t>2.1.3 Self Organizing Map</w:t>
      </w:r>
    </w:p>
    <w:p w:rsidR="00A97B97" w:rsidRPr="00A97B97" w:rsidRDefault="00382DF4"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Self Organizing Map (SOM) is an unsupervised learning algorithm. </w:t>
      </w:r>
      <w:r w:rsidR="00B7488E">
        <w:rPr>
          <w:rFonts w:ascii="Times New Roman" w:hAnsi="Times New Roman" w:cs="Times New Roman"/>
          <w:sz w:val="24"/>
          <w:szCs w:val="24"/>
        </w:rPr>
        <w:t xml:space="preserve">The SOM algorithm is divided into 6 </w:t>
      </w:r>
      <w:r w:rsidR="0007699F">
        <w:rPr>
          <w:rFonts w:ascii="Times New Roman" w:hAnsi="Times New Roman" w:cs="Times New Roman"/>
          <w:sz w:val="24"/>
          <w:szCs w:val="24"/>
        </w:rPr>
        <w:t>main steps</w:t>
      </w:r>
      <w:r w:rsidR="00B7488E">
        <w:rPr>
          <w:rFonts w:ascii="Times New Roman" w:hAnsi="Times New Roman" w:cs="Times New Roman"/>
          <w:sz w:val="24"/>
          <w:szCs w:val="24"/>
        </w:rPr>
        <w:t xml:space="preserve"> (Shyam </w:t>
      </w:r>
      <w:r w:rsidR="00B7488E" w:rsidRPr="001221EC">
        <w:rPr>
          <w:rFonts w:ascii="Times New Roman" w:hAnsi="Times New Roman" w:cs="Times New Roman"/>
          <w:i/>
          <w:sz w:val="24"/>
          <w:szCs w:val="24"/>
        </w:rPr>
        <w:t>et al</w:t>
      </w:r>
      <w:commentRangeStart w:id="675"/>
      <w:ins w:id="676" w:author="User" w:date="2016-01-13T19:43:00Z">
        <w:r w:rsidR="00365063">
          <w:rPr>
            <w:rFonts w:ascii="Times New Roman" w:hAnsi="Times New Roman" w:cs="Times New Roman"/>
            <w:i/>
            <w:sz w:val="24"/>
            <w:szCs w:val="24"/>
          </w:rPr>
          <w:t>.</w:t>
        </w:r>
        <w:commentRangeEnd w:id="675"/>
        <w:r w:rsidR="00365063">
          <w:rPr>
            <w:rStyle w:val="CommentReference"/>
          </w:rPr>
          <w:commentReference w:id="675"/>
        </w:r>
      </w:ins>
      <w:r w:rsidR="00B7488E">
        <w:rPr>
          <w:rFonts w:ascii="Times New Roman" w:hAnsi="Times New Roman" w:cs="Times New Roman"/>
          <w:sz w:val="24"/>
          <w:szCs w:val="24"/>
        </w:rPr>
        <w:t xml:space="preserve"> 2005). The first </w:t>
      </w:r>
      <w:r w:rsidR="0007699F">
        <w:rPr>
          <w:rFonts w:ascii="Times New Roman" w:hAnsi="Times New Roman" w:cs="Times New Roman"/>
          <w:sz w:val="24"/>
          <w:szCs w:val="24"/>
        </w:rPr>
        <w:t>steps</w:t>
      </w:r>
      <w:r w:rsidR="00B7488E">
        <w:rPr>
          <w:rFonts w:ascii="Times New Roman" w:hAnsi="Times New Roman" w:cs="Times New Roman"/>
          <w:sz w:val="24"/>
          <w:szCs w:val="24"/>
        </w:rPr>
        <w:t xml:space="preserve"> is to initialize</w:t>
      </w:r>
      <w:del w:id="677" w:author="User" w:date="2016-01-13T19:43:00Z">
        <w:r w:rsidR="00B7488E" w:rsidDel="00AB7C83">
          <w:rPr>
            <w:rFonts w:ascii="Times New Roman" w:hAnsi="Times New Roman" w:cs="Times New Roman"/>
            <w:sz w:val="24"/>
            <w:szCs w:val="24"/>
          </w:rPr>
          <w:delText>d</w:delText>
        </w:r>
      </w:del>
      <w:r w:rsidR="00B7488E">
        <w:rPr>
          <w:rFonts w:ascii="Times New Roman" w:hAnsi="Times New Roman" w:cs="Times New Roman"/>
          <w:sz w:val="24"/>
          <w:szCs w:val="24"/>
        </w:rPr>
        <w:t xml:space="preserve"> the weights for each node</w:t>
      </w:r>
      <w:del w:id="678" w:author="User" w:date="2016-01-13T19:43:00Z">
        <w:r w:rsidR="00B7488E" w:rsidDel="00AB7C83">
          <w:rPr>
            <w:rFonts w:ascii="Times New Roman" w:hAnsi="Times New Roman" w:cs="Times New Roman"/>
            <w:sz w:val="24"/>
            <w:szCs w:val="24"/>
          </w:rPr>
          <w:delText>'s</w:delText>
        </w:r>
      </w:del>
      <w:r w:rsidR="00B7488E">
        <w:rPr>
          <w:rFonts w:ascii="Times New Roman" w:hAnsi="Times New Roman" w:cs="Times New Roman"/>
          <w:sz w:val="24"/>
          <w:szCs w:val="24"/>
        </w:rPr>
        <w:t xml:space="preserve"> in the network. The second </w:t>
      </w:r>
      <w:del w:id="679" w:author="User" w:date="2016-01-13T19:51:00Z">
        <w:r w:rsidR="0007699F" w:rsidDel="00EE62F5">
          <w:rPr>
            <w:rFonts w:ascii="Times New Roman" w:hAnsi="Times New Roman" w:cs="Times New Roman"/>
            <w:sz w:val="24"/>
            <w:szCs w:val="24"/>
          </w:rPr>
          <w:delText>step</w:delText>
        </w:r>
      </w:del>
      <w:del w:id="680" w:author="User" w:date="2016-01-13T19:43:00Z">
        <w:r w:rsidR="0007699F" w:rsidDel="00AB7C83">
          <w:rPr>
            <w:rFonts w:ascii="Times New Roman" w:hAnsi="Times New Roman" w:cs="Times New Roman"/>
            <w:sz w:val="24"/>
            <w:szCs w:val="24"/>
          </w:rPr>
          <w:delText>s</w:delText>
        </w:r>
      </w:del>
      <w:ins w:id="681" w:author="User" w:date="2016-01-13T19:51:00Z">
        <w:r w:rsidR="00EE62F5">
          <w:rPr>
            <w:rFonts w:ascii="Times New Roman" w:hAnsi="Times New Roman" w:cs="Times New Roman"/>
            <w:sz w:val="24"/>
            <w:szCs w:val="24"/>
          </w:rPr>
          <w:t xml:space="preserve"> step</w:t>
        </w:r>
      </w:ins>
      <w:r w:rsidR="00B7488E">
        <w:rPr>
          <w:rFonts w:ascii="Times New Roman" w:hAnsi="Times New Roman" w:cs="Times New Roman"/>
          <w:sz w:val="24"/>
          <w:szCs w:val="24"/>
        </w:rPr>
        <w:t xml:space="preserve"> is in the set of training data </w:t>
      </w:r>
      <w:ins w:id="682" w:author="User" w:date="2016-01-13T19:44:00Z">
        <w:r w:rsidR="00AB7C83">
          <w:rPr>
            <w:rFonts w:ascii="Times New Roman" w:hAnsi="Times New Roman" w:cs="Times New Roman"/>
            <w:sz w:val="24"/>
            <w:szCs w:val="24"/>
          </w:rPr>
          <w:t xml:space="preserve">which </w:t>
        </w:r>
      </w:ins>
      <w:r w:rsidR="00B7488E">
        <w:rPr>
          <w:rFonts w:ascii="Times New Roman" w:hAnsi="Times New Roman" w:cs="Times New Roman"/>
          <w:sz w:val="24"/>
          <w:szCs w:val="24"/>
        </w:rPr>
        <w:t xml:space="preserve">will randomly </w:t>
      </w:r>
      <w:del w:id="683" w:author="User" w:date="2016-01-13T19:44:00Z">
        <w:r w:rsidR="00B7488E" w:rsidDel="00AB7C83">
          <w:rPr>
            <w:rFonts w:ascii="Times New Roman" w:hAnsi="Times New Roman" w:cs="Times New Roman"/>
            <w:sz w:val="24"/>
            <w:szCs w:val="24"/>
          </w:rPr>
          <w:delText xml:space="preserve">choose </w:delText>
        </w:r>
      </w:del>
      <w:ins w:id="684" w:author="User" w:date="2016-01-13T19:44:00Z">
        <w:r w:rsidR="00AB7C83">
          <w:rPr>
            <w:rFonts w:ascii="Times New Roman" w:hAnsi="Times New Roman" w:cs="Times New Roman"/>
            <w:sz w:val="24"/>
            <w:szCs w:val="24"/>
          </w:rPr>
          <w:t xml:space="preserve">select </w:t>
        </w:r>
      </w:ins>
      <w:r w:rsidR="00B7488E">
        <w:rPr>
          <w:rFonts w:ascii="Times New Roman" w:hAnsi="Times New Roman" w:cs="Times New Roman"/>
          <w:sz w:val="24"/>
          <w:szCs w:val="24"/>
        </w:rPr>
        <w:t xml:space="preserve">a vector and pass it to the network. </w:t>
      </w:r>
      <w:del w:id="685" w:author="User" w:date="2016-01-13T19:45:00Z">
        <w:r w:rsidR="00B7488E" w:rsidDel="00AB7C83">
          <w:rPr>
            <w:rFonts w:ascii="Times New Roman" w:hAnsi="Times New Roman" w:cs="Times New Roman"/>
            <w:sz w:val="24"/>
            <w:szCs w:val="24"/>
          </w:rPr>
          <w:delText>In the</w:delText>
        </w:r>
      </w:del>
      <w:ins w:id="686" w:author="User" w:date="2016-01-13T19:45:00Z">
        <w:r w:rsidR="00AB7C83">
          <w:rPr>
            <w:rFonts w:ascii="Times New Roman" w:hAnsi="Times New Roman" w:cs="Times New Roman"/>
            <w:sz w:val="24"/>
            <w:szCs w:val="24"/>
          </w:rPr>
          <w:t>The</w:t>
        </w:r>
      </w:ins>
      <w:r w:rsidR="00B7488E">
        <w:rPr>
          <w:rFonts w:ascii="Times New Roman" w:hAnsi="Times New Roman" w:cs="Times New Roman"/>
          <w:sz w:val="24"/>
          <w:szCs w:val="24"/>
        </w:rPr>
        <w:t xml:space="preserve"> third </w:t>
      </w:r>
      <w:r w:rsidR="0007699F">
        <w:rPr>
          <w:rFonts w:ascii="Times New Roman" w:hAnsi="Times New Roman" w:cs="Times New Roman"/>
          <w:sz w:val="24"/>
          <w:szCs w:val="24"/>
        </w:rPr>
        <w:t>steps</w:t>
      </w:r>
      <w:r w:rsidR="00B7488E">
        <w:rPr>
          <w:rFonts w:ascii="Times New Roman" w:hAnsi="Times New Roman" w:cs="Times New Roman"/>
          <w:sz w:val="24"/>
          <w:szCs w:val="24"/>
        </w:rPr>
        <w:t xml:space="preserve"> is </w:t>
      </w:r>
      <w:r w:rsidR="000A5A12">
        <w:rPr>
          <w:rFonts w:ascii="Times New Roman" w:hAnsi="Times New Roman" w:cs="Times New Roman"/>
          <w:sz w:val="24"/>
          <w:szCs w:val="24"/>
        </w:rPr>
        <w:t xml:space="preserve">the neuron </w:t>
      </w:r>
      <w:del w:id="687" w:author="User" w:date="2016-01-13T19:45:00Z">
        <w:r w:rsidR="000A5A12" w:rsidDel="00AB7C83">
          <w:rPr>
            <w:rFonts w:ascii="Times New Roman" w:hAnsi="Times New Roman" w:cs="Times New Roman"/>
            <w:sz w:val="24"/>
            <w:szCs w:val="24"/>
          </w:rPr>
          <w:delText xml:space="preserve">fighting </w:delText>
        </w:r>
      </w:del>
      <w:ins w:id="688" w:author="User" w:date="2016-01-13T19:45:00Z">
        <w:r w:rsidR="00AB7C83">
          <w:rPr>
            <w:rFonts w:ascii="Times New Roman" w:hAnsi="Times New Roman" w:cs="Times New Roman"/>
            <w:sz w:val="24"/>
            <w:szCs w:val="24"/>
          </w:rPr>
          <w:t xml:space="preserve">competing with </w:t>
        </w:r>
      </w:ins>
      <w:r w:rsidR="000A5A12">
        <w:rPr>
          <w:rFonts w:ascii="Times New Roman" w:hAnsi="Times New Roman" w:cs="Times New Roman"/>
          <w:sz w:val="24"/>
          <w:szCs w:val="24"/>
        </w:rPr>
        <w:t xml:space="preserve">each other to become the winner (Yap and Lim </w:t>
      </w:r>
      <w:r w:rsidR="000A5A12" w:rsidRPr="00AB7C83">
        <w:rPr>
          <w:rFonts w:ascii="Times New Roman" w:hAnsi="Times New Roman" w:cs="Times New Roman"/>
          <w:i/>
          <w:sz w:val="24"/>
          <w:szCs w:val="24"/>
          <w:rPrChange w:id="689" w:author="User" w:date="2016-01-13T19:45:00Z">
            <w:rPr>
              <w:rFonts w:ascii="Times New Roman" w:hAnsi="Times New Roman" w:cs="Times New Roman"/>
              <w:sz w:val="24"/>
              <w:szCs w:val="24"/>
            </w:rPr>
          </w:rPrChange>
        </w:rPr>
        <w:t>et al</w:t>
      </w:r>
      <w:commentRangeStart w:id="690"/>
      <w:ins w:id="691" w:author="User" w:date="2016-01-13T19:45:00Z">
        <w:r w:rsidR="00AB7C83">
          <w:rPr>
            <w:rFonts w:ascii="Times New Roman" w:hAnsi="Times New Roman" w:cs="Times New Roman"/>
            <w:sz w:val="24"/>
            <w:szCs w:val="24"/>
          </w:rPr>
          <w:t>.</w:t>
        </w:r>
        <w:commentRangeEnd w:id="690"/>
        <w:r w:rsidR="00AB7C83">
          <w:rPr>
            <w:rStyle w:val="CommentReference"/>
          </w:rPr>
          <w:commentReference w:id="690"/>
        </w:r>
      </w:ins>
      <w:r w:rsidR="000A5A12">
        <w:rPr>
          <w:rFonts w:ascii="Times New Roman" w:hAnsi="Times New Roman" w:cs="Times New Roman"/>
          <w:sz w:val="24"/>
          <w:szCs w:val="24"/>
        </w:rPr>
        <w:t xml:space="preserve"> 2014) which </w:t>
      </w:r>
      <w:ins w:id="692" w:author="User" w:date="2016-01-13T19:45:00Z">
        <w:r w:rsidR="00AB7C83">
          <w:rPr>
            <w:rFonts w:ascii="Times New Roman" w:hAnsi="Times New Roman" w:cs="Times New Roman"/>
            <w:sz w:val="24"/>
            <w:szCs w:val="24"/>
          </w:rPr>
          <w:t>i</w:t>
        </w:r>
      </w:ins>
      <w:ins w:id="693" w:author="User" w:date="2016-01-13T19:46:00Z">
        <w:r w:rsidR="00AB7C83">
          <w:rPr>
            <w:rFonts w:ascii="Times New Roman" w:hAnsi="Times New Roman" w:cs="Times New Roman"/>
            <w:sz w:val="24"/>
            <w:szCs w:val="24"/>
          </w:rPr>
          <w:t xml:space="preserve">s </w:t>
        </w:r>
      </w:ins>
      <w:r w:rsidR="000A5A12">
        <w:rPr>
          <w:rFonts w:ascii="Times New Roman" w:hAnsi="Times New Roman" w:cs="Times New Roman"/>
          <w:sz w:val="24"/>
          <w:szCs w:val="24"/>
        </w:rPr>
        <w:t xml:space="preserve">similar </w:t>
      </w:r>
      <w:r w:rsidR="00B7488E">
        <w:rPr>
          <w:rFonts w:ascii="Times New Roman" w:hAnsi="Times New Roman" w:cs="Times New Roman"/>
          <w:sz w:val="24"/>
          <w:szCs w:val="24"/>
        </w:rPr>
        <w:t xml:space="preserve">to </w:t>
      </w:r>
      <w:del w:id="694" w:author="User" w:date="2016-01-13T19:46:00Z">
        <w:r w:rsidR="001C74F3" w:rsidDel="00AB7C83">
          <w:rPr>
            <w:rFonts w:ascii="Times New Roman" w:hAnsi="Times New Roman" w:cs="Times New Roman"/>
            <w:sz w:val="24"/>
            <w:szCs w:val="24"/>
          </w:rPr>
          <w:delText xml:space="preserve">use </w:delText>
        </w:r>
      </w:del>
      <w:ins w:id="695" w:author="User" w:date="2016-01-13T19:46:00Z">
        <w:r w:rsidR="00AB7C83">
          <w:rPr>
            <w:rFonts w:ascii="Times New Roman" w:hAnsi="Times New Roman" w:cs="Times New Roman"/>
            <w:sz w:val="24"/>
            <w:szCs w:val="24"/>
          </w:rPr>
          <w:t xml:space="preserve">using </w:t>
        </w:r>
      </w:ins>
      <w:r w:rsidR="001C74F3">
        <w:rPr>
          <w:rFonts w:ascii="Times New Roman" w:hAnsi="Times New Roman" w:cs="Times New Roman"/>
          <w:sz w:val="24"/>
          <w:szCs w:val="24"/>
        </w:rPr>
        <w:t xml:space="preserve">the Best Matching Unit (BMU) to </w:t>
      </w:r>
      <w:r w:rsidR="00B7488E">
        <w:rPr>
          <w:rFonts w:ascii="Times New Roman" w:hAnsi="Times New Roman" w:cs="Times New Roman"/>
          <w:sz w:val="24"/>
          <w:szCs w:val="24"/>
        </w:rPr>
        <w:t>find the</w:t>
      </w:r>
      <w:r w:rsidR="001C74F3">
        <w:rPr>
          <w:rFonts w:ascii="Times New Roman" w:hAnsi="Times New Roman" w:cs="Times New Roman"/>
          <w:sz w:val="24"/>
          <w:szCs w:val="24"/>
        </w:rPr>
        <w:t xml:space="preserve"> winning mode which </w:t>
      </w:r>
      <w:del w:id="696" w:author="User" w:date="2016-01-13T19:46:00Z">
        <w:r w:rsidR="001C74F3" w:rsidDel="00AB7C83">
          <w:rPr>
            <w:rFonts w:ascii="Times New Roman" w:hAnsi="Times New Roman" w:cs="Times New Roman"/>
            <w:sz w:val="24"/>
            <w:szCs w:val="24"/>
          </w:rPr>
          <w:delText>is</w:delText>
        </w:r>
        <w:r w:rsidR="00B7488E" w:rsidDel="00AB7C83">
          <w:rPr>
            <w:rFonts w:ascii="Times New Roman" w:hAnsi="Times New Roman" w:cs="Times New Roman"/>
            <w:sz w:val="24"/>
            <w:szCs w:val="24"/>
          </w:rPr>
          <w:delText xml:space="preserve"> </w:delText>
        </w:r>
      </w:del>
      <w:ins w:id="697" w:author="User" w:date="2016-01-13T19:46:00Z">
        <w:r w:rsidR="00AB7C83">
          <w:rPr>
            <w:rFonts w:ascii="Times New Roman" w:hAnsi="Times New Roman" w:cs="Times New Roman"/>
            <w:sz w:val="24"/>
            <w:szCs w:val="24"/>
          </w:rPr>
          <w:t xml:space="preserve">has the </w:t>
        </w:r>
      </w:ins>
      <w:r w:rsidR="00B7488E">
        <w:rPr>
          <w:rFonts w:ascii="Times New Roman" w:hAnsi="Times New Roman" w:cs="Times New Roman"/>
          <w:sz w:val="24"/>
          <w:szCs w:val="24"/>
        </w:rPr>
        <w:t xml:space="preserve">most similar weight </w:t>
      </w:r>
      <w:ins w:id="698" w:author="User" w:date="2016-01-13T19:46:00Z">
        <w:r w:rsidR="00AB7C83">
          <w:rPr>
            <w:rFonts w:ascii="Times New Roman" w:hAnsi="Times New Roman" w:cs="Times New Roman"/>
            <w:sz w:val="24"/>
            <w:szCs w:val="24"/>
          </w:rPr>
          <w:t xml:space="preserve">as compared </w:t>
        </w:r>
      </w:ins>
      <w:r w:rsidR="00B7488E">
        <w:rPr>
          <w:rFonts w:ascii="Times New Roman" w:hAnsi="Times New Roman" w:cs="Times New Roman"/>
          <w:sz w:val="24"/>
          <w:szCs w:val="24"/>
        </w:rPr>
        <w:t xml:space="preserve">to the input vector. </w:t>
      </w:r>
      <w:r w:rsidR="00A9400B">
        <w:rPr>
          <w:rFonts w:ascii="Times New Roman" w:hAnsi="Times New Roman" w:cs="Times New Roman"/>
          <w:sz w:val="24"/>
          <w:szCs w:val="24"/>
        </w:rPr>
        <w:t>Next,</w:t>
      </w:r>
      <w:r w:rsidR="0007699F">
        <w:rPr>
          <w:rFonts w:ascii="Times New Roman" w:hAnsi="Times New Roman" w:cs="Times New Roman"/>
          <w:sz w:val="24"/>
          <w:szCs w:val="24"/>
        </w:rPr>
        <w:t xml:space="preserve"> the forth </w:t>
      </w:r>
      <w:del w:id="699" w:author="User" w:date="2016-01-13T19:46:00Z">
        <w:r w:rsidR="0007699F" w:rsidDel="00AB7C83">
          <w:rPr>
            <w:rFonts w:ascii="Times New Roman" w:hAnsi="Times New Roman" w:cs="Times New Roman"/>
            <w:sz w:val="24"/>
            <w:szCs w:val="24"/>
          </w:rPr>
          <w:delText>steps</w:delText>
        </w:r>
      </w:del>
      <w:ins w:id="700" w:author="User" w:date="2016-01-13T19:46:00Z">
        <w:r w:rsidR="00AB7C83">
          <w:rPr>
            <w:rFonts w:ascii="Times New Roman" w:hAnsi="Times New Roman" w:cs="Times New Roman"/>
            <w:sz w:val="24"/>
            <w:szCs w:val="24"/>
          </w:rPr>
          <w:t xml:space="preserve">step </w:t>
        </w:r>
      </w:ins>
      <w:r w:rsidR="0007699F">
        <w:rPr>
          <w:rFonts w:ascii="Times New Roman" w:hAnsi="Times New Roman" w:cs="Times New Roman"/>
          <w:sz w:val="24"/>
          <w:szCs w:val="24"/>
        </w:rPr>
        <w:t xml:space="preserve">is to calculate the neighborhood radius but in </w:t>
      </w:r>
      <w:del w:id="701" w:author="User" w:date="2016-01-13T19:46:00Z">
        <w:r w:rsidR="00027E29" w:rsidDel="00AB7C83">
          <w:rPr>
            <w:rFonts w:ascii="Times New Roman" w:hAnsi="Times New Roman" w:cs="Times New Roman"/>
            <w:sz w:val="24"/>
            <w:szCs w:val="24"/>
          </w:rPr>
          <w:delText xml:space="preserve">theoretically </w:delText>
        </w:r>
      </w:del>
      <w:ins w:id="702" w:author="User" w:date="2016-01-13T19:46:00Z">
        <w:r w:rsidR="00AB7C83">
          <w:rPr>
            <w:rFonts w:ascii="Times New Roman" w:hAnsi="Times New Roman" w:cs="Times New Roman"/>
            <w:sz w:val="24"/>
            <w:szCs w:val="24"/>
          </w:rPr>
          <w:t>theory</w:t>
        </w:r>
      </w:ins>
      <w:ins w:id="703" w:author="User" w:date="2016-01-13T19:47:00Z">
        <w:r w:rsidR="00AB7C83">
          <w:rPr>
            <w:rFonts w:ascii="Times New Roman" w:hAnsi="Times New Roman" w:cs="Times New Roman"/>
            <w:sz w:val="24"/>
            <w:szCs w:val="24"/>
          </w:rPr>
          <w:t xml:space="preserve"> </w:t>
        </w:r>
      </w:ins>
      <w:r w:rsidR="0007699F">
        <w:rPr>
          <w:rFonts w:ascii="Times New Roman" w:hAnsi="Times New Roman" w:cs="Times New Roman"/>
          <w:sz w:val="24"/>
          <w:szCs w:val="24"/>
        </w:rPr>
        <w:t xml:space="preserve">it is set to the radius of the network. The fifth </w:t>
      </w:r>
      <w:ins w:id="704" w:author="User" w:date="2016-01-13T19:47:00Z">
        <w:r w:rsidR="00AB7C83">
          <w:rPr>
            <w:rFonts w:ascii="Times New Roman" w:hAnsi="Times New Roman" w:cs="Times New Roman"/>
            <w:sz w:val="24"/>
            <w:szCs w:val="24"/>
          </w:rPr>
          <w:t xml:space="preserve">step </w:t>
        </w:r>
      </w:ins>
      <w:del w:id="705" w:author="User" w:date="2016-01-13T19:47:00Z">
        <w:r w:rsidR="0007699F" w:rsidDel="00AB7C83">
          <w:rPr>
            <w:rFonts w:ascii="Times New Roman" w:hAnsi="Times New Roman" w:cs="Times New Roman"/>
            <w:sz w:val="24"/>
            <w:szCs w:val="24"/>
          </w:rPr>
          <w:delText>steps</w:delText>
        </w:r>
      </w:del>
      <w:r w:rsidR="0007699F">
        <w:rPr>
          <w:rFonts w:ascii="Times New Roman" w:hAnsi="Times New Roman" w:cs="Times New Roman"/>
          <w:sz w:val="24"/>
          <w:szCs w:val="24"/>
        </w:rPr>
        <w:t xml:space="preserve"> is </w:t>
      </w:r>
      <w:ins w:id="706" w:author="User" w:date="2016-01-13T19:47:00Z">
        <w:r w:rsidR="00AB7C83">
          <w:rPr>
            <w:rFonts w:ascii="Times New Roman" w:hAnsi="Times New Roman" w:cs="Times New Roman"/>
            <w:sz w:val="24"/>
            <w:szCs w:val="24"/>
          </w:rPr>
          <w:t xml:space="preserve">that if </w:t>
        </w:r>
      </w:ins>
      <w:r w:rsidR="0007699F">
        <w:rPr>
          <w:rFonts w:ascii="Times New Roman" w:hAnsi="Times New Roman" w:cs="Times New Roman"/>
          <w:sz w:val="24"/>
          <w:szCs w:val="24"/>
        </w:rPr>
        <w:t xml:space="preserve">the nodes </w:t>
      </w:r>
      <w:ins w:id="707" w:author="User" w:date="2016-01-13T19:47:00Z">
        <w:r w:rsidR="00AB7C83">
          <w:rPr>
            <w:rFonts w:ascii="Times New Roman" w:hAnsi="Times New Roman" w:cs="Times New Roman"/>
            <w:sz w:val="24"/>
            <w:szCs w:val="24"/>
          </w:rPr>
          <w:t xml:space="preserve">were </w:t>
        </w:r>
      </w:ins>
      <w:r w:rsidR="0007699F">
        <w:rPr>
          <w:rFonts w:ascii="Times New Roman" w:hAnsi="Times New Roman" w:cs="Times New Roman"/>
          <w:sz w:val="24"/>
          <w:szCs w:val="24"/>
        </w:rPr>
        <w:t xml:space="preserve">found </w:t>
      </w:r>
      <w:del w:id="708" w:author="User" w:date="2016-01-13T19:47:00Z">
        <w:r w:rsidR="0007699F" w:rsidDel="00AB7C83">
          <w:rPr>
            <w:rFonts w:ascii="Times New Roman" w:hAnsi="Times New Roman" w:cs="Times New Roman"/>
            <w:sz w:val="24"/>
            <w:szCs w:val="24"/>
          </w:rPr>
          <w:delText>that it is</w:delText>
        </w:r>
      </w:del>
      <w:ins w:id="709" w:author="User" w:date="2016-01-13T19:47:00Z">
        <w:r w:rsidR="00AB7C83">
          <w:rPr>
            <w:rFonts w:ascii="Times New Roman" w:hAnsi="Times New Roman" w:cs="Times New Roman"/>
            <w:sz w:val="24"/>
            <w:szCs w:val="24"/>
          </w:rPr>
          <w:t xml:space="preserve"> to be</w:t>
        </w:r>
      </w:ins>
      <w:r w:rsidR="0007699F">
        <w:rPr>
          <w:rFonts w:ascii="Times New Roman" w:hAnsi="Times New Roman" w:cs="Times New Roman"/>
          <w:sz w:val="24"/>
          <w:szCs w:val="24"/>
        </w:rPr>
        <w:t xml:space="preserve"> within the neighborhood radius then it will be adjusted to </w:t>
      </w:r>
      <w:del w:id="710" w:author="User" w:date="2016-01-13T19:47:00Z">
        <w:r w:rsidR="0007699F" w:rsidDel="00AB7C83">
          <w:rPr>
            <w:rFonts w:ascii="Times New Roman" w:hAnsi="Times New Roman" w:cs="Times New Roman"/>
            <w:sz w:val="24"/>
            <w:szCs w:val="24"/>
          </w:rPr>
          <w:delText xml:space="preserve">the </w:delText>
        </w:r>
      </w:del>
      <w:ins w:id="711" w:author="User" w:date="2016-01-13T19:47:00Z">
        <w:r w:rsidR="00AB7C83">
          <w:rPr>
            <w:rFonts w:ascii="Times New Roman" w:hAnsi="Times New Roman" w:cs="Times New Roman"/>
            <w:sz w:val="24"/>
            <w:szCs w:val="24"/>
          </w:rPr>
          <w:t xml:space="preserve"> be </w:t>
        </w:r>
      </w:ins>
      <w:r w:rsidR="0007699F">
        <w:rPr>
          <w:rFonts w:ascii="Times New Roman" w:hAnsi="Times New Roman" w:cs="Times New Roman"/>
          <w:sz w:val="24"/>
          <w:szCs w:val="24"/>
        </w:rPr>
        <w:t>similar to</w:t>
      </w:r>
      <w:ins w:id="712" w:author="User" w:date="2016-01-13T19:47:00Z">
        <w:r w:rsidR="00AB7C83">
          <w:rPr>
            <w:rFonts w:ascii="Times New Roman" w:hAnsi="Times New Roman" w:cs="Times New Roman"/>
            <w:sz w:val="24"/>
            <w:szCs w:val="24"/>
          </w:rPr>
          <w:t xml:space="preserve"> the</w:t>
        </w:r>
      </w:ins>
      <w:r w:rsidR="0007699F">
        <w:rPr>
          <w:rFonts w:ascii="Times New Roman" w:hAnsi="Times New Roman" w:cs="Times New Roman"/>
          <w:sz w:val="24"/>
          <w:szCs w:val="24"/>
        </w:rPr>
        <w:t xml:space="preserve"> input vector</w:t>
      </w:r>
      <w:r w:rsidR="00723285">
        <w:rPr>
          <w:rFonts w:ascii="Times New Roman" w:hAnsi="Times New Roman" w:cs="Times New Roman"/>
          <w:sz w:val="24"/>
          <w:szCs w:val="24"/>
        </w:rPr>
        <w:t xml:space="preserve"> as shown in Figure 2</w:t>
      </w:r>
      <w:r w:rsidR="0007699F">
        <w:rPr>
          <w:rFonts w:ascii="Times New Roman" w:hAnsi="Times New Roman" w:cs="Times New Roman"/>
          <w:sz w:val="24"/>
          <w:szCs w:val="24"/>
        </w:rPr>
        <w:t>.</w:t>
      </w:r>
      <w:r w:rsidR="00A97B97">
        <w:rPr>
          <w:rFonts w:ascii="Times New Roman" w:hAnsi="Times New Roman" w:cs="Times New Roman"/>
          <w:sz w:val="24"/>
          <w:szCs w:val="24"/>
        </w:rPr>
        <w:t xml:space="preserve"> It shows that the radius </w:t>
      </w:r>
      <w:del w:id="713" w:author="User" w:date="2016-01-13T19:49:00Z">
        <w:r w:rsidR="00A97B97" w:rsidDel="00AB7C83">
          <w:rPr>
            <w:rFonts w:ascii="Times New Roman" w:hAnsi="Times New Roman" w:cs="Times New Roman"/>
            <w:sz w:val="24"/>
            <w:szCs w:val="24"/>
          </w:rPr>
          <w:delText xml:space="preserve">will be </w:delText>
        </w:r>
      </w:del>
      <w:r w:rsidR="00A97B97">
        <w:rPr>
          <w:rFonts w:ascii="Times New Roman" w:hAnsi="Times New Roman" w:cs="Times New Roman"/>
          <w:sz w:val="24"/>
          <w:szCs w:val="24"/>
        </w:rPr>
        <w:t>reduce</w:t>
      </w:r>
      <w:ins w:id="714" w:author="User" w:date="2016-01-13T19:49:00Z">
        <w:r w:rsidR="00AB7C83">
          <w:rPr>
            <w:rFonts w:ascii="Times New Roman" w:hAnsi="Times New Roman" w:cs="Times New Roman"/>
            <w:sz w:val="24"/>
            <w:szCs w:val="24"/>
          </w:rPr>
          <w:t>s</w:t>
        </w:r>
      </w:ins>
      <w:r w:rsidR="00A97B97">
        <w:rPr>
          <w:rFonts w:ascii="Times New Roman" w:hAnsi="Times New Roman" w:cs="Times New Roman"/>
          <w:sz w:val="24"/>
          <w:szCs w:val="24"/>
        </w:rPr>
        <w:t xml:space="preserve"> every time it </w:t>
      </w:r>
      <w:del w:id="715" w:author="User" w:date="2016-01-13T19:49:00Z">
        <w:r w:rsidR="00A97B97" w:rsidDel="00AB7C83">
          <w:rPr>
            <w:rFonts w:ascii="Times New Roman" w:hAnsi="Times New Roman" w:cs="Times New Roman"/>
            <w:sz w:val="24"/>
            <w:szCs w:val="24"/>
          </w:rPr>
          <w:delText xml:space="preserve">finished </w:delText>
        </w:r>
      </w:del>
      <w:ins w:id="716" w:author="User" w:date="2016-01-13T19:49:00Z">
        <w:r w:rsidR="00AB7C83">
          <w:rPr>
            <w:rFonts w:ascii="Times New Roman" w:hAnsi="Times New Roman" w:cs="Times New Roman"/>
            <w:sz w:val="24"/>
            <w:szCs w:val="24"/>
          </w:rPr>
          <w:t xml:space="preserve">completely </w:t>
        </w:r>
      </w:ins>
      <w:r w:rsidR="00A97B97">
        <w:rPr>
          <w:rFonts w:ascii="Times New Roman" w:hAnsi="Times New Roman" w:cs="Times New Roman"/>
          <w:sz w:val="24"/>
          <w:szCs w:val="24"/>
        </w:rPr>
        <w:t>update</w:t>
      </w:r>
      <w:ins w:id="717" w:author="User" w:date="2016-01-13T19:49:00Z">
        <w:r w:rsidR="00AB7C83">
          <w:rPr>
            <w:rFonts w:ascii="Times New Roman" w:hAnsi="Times New Roman" w:cs="Times New Roman"/>
            <w:sz w:val="24"/>
            <w:szCs w:val="24"/>
          </w:rPr>
          <w:t>s</w:t>
        </w:r>
      </w:ins>
      <w:r w:rsidR="00A97B97">
        <w:rPr>
          <w:rFonts w:ascii="Times New Roman" w:hAnsi="Times New Roman" w:cs="Times New Roman"/>
          <w:sz w:val="24"/>
          <w:szCs w:val="24"/>
        </w:rPr>
        <w:t xml:space="preserve"> the node</w:t>
      </w:r>
      <w:ins w:id="718" w:author="User" w:date="2016-01-13T19:49:00Z">
        <w:r w:rsidR="00AB7C83">
          <w:rPr>
            <w:rFonts w:ascii="Times New Roman" w:hAnsi="Times New Roman" w:cs="Times New Roman"/>
            <w:sz w:val="24"/>
            <w:szCs w:val="24"/>
          </w:rPr>
          <w:t>’s</w:t>
        </w:r>
      </w:ins>
      <w:r w:rsidR="00A97B97">
        <w:rPr>
          <w:rFonts w:ascii="Times New Roman" w:hAnsi="Times New Roman" w:cs="Times New Roman"/>
          <w:sz w:val="24"/>
          <w:szCs w:val="24"/>
        </w:rPr>
        <w:t xml:space="preserve"> weight. It </w:t>
      </w:r>
      <w:del w:id="719" w:author="User" w:date="2016-01-13T19:50:00Z">
        <w:r w:rsidR="00A97B97" w:rsidDel="00AB7C83">
          <w:rPr>
            <w:rFonts w:ascii="Times New Roman" w:hAnsi="Times New Roman" w:cs="Times New Roman"/>
            <w:sz w:val="24"/>
            <w:szCs w:val="24"/>
          </w:rPr>
          <w:delText xml:space="preserve">starting </w:delText>
        </w:r>
      </w:del>
      <w:ins w:id="720" w:author="User" w:date="2016-01-13T19:50:00Z">
        <w:r w:rsidR="00AB7C83">
          <w:rPr>
            <w:rFonts w:ascii="Times New Roman" w:hAnsi="Times New Roman" w:cs="Times New Roman"/>
            <w:sz w:val="24"/>
            <w:szCs w:val="24"/>
          </w:rPr>
          <w:t xml:space="preserve">begins </w:t>
        </w:r>
      </w:ins>
      <w:r w:rsidR="00A97B97">
        <w:rPr>
          <w:rFonts w:ascii="Times New Roman" w:hAnsi="Times New Roman" w:cs="Times New Roman"/>
          <w:sz w:val="24"/>
          <w:szCs w:val="24"/>
        </w:rPr>
        <w:t xml:space="preserve">at </w:t>
      </w:r>
      <w:ins w:id="721" w:author="User" w:date="2016-01-13T19:50:00Z">
        <w:r w:rsidR="00AB7C83">
          <w:rPr>
            <w:rFonts w:ascii="Times New Roman" w:hAnsi="Times New Roman" w:cs="Times New Roman"/>
            <w:sz w:val="24"/>
            <w:szCs w:val="24"/>
          </w:rPr>
          <w:t xml:space="preserve">a </w:t>
        </w:r>
      </w:ins>
      <w:r w:rsidR="00A97B97">
        <w:rPr>
          <w:rFonts w:ascii="Times New Roman" w:hAnsi="Times New Roman" w:cs="Times New Roman"/>
          <w:sz w:val="24"/>
          <w:szCs w:val="24"/>
        </w:rPr>
        <w:t xml:space="preserve">radius of 5 and slowly </w:t>
      </w:r>
      <w:del w:id="722" w:author="User" w:date="2016-01-13T19:50:00Z">
        <w:r w:rsidR="00A97B97" w:rsidDel="00EE62F5">
          <w:rPr>
            <w:rFonts w:ascii="Times New Roman" w:hAnsi="Times New Roman" w:cs="Times New Roman"/>
            <w:sz w:val="24"/>
            <w:szCs w:val="24"/>
          </w:rPr>
          <w:delText xml:space="preserve">reduced </w:delText>
        </w:r>
      </w:del>
      <w:ins w:id="723" w:author="User" w:date="2016-01-13T19:50:00Z">
        <w:r w:rsidR="00EE62F5">
          <w:rPr>
            <w:rFonts w:ascii="Times New Roman" w:hAnsi="Times New Roman" w:cs="Times New Roman"/>
            <w:sz w:val="24"/>
            <w:szCs w:val="24"/>
          </w:rPr>
          <w:t xml:space="preserve">reduces </w:t>
        </w:r>
      </w:ins>
      <w:r w:rsidR="00A97B97">
        <w:rPr>
          <w:rFonts w:ascii="Times New Roman" w:hAnsi="Times New Roman" w:cs="Times New Roman"/>
          <w:sz w:val="24"/>
          <w:szCs w:val="24"/>
        </w:rPr>
        <w:t>until it reach</w:t>
      </w:r>
      <w:ins w:id="724" w:author="User" w:date="2016-01-13T19:50:00Z">
        <w:r w:rsidR="00EE62F5">
          <w:rPr>
            <w:rFonts w:ascii="Times New Roman" w:hAnsi="Times New Roman" w:cs="Times New Roman"/>
            <w:sz w:val="24"/>
            <w:szCs w:val="24"/>
          </w:rPr>
          <w:t>es a</w:t>
        </w:r>
      </w:ins>
      <w:r w:rsidR="00A97B97">
        <w:rPr>
          <w:rFonts w:ascii="Times New Roman" w:hAnsi="Times New Roman" w:cs="Times New Roman"/>
          <w:sz w:val="24"/>
          <w:szCs w:val="24"/>
        </w:rPr>
        <w:t xml:space="preserve"> radius of 1.</w:t>
      </w:r>
      <w:r w:rsidR="0007699F">
        <w:rPr>
          <w:rFonts w:ascii="Times New Roman" w:hAnsi="Times New Roman" w:cs="Times New Roman"/>
          <w:sz w:val="24"/>
          <w:szCs w:val="24"/>
        </w:rPr>
        <w:t xml:space="preserve"> </w:t>
      </w:r>
      <w:del w:id="725" w:author="User" w:date="2016-01-13T19:50:00Z">
        <w:r w:rsidR="0007699F" w:rsidDel="00EE62F5">
          <w:rPr>
            <w:rFonts w:ascii="Times New Roman" w:hAnsi="Times New Roman" w:cs="Times New Roman"/>
            <w:sz w:val="24"/>
            <w:szCs w:val="24"/>
          </w:rPr>
          <w:delText>Lastly</w:delText>
        </w:r>
      </w:del>
      <w:ins w:id="726" w:author="User" w:date="2016-01-13T19:50:00Z">
        <w:r w:rsidR="00EE62F5">
          <w:rPr>
            <w:rFonts w:ascii="Times New Roman" w:hAnsi="Times New Roman" w:cs="Times New Roman"/>
            <w:sz w:val="24"/>
            <w:szCs w:val="24"/>
          </w:rPr>
          <w:t>Finally</w:t>
        </w:r>
      </w:ins>
      <w:r w:rsidR="0007699F">
        <w:rPr>
          <w:rFonts w:ascii="Times New Roman" w:hAnsi="Times New Roman" w:cs="Times New Roman"/>
          <w:sz w:val="24"/>
          <w:szCs w:val="24"/>
        </w:rPr>
        <w:t xml:space="preserve">, </w:t>
      </w:r>
      <w:del w:id="727" w:author="User" w:date="2016-01-13T19:51:00Z">
        <w:r w:rsidR="0007699F" w:rsidDel="00EE62F5">
          <w:rPr>
            <w:rFonts w:ascii="Times New Roman" w:hAnsi="Times New Roman" w:cs="Times New Roman"/>
            <w:sz w:val="24"/>
            <w:szCs w:val="24"/>
          </w:rPr>
          <w:delText>it will be repeated from step 2</w:delText>
        </w:r>
      </w:del>
      <w:ins w:id="728" w:author="User" w:date="2016-01-13T19:51:00Z">
        <w:r w:rsidR="00EE62F5">
          <w:rPr>
            <w:rFonts w:ascii="Times New Roman" w:hAnsi="Times New Roman" w:cs="Times New Roman"/>
            <w:sz w:val="24"/>
            <w:szCs w:val="24"/>
          </w:rPr>
          <w:t xml:space="preserve"> steps 2 to 5 will be repeated </w:t>
        </w:r>
      </w:ins>
      <w:r w:rsidR="0007699F">
        <w:rPr>
          <w:rFonts w:ascii="Times New Roman" w:hAnsi="Times New Roman" w:cs="Times New Roman"/>
          <w:sz w:val="24"/>
          <w:szCs w:val="24"/>
        </w:rPr>
        <w:t xml:space="preserve"> </w:t>
      </w:r>
      <w:del w:id="729" w:author="User" w:date="2016-01-13T19:51:00Z">
        <w:r w:rsidR="0007699F" w:rsidDel="00EE62F5">
          <w:rPr>
            <w:rFonts w:ascii="Times New Roman" w:hAnsi="Times New Roman" w:cs="Times New Roman"/>
            <w:sz w:val="24"/>
            <w:szCs w:val="24"/>
          </w:rPr>
          <w:delText xml:space="preserve">again </w:delText>
        </w:r>
      </w:del>
      <w:r w:rsidR="0007699F">
        <w:rPr>
          <w:rFonts w:ascii="Times New Roman" w:hAnsi="Times New Roman" w:cs="Times New Roman"/>
          <w:sz w:val="24"/>
          <w:szCs w:val="24"/>
        </w:rPr>
        <w:t xml:space="preserve">until </w:t>
      </w:r>
      <w:del w:id="730" w:author="User" w:date="2016-01-13T19:51:00Z">
        <w:r w:rsidR="0007699F" w:rsidDel="00EE62F5">
          <w:rPr>
            <w:rFonts w:ascii="Times New Roman" w:hAnsi="Times New Roman" w:cs="Times New Roman"/>
            <w:sz w:val="24"/>
            <w:szCs w:val="24"/>
          </w:rPr>
          <w:delText>it meet the iterations</w:delText>
        </w:r>
      </w:del>
      <w:ins w:id="731" w:author="User" w:date="2016-01-13T19:51:00Z">
        <w:r w:rsidR="00EE62F5">
          <w:rPr>
            <w:rFonts w:ascii="Times New Roman" w:hAnsi="Times New Roman" w:cs="Times New Roman"/>
            <w:sz w:val="24"/>
            <w:szCs w:val="24"/>
          </w:rPr>
          <w:t>the predetermined i</w:t>
        </w:r>
      </w:ins>
      <w:ins w:id="732" w:author="User" w:date="2016-01-13T19:52:00Z">
        <w:r w:rsidR="00EE62F5">
          <w:rPr>
            <w:rFonts w:ascii="Times New Roman" w:hAnsi="Times New Roman" w:cs="Times New Roman"/>
            <w:sz w:val="24"/>
            <w:szCs w:val="24"/>
          </w:rPr>
          <w:t>teration number is reached</w:t>
        </w:r>
      </w:ins>
      <w:r w:rsidR="0007699F">
        <w:rPr>
          <w:rFonts w:ascii="Times New Roman" w:hAnsi="Times New Roman" w:cs="Times New Roman"/>
          <w:sz w:val="24"/>
          <w:szCs w:val="24"/>
        </w:rPr>
        <w:t xml:space="preserve"> (Shyam </w:t>
      </w:r>
      <w:r w:rsidR="0007699F" w:rsidRPr="001221EC">
        <w:rPr>
          <w:rFonts w:ascii="Times New Roman" w:hAnsi="Times New Roman" w:cs="Times New Roman"/>
          <w:i/>
          <w:sz w:val="24"/>
          <w:szCs w:val="24"/>
        </w:rPr>
        <w:t>et al</w:t>
      </w:r>
      <w:commentRangeStart w:id="733"/>
      <w:ins w:id="734" w:author="User" w:date="2016-01-13T19:52:00Z">
        <w:r w:rsidR="00EE62F5">
          <w:rPr>
            <w:rFonts w:ascii="Times New Roman" w:hAnsi="Times New Roman" w:cs="Times New Roman"/>
            <w:i/>
            <w:sz w:val="24"/>
            <w:szCs w:val="24"/>
          </w:rPr>
          <w:t>.</w:t>
        </w:r>
        <w:commentRangeEnd w:id="733"/>
        <w:r w:rsidR="00EE62F5">
          <w:rPr>
            <w:rStyle w:val="CommentReference"/>
          </w:rPr>
          <w:commentReference w:id="733"/>
        </w:r>
      </w:ins>
      <w:r w:rsidR="0007699F">
        <w:rPr>
          <w:rFonts w:ascii="Times New Roman" w:hAnsi="Times New Roman" w:cs="Times New Roman"/>
          <w:sz w:val="24"/>
          <w:szCs w:val="24"/>
        </w:rPr>
        <w:t xml:space="preserve"> 2005).</w:t>
      </w:r>
    </w:p>
    <w:p w:rsidR="00A97B97" w:rsidRDefault="0007699F" w:rsidP="00A97B9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3852825" cy="2717321"/>
            <wp:effectExtent l="19050" t="0" r="0" b="0"/>
            <wp:docPr id="15" name="Picture 1" descr="C:\Users\Feng\Desktop\Final FYP Folder\som\thesi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ng\Desktop\Final FYP Folder\som\thesis.tif"/>
                    <pic:cNvPicPr>
                      <a:picLocks noChangeAspect="1" noChangeArrowheads="1"/>
                    </pic:cNvPicPr>
                  </pic:nvPicPr>
                  <pic:blipFill>
                    <a:blip r:embed="rId17"/>
                    <a:srcRect/>
                    <a:stretch>
                      <a:fillRect/>
                    </a:stretch>
                  </pic:blipFill>
                  <pic:spPr bwMode="auto">
                    <a:xfrm>
                      <a:off x="0" y="0"/>
                      <a:ext cx="3851077" cy="2716088"/>
                    </a:xfrm>
                    <a:prstGeom prst="rect">
                      <a:avLst/>
                    </a:prstGeom>
                    <a:noFill/>
                    <a:ln w="9525">
                      <a:noFill/>
                      <a:miter lim="800000"/>
                      <a:headEnd/>
                      <a:tailEnd/>
                    </a:ln>
                  </pic:spPr>
                </pic:pic>
              </a:graphicData>
            </a:graphic>
          </wp:inline>
        </w:drawing>
      </w:r>
    </w:p>
    <w:p w:rsidR="00A97B97" w:rsidRDefault="00723285" w:rsidP="00A97B9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2</w:t>
      </w:r>
      <w:r w:rsidR="00A97B97">
        <w:rPr>
          <w:rFonts w:ascii="Times New Roman" w:hAnsi="Times New Roman" w:cs="Times New Roman"/>
          <w:sz w:val="24"/>
          <w:szCs w:val="24"/>
        </w:rPr>
        <w:t>: Neighboorhood radius update with iterations</w:t>
      </w:r>
    </w:p>
    <w:p w:rsidR="00C81850" w:rsidRPr="00634891" w:rsidRDefault="00C81850" w:rsidP="00C81850">
      <w:pPr>
        <w:pStyle w:val="Heading2"/>
        <w:spacing w:before="0" w:after="240" w:line="480" w:lineRule="auto"/>
        <w:rPr>
          <w:rFonts w:ascii="Times New Roman" w:hAnsi="Times New Roman" w:cs="Times New Roman"/>
          <w:noProof/>
          <w:color w:val="auto"/>
          <w:sz w:val="24"/>
          <w:szCs w:val="24"/>
        </w:rPr>
      </w:pPr>
      <w:commentRangeStart w:id="735"/>
      <w:r w:rsidRPr="00634891">
        <w:rPr>
          <w:rFonts w:ascii="Times New Roman" w:hAnsi="Times New Roman" w:cs="Times New Roman"/>
          <w:noProof/>
          <w:color w:val="auto"/>
          <w:sz w:val="24"/>
          <w:szCs w:val="24"/>
        </w:rPr>
        <w:lastRenderedPageBreak/>
        <w:t xml:space="preserve">Chapter 3 </w:t>
      </w:r>
      <w:commentRangeStart w:id="736"/>
      <w:r w:rsidRPr="00634891">
        <w:rPr>
          <w:rFonts w:ascii="Times New Roman" w:hAnsi="Times New Roman" w:cs="Times New Roman"/>
          <w:noProof/>
          <w:color w:val="auto"/>
          <w:sz w:val="24"/>
          <w:szCs w:val="24"/>
        </w:rPr>
        <w:t>Methodology</w:t>
      </w:r>
      <w:commentRangeEnd w:id="736"/>
      <w:r>
        <w:rPr>
          <w:rStyle w:val="CommentReference"/>
          <w:rFonts w:asciiTheme="minorHAnsi" w:eastAsiaTheme="minorEastAsia" w:hAnsiTheme="minorHAnsi" w:cstheme="minorBidi"/>
          <w:b w:val="0"/>
          <w:bCs w:val="0"/>
          <w:color w:val="auto"/>
        </w:rPr>
        <w:commentReference w:id="736"/>
      </w:r>
    </w:p>
    <w:p w:rsidR="00C81850" w:rsidRPr="00A974F6" w:rsidRDefault="00C81850" w:rsidP="00C81850">
      <w:pPr>
        <w:spacing w:line="480" w:lineRule="auto"/>
        <w:jc w:val="both"/>
        <w:rPr>
          <w:rFonts w:ascii="Times New Roman" w:hAnsi="Times New Roman" w:cs="Times New Roman"/>
          <w:sz w:val="24"/>
          <w:szCs w:val="24"/>
        </w:rPr>
      </w:pPr>
      <w:r w:rsidRPr="00A974F6">
        <w:rPr>
          <w:rFonts w:ascii="Times New Roman" w:hAnsi="Times New Roman" w:cs="Times New Roman"/>
          <w:sz w:val="24"/>
          <w:szCs w:val="24"/>
        </w:rPr>
        <w:t xml:space="preserve">This project is divided into three main sections which are the Iris Acquisition and Segmentation, the Iris Post-Processing as well as the SOM recognition sections as shown in the Iris Recognition System (IRS) block diagram of Figure 3.1. Firstly, the image pre-processing block captures and segments the iris into a </w:t>
      </w:r>
      <w:del w:id="737" w:author="User" w:date="2016-01-13T20:54:00Z">
        <w:r w:rsidRPr="00A974F6" w:rsidDel="00A732C0">
          <w:rPr>
            <w:rFonts w:ascii="Times New Roman" w:hAnsi="Times New Roman" w:cs="Times New Roman"/>
            <w:sz w:val="24"/>
            <w:szCs w:val="24"/>
          </w:rPr>
          <w:delText>grayscale</w:delText>
        </w:r>
      </w:del>
      <w:ins w:id="738" w:author="User" w:date="2016-01-13T20:54:00Z">
        <w:r w:rsidR="00A732C0" w:rsidRPr="00A974F6">
          <w:rPr>
            <w:rFonts w:ascii="Times New Roman" w:hAnsi="Times New Roman" w:cs="Times New Roman"/>
            <w:sz w:val="24"/>
            <w:szCs w:val="24"/>
          </w:rPr>
          <w:t>greyscale</w:t>
        </w:r>
      </w:ins>
      <w:r w:rsidRPr="00A974F6">
        <w:rPr>
          <w:rFonts w:ascii="Times New Roman" w:hAnsi="Times New Roman" w:cs="Times New Roman"/>
          <w:sz w:val="24"/>
          <w:szCs w:val="24"/>
        </w:rPr>
        <w:t xml:space="preserve"> image and localizes the pupil/ iris by providing specific coordinates and radius values for the subsequent block. Next, the iris post-processing block normalizes and </w:t>
      </w:r>
      <w:del w:id="739" w:author="User" w:date="2016-01-13T21:01:00Z">
        <w:r w:rsidRPr="00A974F6" w:rsidDel="00A732C0">
          <w:rPr>
            <w:rFonts w:ascii="Times New Roman" w:hAnsi="Times New Roman" w:cs="Times New Roman"/>
            <w:sz w:val="24"/>
            <w:szCs w:val="24"/>
          </w:rPr>
          <w:delText xml:space="preserve">compressed </w:delText>
        </w:r>
      </w:del>
      <w:ins w:id="740" w:author="User" w:date="2016-01-13T21:01:00Z">
        <w:r w:rsidR="00A732C0" w:rsidRPr="00A974F6">
          <w:rPr>
            <w:rFonts w:ascii="Times New Roman" w:hAnsi="Times New Roman" w:cs="Times New Roman"/>
            <w:sz w:val="24"/>
            <w:szCs w:val="24"/>
          </w:rPr>
          <w:t>compresse</w:t>
        </w:r>
        <w:r w:rsidR="00A732C0">
          <w:rPr>
            <w:rFonts w:ascii="Times New Roman" w:hAnsi="Times New Roman" w:cs="Times New Roman"/>
            <w:sz w:val="24"/>
            <w:szCs w:val="24"/>
          </w:rPr>
          <w:t>s</w:t>
        </w:r>
        <w:r w:rsidR="00A732C0" w:rsidRPr="00A974F6">
          <w:rPr>
            <w:rFonts w:ascii="Times New Roman" w:hAnsi="Times New Roman" w:cs="Times New Roman"/>
            <w:sz w:val="24"/>
            <w:szCs w:val="24"/>
          </w:rPr>
          <w:t xml:space="preserve"> </w:t>
        </w:r>
      </w:ins>
      <w:r w:rsidRPr="00A974F6">
        <w:rPr>
          <w:rFonts w:ascii="Times New Roman" w:hAnsi="Times New Roman" w:cs="Times New Roman"/>
          <w:sz w:val="24"/>
          <w:szCs w:val="24"/>
        </w:rPr>
        <w:t xml:space="preserve">the iris data into a 10 x 10 matrix array for recognition by the final SOM algorithm block. </w:t>
      </w:r>
    </w:p>
    <w:p w:rsidR="00C81850" w:rsidRPr="00A974F6" w:rsidRDefault="00C81850" w:rsidP="00C81850">
      <w:pPr>
        <w:spacing w:line="480" w:lineRule="auto"/>
        <w:ind w:firstLine="720"/>
        <w:jc w:val="both"/>
        <w:rPr>
          <w:rFonts w:ascii="Times New Roman" w:hAnsi="Times New Roman" w:cs="Times New Roman"/>
          <w:sz w:val="24"/>
          <w:szCs w:val="24"/>
        </w:rPr>
      </w:pPr>
      <w:r w:rsidRPr="00A974F6">
        <w:rPr>
          <w:rFonts w:ascii="Times New Roman" w:hAnsi="Times New Roman" w:cs="Times New Roman"/>
          <w:sz w:val="24"/>
          <w:szCs w:val="24"/>
        </w:rPr>
        <w:t xml:space="preserve">This work focuses on the SOM section as shown in Figure 3.1 which contributes to one third of the entire IRS. There are six sub-modules in this SOM Block which are the Neuron Initialization Block, Hidden Layer Block, Weight Optimization Block, Iteration Check Block, Voting System Block and the On-Chip Training Block. Initially, the Neuron Initialization Block (Block 1) produces a sample data array which gathers the value of “1” in the middle of the array for further usage of the SOM algorithm. Secondly, The Hidden Layer Block (Block 2) is the competition section that estimates the winner neuron distances between the selected input vectors and the neurons to be fed into the Weight Optimization Block (Block 3). The Weight Optimization Block outputs the updatedNetwork array with updated neuron within the neighbourhood radius. Next, the Iteration Check Block (Block 4) compares the previous network to the current network. The Voting System Block (Block 5) performs voting on data array with three different candidate arrays and outputs the winning candidate array. Finally, the On-Chip Training Block (Block 6) can be divided into two parts, training iris data to be stored as database and database matching for iris recognition. These steps are summarized by the flow chart of Figure 3.2. The following sub-sections describe </w:t>
      </w:r>
    </w:p>
    <w:p w:rsidR="00C81850" w:rsidRPr="006607D7" w:rsidRDefault="00C81850" w:rsidP="00A97B97">
      <w:pPr>
        <w:spacing w:after="0" w:line="480" w:lineRule="auto"/>
        <w:jc w:val="both"/>
        <w:rPr>
          <w:rFonts w:ascii="Times New Roman" w:hAnsi="Times New Roman" w:cs="Times New Roman"/>
          <w:sz w:val="24"/>
          <w:szCs w:val="24"/>
        </w:rPr>
        <w:sectPr w:rsidR="00C81850" w:rsidRPr="006607D7" w:rsidSect="005C7135">
          <w:pgSz w:w="11906" w:h="16838"/>
          <w:pgMar w:top="1440" w:right="1440" w:bottom="1440" w:left="1440" w:header="708" w:footer="708" w:gutter="0"/>
          <w:pgNumType w:start="1"/>
          <w:cols w:space="708"/>
          <w:docGrid w:linePitch="360"/>
        </w:sectPr>
      </w:pPr>
    </w:p>
    <w:p w:rsidR="00792273" w:rsidRPr="00634891" w:rsidRDefault="00E61D8C" w:rsidP="00634891">
      <w:pPr>
        <w:pStyle w:val="Heading2"/>
        <w:spacing w:before="0" w:after="240" w:line="480" w:lineRule="auto"/>
        <w:rPr>
          <w:rFonts w:ascii="Times New Roman" w:hAnsi="Times New Roman" w:cs="Times New Roman"/>
          <w:noProof/>
          <w:color w:val="auto"/>
          <w:sz w:val="24"/>
          <w:szCs w:val="24"/>
        </w:rPr>
      </w:pPr>
      <w:bookmarkStart w:id="741" w:name="_Toc440455509"/>
      <w:bookmarkStart w:id="742" w:name="_Toc440455944"/>
      <w:r w:rsidRPr="00634891">
        <w:rPr>
          <w:rFonts w:ascii="Times New Roman" w:hAnsi="Times New Roman" w:cs="Times New Roman"/>
          <w:noProof/>
          <w:color w:val="auto"/>
          <w:sz w:val="24"/>
          <w:szCs w:val="24"/>
        </w:rPr>
        <w:lastRenderedPageBreak/>
        <w:t>Chapter 3 Methodology</w:t>
      </w:r>
      <w:bookmarkEnd w:id="741"/>
      <w:bookmarkEnd w:id="742"/>
    </w:p>
    <w:p w:rsidR="00792273" w:rsidRDefault="00792273" w:rsidP="00634891">
      <w:pPr>
        <w:spacing w:after="240"/>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8593322" cy="4836131"/>
            <wp:effectExtent l="19050" t="0" r="0" b="0"/>
            <wp:docPr id="70" name="Picture 22" descr="C:\Users\Feng\Desktop\Final FYP Folder\Block 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eng\Desktop\Final FYP Folder\Block Diagram.tif"/>
                    <pic:cNvPicPr>
                      <a:picLocks noChangeAspect="1" noChangeArrowheads="1"/>
                    </pic:cNvPicPr>
                  </pic:nvPicPr>
                  <pic:blipFill>
                    <a:blip r:embed="rId18"/>
                    <a:srcRect/>
                    <a:stretch>
                      <a:fillRect/>
                    </a:stretch>
                  </pic:blipFill>
                  <pic:spPr bwMode="auto">
                    <a:xfrm>
                      <a:off x="0" y="0"/>
                      <a:ext cx="8593322" cy="4836131"/>
                    </a:xfrm>
                    <a:prstGeom prst="rect">
                      <a:avLst/>
                    </a:prstGeom>
                    <a:noFill/>
                    <a:ln w="9525">
                      <a:noFill/>
                      <a:miter lim="800000"/>
                      <a:headEnd/>
                      <a:tailEnd/>
                    </a:ln>
                  </pic:spPr>
                </pic:pic>
              </a:graphicData>
            </a:graphic>
          </wp:inline>
        </w:drawing>
      </w:r>
    </w:p>
    <w:p w:rsidR="00792273" w:rsidRPr="008730F8" w:rsidRDefault="00792273" w:rsidP="00792273">
      <w:pPr>
        <w:jc w:val="center"/>
        <w:rPr>
          <w:rFonts w:ascii="Times New Roman" w:hAnsi="Times New Roman" w:cs="Times New Roman"/>
          <w:sz w:val="24"/>
          <w:szCs w:val="24"/>
        </w:rPr>
      </w:pPr>
      <w:r w:rsidRPr="008730F8">
        <w:rPr>
          <w:rFonts w:ascii="Times New Roman" w:hAnsi="Times New Roman" w:cs="Times New Roman"/>
          <w:sz w:val="24"/>
          <w:szCs w:val="24"/>
        </w:rPr>
        <w:t>Figure 3</w:t>
      </w:r>
      <w:r w:rsidR="0091315C" w:rsidRPr="008730F8">
        <w:rPr>
          <w:rFonts w:ascii="Times New Roman" w:hAnsi="Times New Roman" w:cs="Times New Roman"/>
          <w:sz w:val="24"/>
          <w:szCs w:val="24"/>
        </w:rPr>
        <w:t>.1</w:t>
      </w:r>
      <w:r w:rsidRPr="008730F8">
        <w:rPr>
          <w:rFonts w:ascii="Times New Roman" w:hAnsi="Times New Roman" w:cs="Times New Roman"/>
          <w:sz w:val="24"/>
          <w:szCs w:val="24"/>
        </w:rPr>
        <w:t>: IRS Block Diagram</w:t>
      </w:r>
    </w:p>
    <w:p w:rsidR="00792273" w:rsidRDefault="00792273" w:rsidP="00CD0A1B">
      <w:pPr>
        <w:rPr>
          <w:rFonts w:ascii="Times New Roman" w:hAnsi="Times New Roman" w:cs="Times New Roman"/>
          <w:sz w:val="24"/>
          <w:szCs w:val="24"/>
        </w:rPr>
        <w:sectPr w:rsidR="00792273" w:rsidSect="00792273">
          <w:pgSz w:w="16838" w:h="11906" w:orient="landscape"/>
          <w:pgMar w:top="1440" w:right="1440" w:bottom="1440" w:left="1440" w:header="708" w:footer="708" w:gutter="0"/>
          <w:cols w:space="708"/>
          <w:docGrid w:linePitch="360"/>
        </w:sectPr>
      </w:pP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pict>
          <v:oval id="_x0000_s1059" style="position:absolute;left:0;text-align:left;margin-left:190.1pt;margin-top:2.3pt;width:48.55pt;height:25.1pt;z-index:251694080">
            <v:textbox style="mso-next-textbox:#_x0000_s1059">
              <w:txbxContent>
                <w:p w:rsidR="00320D5E" w:rsidRPr="00627B80" w:rsidRDefault="00320D5E" w:rsidP="00DE38AB">
                  <w:pPr>
                    <w:jc w:val="center"/>
                    <w:rPr>
                      <w:rFonts w:ascii="Times New Roman" w:hAnsi="Times New Roman" w:cs="Times New Roman"/>
                      <w:sz w:val="24"/>
                      <w:szCs w:val="24"/>
                    </w:rPr>
                  </w:pPr>
                  <w:r>
                    <w:rPr>
                      <w:rFonts w:ascii="Times New Roman" w:hAnsi="Times New Roman" w:cs="Times New Roman"/>
                      <w:sz w:val="24"/>
                      <w:szCs w:val="24"/>
                    </w:rPr>
                    <w:t>Start</w:t>
                  </w:r>
                </w:p>
              </w:txbxContent>
            </v:textbox>
          </v:oval>
        </w:pict>
      </w:r>
    </w:p>
    <w:p w:rsidR="00DE38AB" w:rsidRDefault="000F62AA" w:rsidP="00DE38AB">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pict>
          <v:shapetype id="_x0000_t202" coordsize="21600,21600" o:spt="202" path="m,l,21600r21600,l21600,xe">
            <v:stroke joinstyle="miter"/>
            <v:path gradientshapeok="t" o:connecttype="rect"/>
          </v:shapetype>
          <v:shape id="_x0000_s1027" type="#_x0000_t202" style="position:absolute;left:0;text-align:left;margin-left:59pt;margin-top:13.25pt;width:309.6pt;height:23.05pt;z-index:251661312;mso-width-relative:margin;mso-height-relative:margin">
            <v:textbox style="mso-next-textbox:#_x0000_s1027">
              <w:txbxContent>
                <w:p w:rsidR="00320D5E" w:rsidRPr="00594F35" w:rsidRDefault="00320D5E" w:rsidP="00DE38AB">
                  <w:pPr>
                    <w:jc w:val="center"/>
                    <w:rPr>
                      <w:rFonts w:ascii="Times New Roman" w:hAnsi="Times New Roman" w:cs="Times New Roman"/>
                      <w:sz w:val="24"/>
                      <w:szCs w:val="24"/>
                    </w:rPr>
                  </w:pPr>
                  <w:r>
                    <w:rPr>
                      <w:rFonts w:ascii="Times New Roman" w:hAnsi="Times New Roman" w:cs="Times New Roman"/>
                      <w:sz w:val="24"/>
                      <w:szCs w:val="24"/>
                    </w:rPr>
                    <w:t>Iris Acquisition and Iris Segmentation produces coordinate</w:t>
                  </w:r>
                </w:p>
              </w:txbxContent>
            </v:textbox>
          </v:shape>
        </w:pict>
      </w:r>
      <w:r>
        <w:rPr>
          <w:rFonts w:ascii="Times New Roman" w:hAnsi="Times New Roman" w:cs="Times New Roman"/>
          <w:b/>
          <w:noProof/>
          <w:sz w:val="24"/>
          <w:szCs w:val="24"/>
        </w:rPr>
        <w:pict>
          <v:shapetype id="_x0000_t32" coordsize="21600,21600" o:spt="32" o:oned="t" path="m,l21600,21600e" filled="f">
            <v:path arrowok="t" fillok="f" o:connecttype="none"/>
            <o:lock v:ext="edit" shapetype="t"/>
          </v:shapetype>
          <v:shape id="_x0000_s1040" type="#_x0000_t32" style="position:absolute;left:0;text-align:left;margin-left:213.9pt;margin-top:.65pt;width:0;height:12.55pt;z-index:251674624" o:connectortype="straight">
            <v:stroke endarrow="block"/>
          </v:shape>
        </w:pict>
      </w:r>
    </w:p>
    <w:p w:rsidR="00DE38AB" w:rsidRDefault="000F62AA" w:rsidP="00DE38AB">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pict>
          <v:shape id="_x0000_s1028" type="#_x0000_t202" style="position:absolute;left:0;text-align:left;margin-left:108.3pt;margin-top:22.3pt;width:211.15pt;height:23.05pt;z-index:251662336;mso-width-relative:margin;mso-height-relative:margin">
            <v:textbox style="mso-next-textbox:#_x0000_s1028">
              <w:txbxContent>
                <w:p w:rsidR="00320D5E" w:rsidRPr="00C31035" w:rsidRDefault="00320D5E" w:rsidP="00DE38AB">
                  <w:pPr>
                    <w:jc w:val="center"/>
                    <w:rPr>
                      <w:rFonts w:ascii="Times New Roman" w:hAnsi="Times New Roman" w:cs="Times New Roman"/>
                      <w:sz w:val="24"/>
                      <w:szCs w:val="24"/>
                    </w:rPr>
                  </w:pPr>
                  <w:r>
                    <w:rPr>
                      <w:rFonts w:ascii="Times New Roman" w:hAnsi="Times New Roman" w:cs="Times New Roman"/>
                      <w:sz w:val="24"/>
                      <w:szCs w:val="24"/>
                    </w:rPr>
                    <w:t>Iris Post Processing produces data array</w:t>
                  </w:r>
                </w:p>
              </w:txbxContent>
            </v:textbox>
          </v:shape>
        </w:pict>
      </w:r>
      <w:r>
        <w:rPr>
          <w:rFonts w:ascii="Times New Roman" w:hAnsi="Times New Roman" w:cs="Times New Roman"/>
          <w:b/>
          <w:noProof/>
          <w:sz w:val="24"/>
          <w:szCs w:val="24"/>
        </w:rPr>
        <w:pict>
          <v:shape id="_x0000_s1041" type="#_x0000_t32" style="position:absolute;left:0;text-align:left;margin-left:213.9pt;margin-top:9.45pt;width:0;height:12.55pt;z-index:251675648" o:connectortype="straight">
            <v:stroke endarrow="block"/>
          </v:shape>
        </w:pict>
      </w:r>
    </w:p>
    <w:p w:rsidR="00DE38AB" w:rsidRDefault="000F62AA" w:rsidP="00DE38AB">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pict>
          <v:shape id="_x0000_s1073" type="#_x0000_t32" style="position:absolute;left:0;text-align:left;margin-left:301.2pt;margin-top:18.75pt;width:0;height:12.55pt;z-index:251707392" o:connectortype="straight">
            <v:stroke endarrow="block"/>
          </v:shape>
        </w:pict>
      </w:r>
      <w:r>
        <w:rPr>
          <w:rFonts w:ascii="Times New Roman" w:hAnsi="Times New Roman" w:cs="Times New Roman"/>
          <w:b/>
          <w:noProof/>
          <w:sz w:val="24"/>
          <w:szCs w:val="24"/>
        </w:rPr>
        <w:pict>
          <v:shape id="_x0000_s1042" type="#_x0000_t32" style="position:absolute;left:0;text-align:left;margin-left:125.2pt;margin-top:18.75pt;width:0;height:12.55pt;z-index:251676672" o:connectortype="straight">
            <v:stroke endarrow="block"/>
          </v:shape>
        </w:pict>
      </w:r>
    </w:p>
    <w:p w:rsidR="00DE38AB" w:rsidRDefault="000F62AA" w:rsidP="00DE38AB">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pict>
          <v:shape id="_x0000_s1043" type="#_x0000_t32" style="position:absolute;left:0;text-align:left;margin-left:213.9pt;margin-top:26.75pt;width:0;height:12.55pt;z-index:251677696" o:connectortype="straight">
            <v:stroke endarrow="block"/>
          </v:shape>
        </w:pict>
      </w:r>
      <w:r>
        <w:rPr>
          <w:rFonts w:ascii="Times New Roman" w:hAnsi="Times New Roman" w:cs="Times New Roman"/>
          <w:b/>
          <w:noProof/>
          <w:sz w:val="24"/>
          <w:szCs w:val="24"/>
        </w:rPr>
        <w:pict>
          <v:shape id="_x0000_s1072" type="#_x0000_t202" style="position:absolute;left:0;text-align:left;margin-left:278.95pt;margin-top:3.7pt;width:169.8pt;height:23.05pt;z-index:251706368;mso-width-relative:margin;mso-height-relative:margin">
            <v:textbox style="mso-next-textbox:#_x0000_s1072">
              <w:txbxContent>
                <w:p w:rsidR="00320D5E" w:rsidRPr="00F22AE9" w:rsidRDefault="00320D5E" w:rsidP="009A38DA">
                  <w:pPr>
                    <w:jc w:val="center"/>
                    <w:rPr>
                      <w:rFonts w:ascii="Times New Roman" w:hAnsi="Times New Roman" w:cs="Times New Roman"/>
                      <w:sz w:val="24"/>
                      <w:szCs w:val="24"/>
                    </w:rPr>
                  </w:pPr>
                  <w:r>
                    <w:rPr>
                      <w:rFonts w:ascii="Times New Roman" w:hAnsi="Times New Roman" w:cs="Times New Roman"/>
                      <w:sz w:val="24"/>
                      <w:szCs w:val="24"/>
                    </w:rPr>
                    <w:t>Store data array into database</w:t>
                  </w:r>
                </w:p>
              </w:txbxContent>
            </v:textbox>
          </v:shape>
        </w:pict>
      </w:r>
      <w:r>
        <w:rPr>
          <w:rFonts w:ascii="Times New Roman" w:hAnsi="Times New Roman" w:cs="Times New Roman"/>
          <w:b/>
          <w:noProof/>
          <w:sz w:val="24"/>
          <w:szCs w:val="24"/>
        </w:rPr>
        <w:pict>
          <v:shape id="_x0000_s1029" type="#_x0000_t202" style="position:absolute;left:0;text-align:left;margin-left:-27.6pt;margin-top:2.95pt;width:286.45pt;height:23.05pt;z-index:251663360;mso-width-relative:margin;mso-height-relative:margin">
            <v:textbox style="mso-next-textbox:#_x0000_s1029">
              <w:txbxContent>
                <w:p w:rsidR="00320D5E" w:rsidRPr="00F22AE9" w:rsidRDefault="00320D5E" w:rsidP="00DE38AB">
                  <w:pPr>
                    <w:jc w:val="center"/>
                    <w:rPr>
                      <w:rFonts w:ascii="Times New Roman" w:hAnsi="Times New Roman" w:cs="Times New Roman"/>
                      <w:sz w:val="24"/>
                      <w:szCs w:val="24"/>
                    </w:rPr>
                  </w:pPr>
                  <w:r>
                    <w:rPr>
                      <w:rFonts w:ascii="Times New Roman" w:hAnsi="Times New Roman" w:cs="Times New Roman"/>
                      <w:sz w:val="24"/>
                      <w:szCs w:val="24"/>
                    </w:rPr>
                    <w:t xml:space="preserve">Neuron Initialization Block initialize </w:t>
                  </w:r>
                  <w:r w:rsidRPr="00723285">
                    <w:rPr>
                      <w:rFonts w:ascii="Times New Roman" w:hAnsi="Times New Roman" w:cs="Times New Roman"/>
                      <w:i/>
                      <w:sz w:val="24"/>
                      <w:szCs w:val="24"/>
                    </w:rPr>
                    <w:t>initNetwork</w:t>
                  </w:r>
                  <w:r>
                    <w:rPr>
                      <w:rFonts w:ascii="Times New Roman" w:hAnsi="Times New Roman" w:cs="Times New Roman"/>
                      <w:sz w:val="24"/>
                      <w:szCs w:val="24"/>
                    </w:rPr>
                    <w:t xml:space="preserve"> array</w:t>
                  </w:r>
                </w:p>
              </w:txbxContent>
            </v:textbox>
          </v:shape>
        </w:pict>
      </w:r>
    </w:p>
    <w:p w:rsidR="00DE38AB" w:rsidRDefault="000F62AA" w:rsidP="00DE38AB">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pict>
          <v:shape id="_x0000_s1063" type="#_x0000_t32" style="position:absolute;left:0;text-align:left;margin-left:-28.5pt;margin-top:21.65pt;width:136.8pt;height:0;z-index:251698176" o:connectortype="straight">
            <v:stroke endarrow="block"/>
          </v:shape>
        </w:pict>
      </w:r>
      <w:r>
        <w:rPr>
          <w:rFonts w:ascii="Times New Roman" w:hAnsi="Times New Roman" w:cs="Times New Roman"/>
          <w:b/>
          <w:noProof/>
          <w:sz w:val="24"/>
          <w:szCs w:val="24"/>
        </w:rPr>
        <w:pict>
          <v:shape id="_x0000_s1030" type="#_x0000_t202" style="position:absolute;left:0;text-align:left;margin-left:108.3pt;margin-top:11.3pt;width:211.15pt;height:23.05pt;z-index:251664384;mso-width-relative:margin;mso-height-relative:margin">
            <v:textbox style="mso-next-textbox:#_x0000_s1030">
              <w:txbxContent>
                <w:p w:rsidR="00320D5E" w:rsidRPr="00F22AE9" w:rsidRDefault="00320D5E" w:rsidP="00DE38AB">
                  <w:pPr>
                    <w:jc w:val="center"/>
                    <w:rPr>
                      <w:rFonts w:ascii="Times New Roman" w:hAnsi="Times New Roman" w:cs="Times New Roman"/>
                      <w:sz w:val="24"/>
                      <w:szCs w:val="24"/>
                    </w:rPr>
                  </w:pPr>
                  <w:r>
                    <w:rPr>
                      <w:rFonts w:ascii="Times New Roman" w:hAnsi="Times New Roman" w:cs="Times New Roman"/>
                      <w:sz w:val="24"/>
                      <w:szCs w:val="24"/>
                    </w:rPr>
                    <w:t>Select an input vector from data array</w:t>
                  </w:r>
                </w:p>
              </w:txbxContent>
            </v:textbox>
          </v:shape>
        </w:pict>
      </w:r>
      <w:r>
        <w:rPr>
          <w:rFonts w:ascii="Times New Roman" w:hAnsi="Times New Roman" w:cs="Times New Roman"/>
          <w:b/>
          <w:noProof/>
          <w:sz w:val="24"/>
          <w:szCs w:val="24"/>
        </w:rPr>
        <w:pict>
          <v:shape id="_x0000_s1062" type="#_x0000_t32" style="position:absolute;left:0;text-align:left;margin-left:-28.5pt;margin-top:22.5pt;width:0;height:268.5pt;flip:y;z-index:251697152" o:connectortype="straight"/>
        </w:pict>
      </w:r>
    </w:p>
    <w:p w:rsidR="00DE38AB" w:rsidRDefault="000F62AA" w:rsidP="00DE38AB">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pict>
          <v:shape id="_x0000_s1031" type="#_x0000_t202" style="position:absolute;left:0;text-align:left;margin-left:-5.25pt;margin-top:18.7pt;width:437.25pt;height:22.5pt;z-index:251665408;mso-width-relative:margin;mso-height-relative:margin">
            <v:textbox style="mso-next-textbox:#_x0000_s1031">
              <w:txbxContent>
                <w:p w:rsidR="00320D5E" w:rsidRPr="00F22AE9" w:rsidRDefault="00320D5E" w:rsidP="00DE38AB">
                  <w:pPr>
                    <w:jc w:val="center"/>
                    <w:rPr>
                      <w:rFonts w:ascii="Times New Roman" w:hAnsi="Times New Roman" w:cs="Times New Roman"/>
                      <w:sz w:val="24"/>
                      <w:szCs w:val="24"/>
                    </w:rPr>
                  </w:pPr>
                  <w:r>
                    <w:rPr>
                      <w:rFonts w:ascii="Times New Roman" w:hAnsi="Times New Roman" w:cs="Times New Roman"/>
                      <w:sz w:val="24"/>
                      <w:szCs w:val="24"/>
                    </w:rPr>
                    <w:t xml:space="preserve">Obtain Weight from </w:t>
                  </w:r>
                  <w:r w:rsidRPr="00723285">
                    <w:rPr>
                      <w:rFonts w:ascii="Times New Roman" w:hAnsi="Times New Roman" w:cs="Times New Roman"/>
                      <w:i/>
                      <w:sz w:val="24"/>
                      <w:szCs w:val="24"/>
                    </w:rPr>
                    <w:t>initNetwork</w:t>
                  </w:r>
                  <w:r>
                    <w:rPr>
                      <w:rFonts w:ascii="Times New Roman" w:hAnsi="Times New Roman" w:cs="Times New Roman"/>
                      <w:sz w:val="24"/>
                      <w:szCs w:val="24"/>
                    </w:rPr>
                    <w:t xml:space="preserve"> and </w:t>
                  </w:r>
                  <w:r w:rsidRPr="00723285">
                    <w:rPr>
                      <w:rFonts w:ascii="Times New Roman" w:hAnsi="Times New Roman" w:cs="Times New Roman"/>
                      <w:i/>
                      <w:sz w:val="24"/>
                      <w:szCs w:val="24"/>
                    </w:rPr>
                    <w:t>updatedNetwork</w:t>
                  </w:r>
                  <w:r>
                    <w:rPr>
                      <w:rFonts w:ascii="Times New Roman" w:hAnsi="Times New Roman" w:cs="Times New Roman"/>
                      <w:sz w:val="24"/>
                      <w:szCs w:val="24"/>
                    </w:rPr>
                    <w:t xml:space="preserve"> and pass to Hidden Layer Block</w:t>
                  </w:r>
                </w:p>
              </w:txbxContent>
            </v:textbox>
          </v:shape>
        </w:pict>
      </w:r>
      <w:r>
        <w:rPr>
          <w:rFonts w:ascii="Times New Roman" w:hAnsi="Times New Roman" w:cs="Times New Roman"/>
          <w:b/>
          <w:noProof/>
          <w:sz w:val="24"/>
          <w:szCs w:val="24"/>
        </w:rPr>
        <w:pict>
          <v:shape id="_x0000_s1044" type="#_x0000_t32" style="position:absolute;left:0;text-align:left;margin-left:213.9pt;margin-top:6.9pt;width:0;height:12.55pt;z-index:251678720" o:connectortype="straight">
            <v:stroke endarrow="block"/>
          </v:shape>
        </w:pict>
      </w:r>
    </w:p>
    <w:p w:rsidR="00DE38AB" w:rsidRDefault="000F62AA" w:rsidP="00DE38AB">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pict>
          <v:shape id="_x0000_s1032" type="#_x0000_t202" style="position:absolute;left:0;text-align:left;margin-left:54.1pt;margin-top:25.95pt;width:329.8pt;height:23.05pt;z-index:251666432;mso-width-relative:margin;mso-height-relative:margin">
            <v:textbox style="mso-next-textbox:#_x0000_s1032">
              <w:txbxContent>
                <w:p w:rsidR="00320D5E" w:rsidRPr="00F22AE9" w:rsidRDefault="00320D5E" w:rsidP="00DE38AB">
                  <w:pPr>
                    <w:jc w:val="center"/>
                    <w:rPr>
                      <w:rFonts w:ascii="Times New Roman" w:hAnsi="Times New Roman" w:cs="Times New Roman"/>
                      <w:sz w:val="24"/>
                      <w:szCs w:val="24"/>
                    </w:rPr>
                  </w:pPr>
                  <w:r>
                    <w:rPr>
                      <w:rFonts w:ascii="Times New Roman" w:hAnsi="Times New Roman" w:cs="Times New Roman"/>
                      <w:sz w:val="24"/>
                      <w:szCs w:val="24"/>
                    </w:rPr>
                    <w:t>Obtain Winner Weight and pass to Weight Optimization Block</w:t>
                  </w:r>
                </w:p>
              </w:txbxContent>
            </v:textbox>
          </v:shape>
        </w:pict>
      </w:r>
      <w:r>
        <w:rPr>
          <w:rFonts w:ascii="Times New Roman" w:hAnsi="Times New Roman" w:cs="Times New Roman"/>
          <w:b/>
          <w:noProof/>
          <w:sz w:val="24"/>
          <w:szCs w:val="24"/>
        </w:rPr>
        <w:pict>
          <v:shape id="_x0000_s1045" type="#_x0000_t32" style="position:absolute;left:0;text-align:left;margin-left:213.9pt;margin-top:14.15pt;width:0;height:12.55pt;z-index:251679744" o:connectortype="straight">
            <v:stroke endarrow="block"/>
          </v:shape>
        </w:pict>
      </w:r>
    </w:p>
    <w:p w:rsidR="00DE38AB" w:rsidRDefault="000F62AA" w:rsidP="00DE38AB">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pict>
          <v:shape id="_x0000_s1046" type="#_x0000_t32" style="position:absolute;left:0;text-align:left;margin-left:213.9pt;margin-top:21.7pt;width:0;height:12.55pt;z-index:251680768" o:connectortype="straight">
            <v:stroke endarrow="block"/>
          </v:shape>
        </w:pict>
      </w:r>
    </w:p>
    <w:p w:rsidR="00DE38AB" w:rsidRDefault="000F62AA" w:rsidP="00DE38AB">
      <w:pPr>
        <w:spacing w:after="0" w:line="480" w:lineRule="auto"/>
        <w:jc w:val="center"/>
        <w:rPr>
          <w:rFonts w:ascii="Times New Roman" w:hAnsi="Times New Roman" w:cs="Times New Roman"/>
          <w:b/>
          <w:sz w:val="24"/>
          <w:szCs w:val="24"/>
        </w:rPr>
      </w:pPr>
      <w:r>
        <w:rPr>
          <w:rFonts w:ascii="Times New Roman" w:hAnsi="Times New Roman" w:cs="Times New Roman"/>
          <w:b/>
          <w:noProof/>
          <w:sz w:val="24"/>
          <w:szCs w:val="24"/>
        </w:rPr>
        <w:pict>
          <v:shape id="_x0000_s1033" type="#_x0000_t202" style="position:absolute;left:0;text-align:left;margin-left:37.75pt;margin-top:5.9pt;width:351.4pt;height:23.05pt;z-index:251667456;mso-width-relative:margin;mso-height-relative:margin">
            <v:textbox style="mso-next-textbox:#_x0000_s1033">
              <w:txbxContent>
                <w:p w:rsidR="00320D5E" w:rsidRPr="00F22AE9" w:rsidRDefault="00320D5E" w:rsidP="00DE38AB">
                  <w:pPr>
                    <w:jc w:val="center"/>
                    <w:rPr>
                      <w:rFonts w:ascii="Times New Roman" w:hAnsi="Times New Roman" w:cs="Times New Roman"/>
                      <w:sz w:val="24"/>
                      <w:szCs w:val="24"/>
                    </w:rPr>
                  </w:pPr>
                  <w:r>
                    <w:rPr>
                      <w:rFonts w:ascii="Times New Roman" w:hAnsi="Times New Roman" w:cs="Times New Roman"/>
                      <w:sz w:val="24"/>
                      <w:szCs w:val="24"/>
                    </w:rPr>
                    <w:t>Update Winner Weight, neighbours neuron and neighbourhood radius</w:t>
                  </w:r>
                </w:p>
              </w:txbxContent>
            </v:textbox>
          </v:shape>
        </w:pict>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34" type="#_x0000_t202" style="position:absolute;left:0;text-align:left;margin-left:126.15pt;margin-top:13.7pt;width:175.05pt;height:23.05pt;z-index:251668480;mso-width-relative:margin;mso-height-relative:margin">
            <v:textbox style="mso-next-textbox:#_x0000_s1034">
              <w:txbxContent>
                <w:p w:rsidR="00320D5E" w:rsidRPr="00F22AE9" w:rsidRDefault="00320D5E" w:rsidP="00DE38AB">
                  <w:pPr>
                    <w:jc w:val="center"/>
                    <w:rPr>
                      <w:rFonts w:ascii="Times New Roman" w:hAnsi="Times New Roman" w:cs="Times New Roman"/>
                      <w:sz w:val="24"/>
                      <w:szCs w:val="24"/>
                    </w:rPr>
                  </w:pPr>
                  <w:r>
                    <w:rPr>
                      <w:rFonts w:ascii="Times New Roman" w:hAnsi="Times New Roman" w:cs="Times New Roman"/>
                      <w:sz w:val="24"/>
                      <w:szCs w:val="24"/>
                    </w:rPr>
                    <w:t xml:space="preserve">Generate </w:t>
                  </w:r>
                  <w:r w:rsidRPr="00723285">
                    <w:rPr>
                      <w:rFonts w:ascii="Times New Roman" w:hAnsi="Times New Roman" w:cs="Times New Roman"/>
                      <w:i/>
                      <w:sz w:val="24"/>
                      <w:szCs w:val="24"/>
                    </w:rPr>
                    <w:t>updatedNetwork</w:t>
                  </w:r>
                  <w:r>
                    <w:rPr>
                      <w:rFonts w:ascii="Times New Roman" w:hAnsi="Times New Roman" w:cs="Times New Roman"/>
                      <w:sz w:val="24"/>
                      <w:szCs w:val="24"/>
                    </w:rPr>
                    <w:t xml:space="preserve"> array</w:t>
                  </w:r>
                </w:p>
              </w:txbxContent>
            </v:textbox>
          </v:shape>
        </w:pict>
      </w:r>
      <w:r>
        <w:rPr>
          <w:rFonts w:ascii="Times New Roman" w:hAnsi="Times New Roman" w:cs="Times New Roman"/>
          <w:b/>
          <w:noProof/>
          <w:sz w:val="24"/>
          <w:szCs w:val="24"/>
        </w:rPr>
        <w:pict>
          <v:shape id="_x0000_s1047" type="#_x0000_t32" style="position:absolute;left:0;text-align:left;margin-left:213.9pt;margin-top:1.9pt;width:0;height:12.55pt;z-index:251681792" o:connectortype="straight">
            <v:stroke endarrow="block"/>
          </v:shape>
        </w:pict>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35" type="#_x0000_t202" style="position:absolute;left:0;text-align:left;margin-left:-8.25pt;margin-top:21.95pt;width:443.25pt;height:23.05pt;z-index:251669504;mso-width-relative:margin;mso-height-relative:margin">
            <v:textbox style="mso-next-textbox:#_x0000_s1035">
              <w:txbxContent>
                <w:p w:rsidR="00320D5E" w:rsidRPr="00F22AE9" w:rsidRDefault="00320D5E" w:rsidP="00DE38AB">
                  <w:pPr>
                    <w:rPr>
                      <w:rFonts w:ascii="Times New Roman" w:hAnsi="Times New Roman" w:cs="Times New Roman"/>
                      <w:sz w:val="24"/>
                      <w:szCs w:val="24"/>
                    </w:rPr>
                  </w:pPr>
                  <w:r>
                    <w:rPr>
                      <w:rFonts w:ascii="Times New Roman" w:hAnsi="Times New Roman" w:cs="Times New Roman"/>
                      <w:sz w:val="24"/>
                      <w:szCs w:val="24"/>
                    </w:rPr>
                    <w:t xml:space="preserve">Iteration check </w:t>
                  </w:r>
                  <w:r w:rsidRPr="00723285">
                    <w:rPr>
                      <w:rFonts w:ascii="Times New Roman" w:hAnsi="Times New Roman" w:cs="Times New Roman"/>
                      <w:i/>
                      <w:sz w:val="24"/>
                      <w:szCs w:val="24"/>
                    </w:rPr>
                    <w:t>updatedNetwork</w:t>
                  </w:r>
                  <w:r>
                    <w:rPr>
                      <w:rFonts w:ascii="Times New Roman" w:hAnsi="Times New Roman" w:cs="Times New Roman"/>
                      <w:sz w:val="24"/>
                      <w:szCs w:val="24"/>
                    </w:rPr>
                    <w:t xml:space="preserve"> array with </w:t>
                  </w:r>
                  <w:r w:rsidRPr="00723285">
                    <w:rPr>
                      <w:rFonts w:ascii="Times New Roman" w:hAnsi="Times New Roman" w:cs="Times New Roman"/>
                      <w:i/>
                      <w:sz w:val="24"/>
                      <w:szCs w:val="24"/>
                    </w:rPr>
                    <w:t>prev_network</w:t>
                  </w:r>
                  <w:r>
                    <w:rPr>
                      <w:rFonts w:ascii="Times New Roman" w:hAnsi="Times New Roman" w:cs="Times New Roman"/>
                      <w:sz w:val="24"/>
                      <w:szCs w:val="24"/>
                    </w:rPr>
                    <w:t xml:space="preserve"> array in Iteration Check Block</w:t>
                  </w:r>
                </w:p>
              </w:txbxContent>
            </v:textbox>
          </v:shape>
        </w:pict>
      </w:r>
      <w:r>
        <w:rPr>
          <w:rFonts w:ascii="Times New Roman" w:hAnsi="Times New Roman" w:cs="Times New Roman"/>
          <w:b/>
          <w:noProof/>
          <w:sz w:val="24"/>
          <w:szCs w:val="24"/>
        </w:rPr>
        <w:pict>
          <v:shape id="_x0000_s1048" type="#_x0000_t32" style="position:absolute;left:0;text-align:left;margin-left:213.9pt;margin-top:9.2pt;width:0;height:12.55pt;z-index:251682816" o:connectortype="straight">
            <v:stroke endarrow="block"/>
          </v:shape>
        </w:pict>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49" type="#_x0000_t32" style="position:absolute;left:0;text-align:left;margin-left:213.9pt;margin-top:18.15pt;width:0;height:12.55pt;z-index:251683840" o:connectortype="straight">
            <v:stroke endarrow="block"/>
          </v:shape>
        </w:pict>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56" type="#_x0000_t32" style="position:absolute;left:0;text-align:left;margin-left:-27.75pt;margin-top:20.6pt;width:127.4pt;height:0;flip:x;z-index:251691008" o:connectortype="straight"/>
        </w:pict>
      </w:r>
      <w:r>
        <w:rPr>
          <w:rFonts w:ascii="Times New Roman" w:hAnsi="Times New Roman" w:cs="Times New Roman"/>
          <w:b/>
          <w:noProof/>
          <w:sz w:val="24"/>
          <w:szCs w:val="24"/>
        </w:rPr>
        <w:pict>
          <v:shapetype id="_x0000_t4" coordsize="21600,21600" o:spt="4" path="m10800,l,10800,10800,21600,21600,10800xe">
            <v:stroke joinstyle="miter"/>
            <v:path gradientshapeok="t" o:connecttype="rect" textboxrect="5400,5400,16200,16200"/>
          </v:shapetype>
          <v:shape id="_x0000_s1060" type="#_x0000_t4" style="position:absolute;left:0;text-align:left;margin-left:78.85pt;margin-top:2.45pt;width:269.35pt;height:38.35pt;z-index:251695104">
            <v:textbox style="mso-next-textbox:#_x0000_s1060">
              <w:txbxContent>
                <w:p w:rsidR="00320D5E" w:rsidRPr="002A1CA8" w:rsidRDefault="00320D5E" w:rsidP="00DE38AB">
                  <w:pPr>
                    <w:jc w:val="center"/>
                    <w:rPr>
                      <w:rFonts w:ascii="Times New Roman" w:hAnsi="Times New Roman" w:cs="Times New Roman"/>
                      <w:sz w:val="24"/>
                      <w:szCs w:val="24"/>
                    </w:rPr>
                  </w:pPr>
                  <w:r>
                    <w:rPr>
                      <w:rFonts w:ascii="Times New Roman" w:hAnsi="Times New Roman" w:cs="Times New Roman"/>
                      <w:sz w:val="24"/>
                      <w:szCs w:val="24"/>
                    </w:rPr>
                    <w:t>Are both arrays the</w:t>
                  </w:r>
                  <w:r w:rsidRPr="002A1CA8">
                    <w:rPr>
                      <w:rFonts w:ascii="Times New Roman" w:hAnsi="Times New Roman" w:cs="Times New Roman"/>
                      <w:sz w:val="24"/>
                      <w:szCs w:val="24"/>
                    </w:rPr>
                    <w:t xml:space="preserve"> same</w:t>
                  </w:r>
                  <w:r>
                    <w:rPr>
                      <w:rFonts w:ascii="Times New Roman" w:hAnsi="Times New Roman" w:cs="Times New Roman"/>
                      <w:sz w:val="24"/>
                      <w:szCs w:val="24"/>
                    </w:rPr>
                    <w:t>?</w:t>
                  </w:r>
                </w:p>
              </w:txbxContent>
            </v:textbox>
          </v:shape>
        </w:pict>
      </w:r>
      <w:r>
        <w:rPr>
          <w:rFonts w:ascii="Times New Roman" w:hAnsi="Times New Roman" w:cs="Times New Roman"/>
          <w:b/>
          <w:noProof/>
          <w:sz w:val="24"/>
          <w:szCs w:val="24"/>
        </w:rPr>
        <w:pict>
          <v:shape id="_x0000_s1057" type="#_x0000_t32" style="position:absolute;left:0;text-align:left;margin-left:-28.5pt;margin-top:17.95pt;width:0;height:54.4pt;z-index:251692032" o:connectortype="straight"/>
        </w:pict>
      </w:r>
      <w:r w:rsidR="00DE38AB">
        <w:rPr>
          <w:rFonts w:ascii="Times New Roman" w:hAnsi="Times New Roman" w:cs="Times New Roman"/>
          <w:b/>
          <w:sz w:val="24"/>
          <w:szCs w:val="24"/>
        </w:rPr>
        <w:tab/>
      </w:r>
      <w:r w:rsidR="00DE38AB">
        <w:rPr>
          <w:rFonts w:ascii="Times New Roman" w:hAnsi="Times New Roman" w:cs="Times New Roman"/>
          <w:b/>
          <w:sz w:val="24"/>
          <w:szCs w:val="24"/>
        </w:rPr>
        <w:tab/>
      </w:r>
      <w:r w:rsidR="00DE38AB">
        <w:rPr>
          <w:rFonts w:ascii="Times New Roman" w:hAnsi="Times New Roman" w:cs="Times New Roman"/>
          <w:b/>
          <w:sz w:val="24"/>
          <w:szCs w:val="24"/>
        </w:rPr>
        <w:tab/>
      </w:r>
      <w:r w:rsidR="00DE38AB">
        <w:rPr>
          <w:rFonts w:ascii="Times New Roman" w:hAnsi="Times New Roman" w:cs="Times New Roman"/>
          <w:b/>
          <w:sz w:val="24"/>
          <w:szCs w:val="24"/>
        </w:rPr>
        <w:tab/>
      </w:r>
      <w:r w:rsidR="00DE38AB">
        <w:rPr>
          <w:rFonts w:ascii="Times New Roman" w:hAnsi="Times New Roman" w:cs="Times New Roman"/>
          <w:b/>
          <w:sz w:val="24"/>
          <w:szCs w:val="24"/>
        </w:rPr>
        <w:tab/>
      </w:r>
      <w:r w:rsidR="00DE38AB">
        <w:rPr>
          <w:rFonts w:ascii="Times New Roman" w:hAnsi="Times New Roman" w:cs="Times New Roman"/>
          <w:b/>
          <w:sz w:val="24"/>
          <w:szCs w:val="24"/>
        </w:rPr>
        <w:tab/>
      </w:r>
      <w:r w:rsidR="00DE38AB">
        <w:rPr>
          <w:rFonts w:ascii="Times New Roman" w:hAnsi="Times New Roman" w:cs="Times New Roman"/>
          <w:b/>
          <w:sz w:val="24"/>
          <w:szCs w:val="24"/>
        </w:rPr>
        <w:tab/>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61" type="#_x0000_t4" style="position:absolute;left:0;text-align:left;margin-left:69.9pt;margin-top:25pt;width:288.1pt;height:35.95pt;z-index:251696128">
            <v:textbox style="mso-next-textbox:#_x0000_s1061">
              <w:txbxContent>
                <w:p w:rsidR="00320D5E" w:rsidRPr="002A1CA8" w:rsidRDefault="00320D5E" w:rsidP="00DE38AB">
                  <w:pPr>
                    <w:rPr>
                      <w:rFonts w:ascii="Times New Roman" w:hAnsi="Times New Roman" w:cs="Times New Roman"/>
                      <w:sz w:val="24"/>
                      <w:szCs w:val="24"/>
                    </w:rPr>
                  </w:pPr>
                  <w:r>
                    <w:rPr>
                      <w:rFonts w:ascii="Times New Roman" w:hAnsi="Times New Roman" w:cs="Times New Roman"/>
                      <w:sz w:val="24"/>
                      <w:szCs w:val="24"/>
                    </w:rPr>
                    <w:t>Same for &gt;10000 iterations?</w:t>
                  </w:r>
                </w:p>
              </w:txbxContent>
            </v:textbox>
          </v:shape>
        </w:pict>
      </w:r>
      <w:r>
        <w:rPr>
          <w:rFonts w:ascii="Times New Roman" w:hAnsi="Times New Roman" w:cs="Times New Roman"/>
          <w:b/>
          <w:noProof/>
          <w:sz w:val="24"/>
          <w:szCs w:val="24"/>
        </w:rPr>
        <w:pict>
          <v:shape id="_x0000_s1053" type="#_x0000_t32" style="position:absolute;left:0;text-align:left;margin-left:213.9pt;margin-top:13.2pt;width:0;height:12.55pt;z-index:251687936" o:connectortype="straight">
            <v:stroke endarrow="block"/>
          </v:shape>
        </w:pict>
      </w:r>
      <w:r>
        <w:rPr>
          <w:rFonts w:ascii="Times New Roman" w:hAnsi="Times New Roman" w:cs="Times New Roman"/>
          <w:b/>
          <w:noProof/>
          <w:sz w:val="24"/>
          <w:szCs w:val="24"/>
        </w:rPr>
        <w:pict>
          <v:rect id="_x0000_s1065" style="position:absolute;left:0;text-align:left;margin-left:224.4pt;margin-top:8.9pt;width:44.1pt;height:22.05pt;z-index:-251616256" strokecolor="white [3212]">
            <v:textbox style="mso-next-textbox:#_x0000_s1065">
              <w:txbxContent>
                <w:p w:rsidR="00320D5E" w:rsidRDefault="00320D5E" w:rsidP="00DE38AB">
                  <w:r>
                    <w:rPr>
                      <w:rFonts w:ascii="Times New Roman" w:hAnsi="Times New Roman" w:cs="Times New Roman"/>
                      <w:b/>
                      <w:sz w:val="24"/>
                      <w:szCs w:val="24"/>
                    </w:rPr>
                    <w:t>Yes</w:t>
                  </w:r>
                </w:p>
              </w:txbxContent>
            </v:textbox>
          </v:rect>
        </w:pict>
      </w:r>
      <w:r w:rsidR="00DE38AB">
        <w:rPr>
          <w:rFonts w:ascii="Times New Roman" w:hAnsi="Times New Roman" w:cs="Times New Roman"/>
          <w:b/>
          <w:sz w:val="24"/>
          <w:szCs w:val="24"/>
        </w:rPr>
        <w:tab/>
      </w:r>
      <w:r w:rsidR="00DE38AB">
        <w:rPr>
          <w:rFonts w:ascii="Times New Roman" w:hAnsi="Times New Roman" w:cs="Times New Roman"/>
          <w:b/>
          <w:sz w:val="24"/>
          <w:szCs w:val="24"/>
        </w:rPr>
        <w:tab/>
        <w:t>No</w:t>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58" type="#_x0000_t32" style="position:absolute;left:0;text-align:left;margin-left:-28.5pt;margin-top:15.45pt;width:98.4pt;height:0;z-index:251693056" o:connectortype="straight"/>
        </w:pict>
      </w:r>
      <w:r>
        <w:rPr>
          <w:rFonts w:ascii="Times New Roman" w:hAnsi="Times New Roman" w:cs="Times New Roman"/>
          <w:b/>
          <w:noProof/>
          <w:sz w:val="24"/>
          <w:szCs w:val="24"/>
        </w:rPr>
        <w:pict>
          <v:shape id="_x0000_s1068" type="#_x0000_t32" style="position:absolute;left:0;text-align:left;margin-left:-28.5pt;margin-top:15.8pt;width:0;height:86.9pt;flip:y;z-index:251703296" o:connectortype="straight"/>
        </w:pict>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36" type="#_x0000_t202" style="position:absolute;left:0;text-align:left;margin-left:87.05pt;margin-top:18.3pt;width:250.9pt;height:23.05pt;z-index:251670528;mso-width-relative:margin;mso-height-relative:margin">
            <v:textbox style="mso-next-textbox:#_x0000_s1036">
              <w:txbxContent>
                <w:p w:rsidR="00320D5E" w:rsidRPr="00F22AE9" w:rsidRDefault="00320D5E" w:rsidP="00DE38AB">
                  <w:pPr>
                    <w:jc w:val="center"/>
                    <w:rPr>
                      <w:rFonts w:ascii="Times New Roman" w:hAnsi="Times New Roman" w:cs="Times New Roman"/>
                      <w:sz w:val="24"/>
                      <w:szCs w:val="24"/>
                    </w:rPr>
                  </w:pPr>
                  <w:r>
                    <w:rPr>
                      <w:rFonts w:ascii="Times New Roman" w:hAnsi="Times New Roman" w:cs="Times New Roman"/>
                      <w:sz w:val="24"/>
                      <w:szCs w:val="24"/>
                    </w:rPr>
                    <w:t xml:space="preserve">Pass </w:t>
                  </w:r>
                  <w:r w:rsidRPr="00723285">
                    <w:rPr>
                      <w:rFonts w:ascii="Times New Roman" w:hAnsi="Times New Roman" w:cs="Times New Roman"/>
                      <w:i/>
                      <w:sz w:val="24"/>
                      <w:szCs w:val="24"/>
                    </w:rPr>
                    <w:t>updatedNetwork</w:t>
                  </w:r>
                  <w:r>
                    <w:rPr>
                      <w:rFonts w:ascii="Times New Roman" w:hAnsi="Times New Roman" w:cs="Times New Roman"/>
                      <w:sz w:val="24"/>
                      <w:szCs w:val="24"/>
                    </w:rPr>
                    <w:t xml:space="preserve"> to Voting System Block</w:t>
                  </w:r>
                </w:p>
              </w:txbxContent>
            </v:textbox>
          </v:shape>
        </w:pict>
      </w:r>
      <w:r>
        <w:rPr>
          <w:rFonts w:ascii="Times New Roman" w:hAnsi="Times New Roman" w:cs="Times New Roman"/>
          <w:b/>
          <w:noProof/>
          <w:sz w:val="24"/>
          <w:szCs w:val="24"/>
        </w:rPr>
        <w:pict>
          <v:shape id="_x0000_s1054" type="#_x0000_t32" style="position:absolute;left:0;text-align:left;margin-left:213.9pt;margin-top:5.75pt;width:0;height:12.55pt;z-index:251688960" o:connectortype="straight">
            <v:stroke endarrow="block"/>
          </v:shape>
        </w:pict>
      </w:r>
      <w:r>
        <w:rPr>
          <w:rFonts w:ascii="Times New Roman" w:hAnsi="Times New Roman" w:cs="Times New Roman"/>
          <w:b/>
          <w:noProof/>
          <w:sz w:val="24"/>
          <w:szCs w:val="24"/>
        </w:rPr>
        <w:pict>
          <v:rect id="_x0000_s1064" style="position:absolute;left:0;text-align:left;margin-left:229.65pt;margin-top:.95pt;width:44.1pt;height:22.05pt;z-index:-251617280" strokecolor="white [3212]">
            <v:textbox style="mso-next-textbox:#_x0000_s1064">
              <w:txbxContent>
                <w:p w:rsidR="00320D5E" w:rsidRDefault="00320D5E" w:rsidP="00DE38AB">
                  <w:r>
                    <w:rPr>
                      <w:rFonts w:ascii="Times New Roman" w:hAnsi="Times New Roman" w:cs="Times New Roman"/>
                      <w:b/>
                      <w:sz w:val="24"/>
                      <w:szCs w:val="24"/>
                    </w:rPr>
                    <w:t>Yes</w:t>
                  </w:r>
                </w:p>
              </w:txbxContent>
            </v:textbox>
          </v:rect>
        </w:pict>
      </w:r>
      <w:r w:rsidR="00DE38AB">
        <w:rPr>
          <w:rFonts w:ascii="Times New Roman" w:hAnsi="Times New Roman" w:cs="Times New Roman"/>
          <w:b/>
          <w:sz w:val="24"/>
          <w:szCs w:val="24"/>
        </w:rPr>
        <w:tab/>
        <w:t>No</w:t>
      </w:r>
      <w:r w:rsidR="00DE38AB">
        <w:rPr>
          <w:rFonts w:ascii="Times New Roman" w:hAnsi="Times New Roman" w:cs="Times New Roman"/>
          <w:b/>
          <w:sz w:val="24"/>
          <w:szCs w:val="24"/>
        </w:rPr>
        <w:tab/>
      </w:r>
      <w:r w:rsidR="00DE38AB">
        <w:rPr>
          <w:rFonts w:ascii="Times New Roman" w:hAnsi="Times New Roman" w:cs="Times New Roman"/>
          <w:b/>
          <w:sz w:val="24"/>
          <w:szCs w:val="24"/>
        </w:rPr>
        <w:tab/>
      </w:r>
      <w:r w:rsidR="00DE38AB">
        <w:rPr>
          <w:rFonts w:ascii="Times New Roman" w:hAnsi="Times New Roman" w:cs="Times New Roman"/>
          <w:b/>
          <w:sz w:val="24"/>
          <w:szCs w:val="24"/>
        </w:rPr>
        <w:tab/>
      </w:r>
      <w:r w:rsidR="00DE38AB">
        <w:rPr>
          <w:rFonts w:ascii="Times New Roman" w:hAnsi="Times New Roman" w:cs="Times New Roman"/>
          <w:b/>
          <w:sz w:val="24"/>
          <w:szCs w:val="24"/>
        </w:rPr>
        <w:tab/>
      </w:r>
      <w:r w:rsidR="00DE38AB">
        <w:rPr>
          <w:rFonts w:ascii="Times New Roman" w:hAnsi="Times New Roman" w:cs="Times New Roman"/>
          <w:b/>
          <w:sz w:val="24"/>
          <w:szCs w:val="24"/>
        </w:rPr>
        <w:tab/>
      </w:r>
      <w:r w:rsidR="00DE38AB">
        <w:rPr>
          <w:rFonts w:ascii="Times New Roman" w:hAnsi="Times New Roman" w:cs="Times New Roman"/>
          <w:b/>
          <w:sz w:val="24"/>
          <w:szCs w:val="24"/>
        </w:rPr>
        <w:tab/>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66" type="#_x0000_t4" style="position:absolute;left:0;text-align:left;margin-left:-21.85pt;margin-top:25.45pt;width:471.45pt;height:39.1pt;z-index:251701248">
            <v:textbox style="mso-next-textbox:#_x0000_s1066">
              <w:txbxContent>
                <w:p w:rsidR="00320D5E" w:rsidRPr="002A1CA8" w:rsidRDefault="00320D5E" w:rsidP="00DE38AB">
                  <w:pPr>
                    <w:jc w:val="center"/>
                    <w:rPr>
                      <w:rFonts w:ascii="Times New Roman" w:hAnsi="Times New Roman" w:cs="Times New Roman"/>
                      <w:sz w:val="24"/>
                      <w:szCs w:val="24"/>
                    </w:rPr>
                  </w:pPr>
                  <w:r>
                    <w:rPr>
                      <w:rFonts w:ascii="Times New Roman" w:hAnsi="Times New Roman" w:cs="Times New Roman"/>
                      <w:sz w:val="24"/>
                      <w:szCs w:val="24"/>
                    </w:rPr>
                    <w:t>All 3 arrays received by Voting System Block?</w:t>
                  </w:r>
                </w:p>
              </w:txbxContent>
            </v:textbox>
          </v:shape>
        </w:pict>
      </w:r>
      <w:r>
        <w:rPr>
          <w:rFonts w:ascii="Times New Roman" w:hAnsi="Times New Roman" w:cs="Times New Roman"/>
          <w:b/>
          <w:noProof/>
          <w:sz w:val="24"/>
          <w:szCs w:val="24"/>
        </w:rPr>
        <w:pict>
          <v:shape id="_x0000_s1050" type="#_x0000_t32" style="position:absolute;left:0;text-align:left;margin-left:213.9pt;margin-top:13.75pt;width:0;height:12.55pt;z-index:251684864" o:connectortype="straight">
            <v:stroke endarrow="block"/>
          </v:shape>
        </w:pict>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67" type="#_x0000_t32" style="position:absolute;left:0;text-align:left;margin-left:-27.75pt;margin-top:18.15pt;width:48.9pt;height:0;z-index:-251614208" o:connectortype="straight"/>
        </w:pict>
      </w:r>
      <w:r w:rsidR="00DE38AB">
        <w:rPr>
          <w:rFonts w:ascii="Times New Roman" w:hAnsi="Times New Roman" w:cs="Times New Roman"/>
          <w:b/>
          <w:sz w:val="24"/>
          <w:szCs w:val="24"/>
        </w:rPr>
        <w:t>No</w:t>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37" type="#_x0000_t202" style="position:absolute;left:0;text-align:left;margin-left:52.15pt;margin-top:21.15pt;width:323.6pt;height:23.05pt;z-index:251671552;mso-width-relative:margin;mso-height-relative:margin">
            <v:textbox style="mso-next-textbox:#_x0000_s1037">
              <w:txbxContent>
                <w:p w:rsidR="00320D5E" w:rsidRPr="00F22AE9" w:rsidRDefault="00320D5E" w:rsidP="00DE38AB">
                  <w:pPr>
                    <w:jc w:val="center"/>
                    <w:rPr>
                      <w:rFonts w:ascii="Times New Roman" w:hAnsi="Times New Roman" w:cs="Times New Roman"/>
                      <w:sz w:val="24"/>
                      <w:szCs w:val="24"/>
                    </w:rPr>
                  </w:pPr>
                  <w:r>
                    <w:rPr>
                      <w:rFonts w:ascii="Times New Roman" w:hAnsi="Times New Roman" w:cs="Times New Roman"/>
                      <w:sz w:val="24"/>
                      <w:szCs w:val="24"/>
                    </w:rPr>
                    <w:t xml:space="preserve">Generate a </w:t>
                  </w:r>
                  <w:r w:rsidRPr="00723285">
                    <w:rPr>
                      <w:rFonts w:ascii="Times New Roman" w:hAnsi="Times New Roman" w:cs="Times New Roman"/>
                      <w:i/>
                      <w:sz w:val="24"/>
                      <w:szCs w:val="24"/>
                    </w:rPr>
                    <w:t>votedNetwork</w:t>
                  </w:r>
                  <w:r>
                    <w:rPr>
                      <w:rFonts w:ascii="Times New Roman" w:hAnsi="Times New Roman" w:cs="Times New Roman"/>
                      <w:sz w:val="24"/>
                      <w:szCs w:val="24"/>
                    </w:rPr>
                    <w:t xml:space="preserve"> and pass to On-Chip Training Block</w:t>
                  </w:r>
                </w:p>
              </w:txbxContent>
            </v:textbox>
          </v:shape>
        </w:pict>
      </w:r>
      <w:r>
        <w:rPr>
          <w:rFonts w:ascii="Times New Roman" w:hAnsi="Times New Roman" w:cs="Times New Roman"/>
          <w:b/>
          <w:noProof/>
          <w:sz w:val="24"/>
          <w:szCs w:val="24"/>
        </w:rPr>
        <w:pict>
          <v:shape id="_x0000_s1051" type="#_x0000_t32" style="position:absolute;left:0;text-align:left;margin-left:213.9pt;margin-top:8.6pt;width:0;height:12.55pt;z-index:251685888" o:connectortype="straight">
            <v:stroke endarrow="block"/>
          </v:shape>
        </w:pict>
      </w:r>
      <w:r>
        <w:rPr>
          <w:rFonts w:ascii="Times New Roman" w:hAnsi="Times New Roman" w:cs="Times New Roman"/>
          <w:b/>
          <w:noProof/>
          <w:sz w:val="24"/>
          <w:szCs w:val="24"/>
        </w:rPr>
        <w:pict>
          <v:rect id="_x0000_s1069" style="position:absolute;left:0;text-align:left;margin-left:216.9pt;margin-top:5.9pt;width:44.1pt;height:22.05pt;z-index:-251612160" strokecolor="white [3212]">
            <v:textbox style="mso-next-textbox:#_x0000_s1069">
              <w:txbxContent>
                <w:p w:rsidR="00320D5E" w:rsidRDefault="00320D5E" w:rsidP="00DE38AB">
                  <w:r>
                    <w:rPr>
                      <w:rFonts w:ascii="Times New Roman" w:hAnsi="Times New Roman" w:cs="Times New Roman"/>
                      <w:b/>
                      <w:sz w:val="24"/>
                      <w:szCs w:val="24"/>
                    </w:rPr>
                    <w:t>Yes</w:t>
                  </w:r>
                </w:p>
              </w:txbxContent>
            </v:textbox>
          </v:rect>
        </w:pict>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52" type="#_x0000_t32" style="position:absolute;left:0;text-align:left;margin-left:213.9pt;margin-top:16.5pt;width:0;height:12.55pt;z-index:251686912" o:connectortype="straight">
            <v:stroke endarrow="block"/>
          </v:shape>
        </w:pict>
      </w:r>
    </w:p>
    <w:p w:rsidR="00DE38AB" w:rsidRDefault="000F62AA" w:rsidP="00DE38AB">
      <w:pPr>
        <w:tabs>
          <w:tab w:val="center" w:pos="4320"/>
          <w:tab w:val="left" w:pos="5408"/>
        </w:tabs>
        <w:spacing w:after="0" w:line="24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38" type="#_x0000_t202" style="position:absolute;left:0;text-align:left;margin-left:138.35pt;margin-top:1.15pt;width:151.05pt;height:23.05pt;z-index:251672576;mso-width-relative:margin;mso-height-relative:margin">
            <v:textbox style="mso-next-textbox:#_x0000_s1038">
              <w:txbxContent>
                <w:p w:rsidR="00320D5E" w:rsidRPr="00F22AE9" w:rsidRDefault="00320D5E" w:rsidP="00DE38AB">
                  <w:pPr>
                    <w:jc w:val="center"/>
                    <w:rPr>
                      <w:rFonts w:ascii="Times New Roman" w:hAnsi="Times New Roman" w:cs="Times New Roman"/>
                      <w:sz w:val="24"/>
                      <w:szCs w:val="24"/>
                    </w:rPr>
                  </w:pPr>
                  <w:r>
                    <w:rPr>
                      <w:rFonts w:ascii="Times New Roman" w:hAnsi="Times New Roman" w:cs="Times New Roman"/>
                      <w:sz w:val="24"/>
                      <w:szCs w:val="24"/>
                    </w:rPr>
                    <w:t>Recognition with database</w:t>
                  </w:r>
                </w:p>
              </w:txbxContent>
            </v:textbox>
          </v:shape>
        </w:pict>
      </w:r>
      <w:r w:rsidR="00DE38AB">
        <w:rPr>
          <w:rFonts w:ascii="Times New Roman" w:hAnsi="Times New Roman" w:cs="Times New Roman"/>
          <w:b/>
          <w:sz w:val="24"/>
          <w:szCs w:val="24"/>
        </w:rPr>
        <w:tab/>
      </w:r>
      <w:r w:rsidR="00DE38AB">
        <w:rPr>
          <w:rFonts w:ascii="Times New Roman" w:hAnsi="Times New Roman" w:cs="Times New Roman"/>
          <w:b/>
          <w:sz w:val="24"/>
          <w:szCs w:val="24"/>
        </w:rPr>
        <w:tab/>
      </w:r>
      <w:r w:rsidR="00DE38AB">
        <w:rPr>
          <w:rFonts w:ascii="Times New Roman" w:hAnsi="Times New Roman" w:cs="Times New Roman"/>
          <w:b/>
          <w:sz w:val="24"/>
          <w:szCs w:val="24"/>
        </w:rPr>
        <w:tab/>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39" type="#_x0000_t202" style="position:absolute;left:0;text-align:left;margin-left:138.35pt;margin-top:22.95pt;width:151.05pt;height:23.05pt;z-index:251673600;mso-width-relative:margin;mso-height-relative:margin">
            <v:textbox style="mso-next-textbox:#_x0000_s1039">
              <w:txbxContent>
                <w:p w:rsidR="00320D5E" w:rsidRPr="00F22AE9" w:rsidRDefault="00320D5E" w:rsidP="00DE38AB">
                  <w:pPr>
                    <w:jc w:val="center"/>
                    <w:rPr>
                      <w:rFonts w:ascii="Times New Roman" w:hAnsi="Times New Roman" w:cs="Times New Roman"/>
                      <w:sz w:val="24"/>
                      <w:szCs w:val="24"/>
                    </w:rPr>
                  </w:pPr>
                  <w:r>
                    <w:rPr>
                      <w:rFonts w:ascii="Times New Roman" w:hAnsi="Times New Roman" w:cs="Times New Roman"/>
                      <w:sz w:val="24"/>
                      <w:szCs w:val="24"/>
                    </w:rPr>
                    <w:t>Output result on LEDR</w:t>
                  </w:r>
                </w:p>
              </w:txbxContent>
            </v:textbox>
          </v:shape>
        </w:pict>
      </w:r>
      <w:r>
        <w:rPr>
          <w:rFonts w:ascii="Times New Roman" w:hAnsi="Times New Roman" w:cs="Times New Roman"/>
          <w:b/>
          <w:noProof/>
          <w:sz w:val="24"/>
          <w:szCs w:val="24"/>
        </w:rPr>
        <w:pict>
          <v:shape id="_x0000_s1055" type="#_x0000_t32" style="position:absolute;left:0;text-align:left;margin-left:213.9pt;margin-top:10.4pt;width:0;height:12.55pt;z-index:251689984" o:connectortype="straight">
            <v:stroke endarrow="block"/>
          </v:shape>
        </w:pict>
      </w:r>
    </w:p>
    <w:p w:rsidR="00DE38AB" w:rsidRDefault="000F62AA" w:rsidP="00DE38AB">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rPr>
        <w:pict>
          <v:shape id="_x0000_s1070" type="#_x0000_t32" style="position:absolute;left:0;text-align:left;margin-left:213.9pt;margin-top:18.8pt;width:0;height:12.55pt;z-index:251705344" o:connectortype="straight">
            <v:stroke endarrow="block"/>
          </v:shape>
        </w:pict>
      </w:r>
    </w:p>
    <w:p w:rsidR="003261D1" w:rsidRDefault="000F62AA">
      <w:pPr>
        <w:rPr>
          <w:rFonts w:ascii="Times New Roman" w:hAnsi="Times New Roman" w:cs="Times New Roman"/>
          <w:b/>
          <w:sz w:val="24"/>
          <w:szCs w:val="24"/>
        </w:rPr>
      </w:pPr>
      <w:r>
        <w:rPr>
          <w:rFonts w:ascii="Times New Roman" w:hAnsi="Times New Roman" w:cs="Times New Roman"/>
          <w:b/>
          <w:noProof/>
          <w:sz w:val="24"/>
          <w:szCs w:val="24"/>
        </w:rPr>
        <w:pict>
          <v:oval id="_x0000_s1026" style="position:absolute;margin-left:190.2pt;margin-top:1.95pt;width:48.55pt;height:25.1pt;z-index:251660288">
            <v:textbox style="mso-next-textbox:#_x0000_s1026">
              <w:txbxContent>
                <w:p w:rsidR="00320D5E" w:rsidRPr="00627B80" w:rsidRDefault="00320D5E" w:rsidP="00DE38AB">
                  <w:pPr>
                    <w:jc w:val="center"/>
                    <w:rPr>
                      <w:rFonts w:ascii="Times New Roman" w:hAnsi="Times New Roman" w:cs="Times New Roman"/>
                      <w:sz w:val="24"/>
                      <w:szCs w:val="24"/>
                    </w:rPr>
                  </w:pPr>
                  <w:r>
                    <w:rPr>
                      <w:rFonts w:ascii="Times New Roman" w:hAnsi="Times New Roman" w:cs="Times New Roman"/>
                      <w:sz w:val="24"/>
                      <w:szCs w:val="24"/>
                    </w:rPr>
                    <w:t>End</w:t>
                  </w:r>
                </w:p>
              </w:txbxContent>
            </v:textbox>
          </v:oval>
        </w:pict>
      </w:r>
    </w:p>
    <w:p w:rsidR="00A974F6" w:rsidRPr="003261D1" w:rsidRDefault="003261D1" w:rsidP="003261D1">
      <w:pPr>
        <w:jc w:val="center"/>
        <w:rPr>
          <w:rFonts w:ascii="Times New Roman" w:hAnsi="Times New Roman" w:cs="Times New Roman"/>
          <w:sz w:val="24"/>
          <w:szCs w:val="24"/>
        </w:rPr>
      </w:pPr>
      <w:r w:rsidRPr="003261D1">
        <w:rPr>
          <w:rFonts w:ascii="Times New Roman" w:hAnsi="Times New Roman" w:cs="Times New Roman"/>
          <w:sz w:val="24"/>
          <w:szCs w:val="24"/>
        </w:rPr>
        <w:t>Figure 3.2: Flow Chart for the complete SOM algorithm</w:t>
      </w:r>
      <w:r w:rsidR="00A974F6" w:rsidRPr="003261D1">
        <w:rPr>
          <w:rFonts w:ascii="Times New Roman" w:hAnsi="Times New Roman" w:cs="Times New Roman"/>
          <w:sz w:val="24"/>
          <w:szCs w:val="24"/>
        </w:rPr>
        <w:br w:type="page"/>
      </w:r>
    </w:p>
    <w:p w:rsidR="00C81850" w:rsidRPr="00A974F6" w:rsidRDefault="00C81850" w:rsidP="00C81850">
      <w:pPr>
        <w:spacing w:line="480" w:lineRule="auto"/>
        <w:jc w:val="both"/>
        <w:rPr>
          <w:rFonts w:ascii="Times New Roman" w:hAnsi="Times New Roman" w:cs="Times New Roman"/>
          <w:sz w:val="24"/>
          <w:szCs w:val="24"/>
        </w:rPr>
      </w:pPr>
      <w:bookmarkStart w:id="743" w:name="_Toc440455510"/>
      <w:bookmarkStart w:id="744" w:name="_Toc440455945"/>
      <w:r w:rsidRPr="00A974F6">
        <w:rPr>
          <w:rFonts w:ascii="Times New Roman" w:hAnsi="Times New Roman" w:cs="Times New Roman"/>
          <w:sz w:val="24"/>
          <w:szCs w:val="24"/>
        </w:rPr>
        <w:lastRenderedPageBreak/>
        <w:t xml:space="preserve">each of these SOM sub-blocks in detail in terms of HDL coding methodology and its corresponding hardware implementation. </w:t>
      </w:r>
      <w:commentRangeEnd w:id="735"/>
      <w:r>
        <w:rPr>
          <w:rStyle w:val="CommentReference"/>
        </w:rPr>
        <w:commentReference w:id="735"/>
      </w:r>
    </w:p>
    <w:p w:rsidR="005F196E" w:rsidRPr="00634891" w:rsidRDefault="005F196E" w:rsidP="00634891">
      <w:pPr>
        <w:pStyle w:val="Heading3"/>
        <w:spacing w:before="0" w:after="240" w:line="480" w:lineRule="auto"/>
        <w:rPr>
          <w:rFonts w:ascii="Times New Roman" w:hAnsi="Times New Roman" w:cs="Times New Roman"/>
          <w:color w:val="auto"/>
          <w:sz w:val="24"/>
          <w:szCs w:val="24"/>
        </w:rPr>
      </w:pPr>
      <w:r w:rsidRPr="00634891">
        <w:rPr>
          <w:rFonts w:ascii="Times New Roman" w:hAnsi="Times New Roman" w:cs="Times New Roman"/>
          <w:color w:val="auto"/>
          <w:sz w:val="24"/>
          <w:szCs w:val="24"/>
        </w:rPr>
        <w:t>3.1 Neuron Initialization Block</w:t>
      </w:r>
      <w:bookmarkEnd w:id="743"/>
      <w:bookmarkEnd w:id="744"/>
    </w:p>
    <w:p w:rsidR="00BA1A62" w:rsidRDefault="005F196E" w:rsidP="00634891">
      <w:pPr>
        <w:spacing w:after="240"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Neuron Initialization </w:t>
      </w:r>
      <w:r w:rsidRPr="00A732C0">
        <w:rPr>
          <w:rFonts w:ascii="Times New Roman" w:hAnsi="Times New Roman" w:cs="Times New Roman"/>
          <w:sz w:val="24"/>
          <w:szCs w:val="24"/>
          <w:highlight w:val="yellow"/>
        </w:rPr>
        <w:t>Block</w:t>
      </w:r>
      <w:commentRangeStart w:id="745"/>
      <w:ins w:id="746" w:author="User" w:date="2016-01-13T21:02:00Z">
        <w:r w:rsidR="00A732C0" w:rsidRPr="00A732C0">
          <w:rPr>
            <w:rFonts w:ascii="Times New Roman" w:hAnsi="Times New Roman" w:cs="Times New Roman"/>
            <w:sz w:val="24"/>
            <w:szCs w:val="24"/>
            <w:highlight w:val="yellow"/>
          </w:rPr>
          <w:t xml:space="preserve"> </w:t>
        </w:r>
      </w:ins>
      <w:commentRangeEnd w:id="745"/>
      <w:ins w:id="747" w:author="User" w:date="2016-01-13T21:03:00Z">
        <w:r w:rsidR="00A732C0">
          <w:rPr>
            <w:rStyle w:val="CommentReference"/>
          </w:rPr>
          <w:commentReference w:id="745"/>
        </w:r>
      </w:ins>
      <w:r w:rsidRPr="00A732C0">
        <w:rPr>
          <w:rFonts w:ascii="Times New Roman" w:hAnsi="Times New Roman" w:cs="Times New Roman"/>
          <w:sz w:val="24"/>
          <w:szCs w:val="24"/>
          <w:highlight w:val="yellow"/>
        </w:rPr>
        <w:t>(Block</w:t>
      </w:r>
      <w:r>
        <w:rPr>
          <w:rFonts w:ascii="Times New Roman" w:hAnsi="Times New Roman" w:cs="Times New Roman"/>
          <w:sz w:val="24"/>
          <w:szCs w:val="24"/>
        </w:rPr>
        <w:t xml:space="preserve"> 1) is </w:t>
      </w:r>
      <w:r w:rsidR="00A974F6">
        <w:rPr>
          <w:rFonts w:ascii="Times New Roman" w:hAnsi="Times New Roman" w:cs="Times New Roman"/>
          <w:sz w:val="24"/>
          <w:szCs w:val="24"/>
        </w:rPr>
        <w:t xml:space="preserve">a </w:t>
      </w:r>
      <w:r>
        <w:rPr>
          <w:rFonts w:ascii="Times New Roman" w:hAnsi="Times New Roman" w:cs="Times New Roman"/>
          <w:sz w:val="24"/>
          <w:szCs w:val="24"/>
        </w:rPr>
        <w:t xml:space="preserve">module </w:t>
      </w:r>
      <w:r w:rsidR="00A974F6">
        <w:rPr>
          <w:rFonts w:ascii="Times New Roman" w:hAnsi="Times New Roman" w:cs="Times New Roman"/>
          <w:sz w:val="24"/>
          <w:szCs w:val="24"/>
        </w:rPr>
        <w:t xml:space="preserve">used </w:t>
      </w:r>
      <w:r w:rsidR="00557E33">
        <w:rPr>
          <w:rFonts w:ascii="Times New Roman" w:hAnsi="Times New Roman" w:cs="Times New Roman"/>
          <w:sz w:val="24"/>
          <w:szCs w:val="24"/>
        </w:rPr>
        <w:t xml:space="preserve">to initialize </w:t>
      </w:r>
      <w:r w:rsidR="00E30D29">
        <w:rPr>
          <w:rFonts w:ascii="Times New Roman" w:hAnsi="Times New Roman" w:cs="Times New Roman"/>
          <w:sz w:val="24"/>
          <w:szCs w:val="24"/>
        </w:rPr>
        <w:t>a 10x10 matrix</w:t>
      </w:r>
      <w:r w:rsidR="00557E33">
        <w:rPr>
          <w:rFonts w:ascii="Times New Roman" w:hAnsi="Times New Roman" w:cs="Times New Roman"/>
          <w:sz w:val="24"/>
          <w:szCs w:val="24"/>
        </w:rPr>
        <w:t xml:space="preserve"> </w:t>
      </w:r>
      <w:r w:rsidR="00557E33" w:rsidRPr="00A732C0">
        <w:rPr>
          <w:rFonts w:ascii="Times New Roman" w:hAnsi="Times New Roman" w:cs="Times New Roman"/>
          <w:sz w:val="24"/>
          <w:szCs w:val="24"/>
          <w:highlight w:val="yellow"/>
        </w:rPr>
        <w:t>network</w:t>
      </w:r>
      <w:commentRangeStart w:id="748"/>
      <w:ins w:id="749" w:author="User" w:date="2016-01-13T21:02:00Z">
        <w:r w:rsidR="00A732C0" w:rsidRPr="00A732C0">
          <w:rPr>
            <w:rFonts w:ascii="Times New Roman" w:hAnsi="Times New Roman" w:cs="Times New Roman"/>
            <w:sz w:val="24"/>
            <w:szCs w:val="24"/>
            <w:highlight w:val="yellow"/>
          </w:rPr>
          <w:t xml:space="preserve"> </w:t>
        </w:r>
      </w:ins>
      <w:commentRangeEnd w:id="748"/>
      <w:ins w:id="750" w:author="User" w:date="2016-01-13T21:03:00Z">
        <w:r w:rsidR="00A732C0">
          <w:rPr>
            <w:rStyle w:val="CommentReference"/>
          </w:rPr>
          <w:commentReference w:id="748"/>
        </w:r>
      </w:ins>
      <w:r w:rsidR="00F34BE9" w:rsidRPr="00A732C0">
        <w:rPr>
          <w:rFonts w:ascii="Times New Roman" w:hAnsi="Times New Roman" w:cs="Times New Roman"/>
          <w:sz w:val="24"/>
          <w:szCs w:val="24"/>
          <w:highlight w:val="yellow"/>
        </w:rPr>
        <w:t>array</w:t>
      </w:r>
      <w:r w:rsidR="00F34BE9">
        <w:rPr>
          <w:rFonts w:ascii="Times New Roman" w:hAnsi="Times New Roman" w:cs="Times New Roman"/>
          <w:sz w:val="24"/>
          <w:szCs w:val="24"/>
        </w:rPr>
        <w:t xml:space="preserve"> </w:t>
      </w:r>
      <w:r w:rsidR="00E30D29">
        <w:rPr>
          <w:rFonts w:ascii="Times New Roman" w:hAnsi="Times New Roman" w:cs="Times New Roman"/>
          <w:sz w:val="24"/>
          <w:szCs w:val="24"/>
        </w:rPr>
        <w:t xml:space="preserve">with 1 bit binary data </w:t>
      </w:r>
      <w:r w:rsidR="00E06248">
        <w:rPr>
          <w:rFonts w:ascii="Times New Roman" w:hAnsi="Times New Roman" w:cs="Times New Roman"/>
          <w:sz w:val="24"/>
          <w:szCs w:val="24"/>
        </w:rPr>
        <w:t xml:space="preserve">that will further </w:t>
      </w:r>
      <w:r w:rsidR="00A974F6">
        <w:rPr>
          <w:rFonts w:ascii="Times New Roman" w:hAnsi="Times New Roman" w:cs="Times New Roman"/>
          <w:sz w:val="24"/>
          <w:szCs w:val="24"/>
        </w:rPr>
        <w:t xml:space="preserve">be </w:t>
      </w:r>
      <w:r w:rsidR="00E06248">
        <w:rPr>
          <w:rFonts w:ascii="Times New Roman" w:hAnsi="Times New Roman" w:cs="Times New Roman"/>
          <w:sz w:val="24"/>
          <w:szCs w:val="24"/>
        </w:rPr>
        <w:t>use</w:t>
      </w:r>
      <w:r w:rsidR="00A974F6">
        <w:rPr>
          <w:rFonts w:ascii="Times New Roman" w:hAnsi="Times New Roman" w:cs="Times New Roman"/>
          <w:sz w:val="24"/>
          <w:szCs w:val="24"/>
        </w:rPr>
        <w:t>d</w:t>
      </w:r>
      <w:r w:rsidR="00E06248">
        <w:rPr>
          <w:rFonts w:ascii="Times New Roman" w:hAnsi="Times New Roman" w:cs="Times New Roman"/>
          <w:sz w:val="24"/>
          <w:szCs w:val="24"/>
        </w:rPr>
        <w:t xml:space="preserve"> by </w:t>
      </w:r>
      <w:r w:rsidR="00A974F6">
        <w:rPr>
          <w:rFonts w:ascii="Times New Roman" w:hAnsi="Times New Roman" w:cs="Times New Roman"/>
          <w:sz w:val="24"/>
          <w:szCs w:val="24"/>
        </w:rPr>
        <w:t xml:space="preserve">the </w:t>
      </w:r>
      <w:r w:rsidR="00E06248">
        <w:rPr>
          <w:rFonts w:ascii="Times New Roman" w:hAnsi="Times New Roman" w:cs="Times New Roman"/>
          <w:sz w:val="24"/>
          <w:szCs w:val="24"/>
        </w:rPr>
        <w:t xml:space="preserve">Hidden Layer Block (Block 2). There are many ways to initialize the network, </w:t>
      </w:r>
      <w:r w:rsidR="00E30D29">
        <w:rPr>
          <w:rFonts w:ascii="Times New Roman" w:hAnsi="Times New Roman" w:cs="Times New Roman"/>
          <w:sz w:val="24"/>
          <w:szCs w:val="24"/>
        </w:rPr>
        <w:t xml:space="preserve">the three common ways are </w:t>
      </w:r>
      <w:ins w:id="751" w:author="User" w:date="2016-01-13T21:03:00Z">
        <w:r w:rsidR="001E4EE5" w:rsidRPr="002E7C23">
          <w:rPr>
            <w:rFonts w:ascii="Times New Roman" w:hAnsi="Times New Roman" w:cs="Times New Roman"/>
            <w:sz w:val="24"/>
            <w:szCs w:val="24"/>
            <w:highlight w:val="yellow"/>
          </w:rPr>
          <w:t>random</w:t>
        </w:r>
        <w:r w:rsidR="001E4EE5">
          <w:rPr>
            <w:rFonts w:ascii="Times New Roman" w:hAnsi="Times New Roman" w:cs="Times New Roman"/>
            <w:sz w:val="24"/>
            <w:szCs w:val="24"/>
          </w:rPr>
          <w:t xml:space="preserve"> </w:t>
        </w:r>
      </w:ins>
      <w:r w:rsidR="003261D1">
        <w:rPr>
          <w:rFonts w:ascii="Times New Roman" w:hAnsi="Times New Roman" w:cs="Times New Roman"/>
          <w:sz w:val="24"/>
          <w:szCs w:val="24"/>
        </w:rPr>
        <w:t>value</w:t>
      </w:r>
      <w:r w:rsidR="00A974F6">
        <w:rPr>
          <w:rFonts w:ascii="Times New Roman" w:hAnsi="Times New Roman" w:cs="Times New Roman"/>
          <w:sz w:val="24"/>
          <w:szCs w:val="24"/>
        </w:rPr>
        <w:t xml:space="preserve"> initialization, sample data </w:t>
      </w:r>
      <w:r w:rsidR="00E30D29">
        <w:rPr>
          <w:rFonts w:ascii="Times New Roman" w:hAnsi="Times New Roman" w:cs="Times New Roman"/>
          <w:sz w:val="24"/>
          <w:szCs w:val="24"/>
        </w:rPr>
        <w:t>initial</w:t>
      </w:r>
      <w:r w:rsidR="00A974F6">
        <w:rPr>
          <w:rFonts w:ascii="Times New Roman" w:hAnsi="Times New Roman" w:cs="Times New Roman"/>
          <w:sz w:val="24"/>
          <w:szCs w:val="24"/>
        </w:rPr>
        <w:t>ization</w:t>
      </w:r>
      <w:commentRangeStart w:id="752"/>
      <w:ins w:id="753" w:author="User" w:date="2016-01-13T21:02:00Z">
        <w:r w:rsidR="00A732C0">
          <w:rPr>
            <w:rFonts w:ascii="Times New Roman" w:hAnsi="Times New Roman" w:cs="Times New Roman"/>
            <w:sz w:val="24"/>
            <w:szCs w:val="24"/>
          </w:rPr>
          <w:t xml:space="preserve"> </w:t>
        </w:r>
      </w:ins>
      <w:commentRangeEnd w:id="752"/>
      <w:ins w:id="754" w:author="User" w:date="2016-01-13T21:03:00Z">
        <w:r w:rsidR="001E4EE5">
          <w:rPr>
            <w:rStyle w:val="CommentReference"/>
          </w:rPr>
          <w:commentReference w:id="752"/>
        </w:r>
      </w:ins>
      <w:r w:rsidR="00A974F6">
        <w:rPr>
          <w:rFonts w:ascii="Times New Roman" w:hAnsi="Times New Roman" w:cs="Times New Roman"/>
          <w:sz w:val="24"/>
          <w:szCs w:val="24"/>
        </w:rPr>
        <w:t xml:space="preserve">and </w:t>
      </w:r>
      <w:r w:rsidR="004C20AB">
        <w:rPr>
          <w:rFonts w:ascii="Times New Roman" w:hAnsi="Times New Roman" w:cs="Times New Roman"/>
          <w:sz w:val="24"/>
          <w:szCs w:val="24"/>
        </w:rPr>
        <w:t>with linear</w:t>
      </w:r>
      <w:r w:rsidR="00A974F6">
        <w:rPr>
          <w:rFonts w:ascii="Times New Roman" w:hAnsi="Times New Roman" w:cs="Times New Roman"/>
          <w:sz w:val="24"/>
          <w:szCs w:val="24"/>
        </w:rPr>
        <w:t xml:space="preserve"> initialization</w:t>
      </w:r>
      <w:r w:rsidR="004C20AB">
        <w:rPr>
          <w:rFonts w:ascii="Times New Roman" w:hAnsi="Times New Roman" w:cs="Times New Roman"/>
          <w:sz w:val="24"/>
          <w:szCs w:val="24"/>
        </w:rPr>
        <w:t xml:space="preserve">. In this module, the method chosen is </w:t>
      </w:r>
      <w:ins w:id="755" w:author="User" w:date="2016-01-13T21:06:00Z">
        <w:r w:rsidR="002E7C23">
          <w:rPr>
            <w:rFonts w:ascii="Times New Roman" w:hAnsi="Times New Roman" w:cs="Times New Roman"/>
            <w:sz w:val="24"/>
            <w:szCs w:val="24"/>
          </w:rPr>
          <w:t xml:space="preserve">the </w:t>
        </w:r>
      </w:ins>
      <w:r w:rsidR="004C20AB">
        <w:rPr>
          <w:rFonts w:ascii="Times New Roman" w:hAnsi="Times New Roman" w:cs="Times New Roman"/>
          <w:sz w:val="24"/>
          <w:szCs w:val="24"/>
        </w:rPr>
        <w:t xml:space="preserve">sample data </w:t>
      </w:r>
      <w:del w:id="756" w:author="User" w:date="2016-01-13T21:06:00Z">
        <w:r w:rsidR="003261D1" w:rsidDel="002E7C23">
          <w:rPr>
            <w:rFonts w:ascii="Times New Roman" w:hAnsi="Times New Roman" w:cs="Times New Roman"/>
            <w:sz w:val="24"/>
            <w:szCs w:val="24"/>
          </w:rPr>
          <w:delText xml:space="preserve">the </w:delText>
        </w:r>
      </w:del>
      <w:r w:rsidR="003261D1">
        <w:rPr>
          <w:rFonts w:ascii="Times New Roman" w:hAnsi="Times New Roman" w:cs="Times New Roman"/>
          <w:sz w:val="24"/>
          <w:szCs w:val="24"/>
        </w:rPr>
        <w:t xml:space="preserve">initialization method </w:t>
      </w:r>
      <w:r w:rsidR="004C20AB">
        <w:rPr>
          <w:rFonts w:ascii="Times New Roman" w:hAnsi="Times New Roman" w:cs="Times New Roman"/>
          <w:sz w:val="24"/>
          <w:szCs w:val="24"/>
        </w:rPr>
        <w:t>that gather</w:t>
      </w:r>
      <w:r w:rsidR="003261D1">
        <w:rPr>
          <w:rFonts w:ascii="Times New Roman" w:hAnsi="Times New Roman" w:cs="Times New Roman"/>
          <w:sz w:val="24"/>
          <w:szCs w:val="24"/>
        </w:rPr>
        <w:t>s</w:t>
      </w:r>
      <w:r w:rsidR="004C20AB">
        <w:rPr>
          <w:rFonts w:ascii="Times New Roman" w:hAnsi="Times New Roman" w:cs="Times New Roman"/>
          <w:sz w:val="24"/>
          <w:szCs w:val="24"/>
        </w:rPr>
        <w:t xml:space="preserve"> the value of “1” and assign</w:t>
      </w:r>
      <w:r w:rsidR="003261D1">
        <w:rPr>
          <w:rFonts w:ascii="Times New Roman" w:hAnsi="Times New Roman" w:cs="Times New Roman"/>
          <w:sz w:val="24"/>
          <w:szCs w:val="24"/>
        </w:rPr>
        <w:t>s</w:t>
      </w:r>
      <w:r w:rsidR="004C20AB">
        <w:rPr>
          <w:rFonts w:ascii="Times New Roman" w:hAnsi="Times New Roman" w:cs="Times New Roman"/>
          <w:sz w:val="24"/>
          <w:szCs w:val="24"/>
        </w:rPr>
        <w:t xml:space="preserve"> them into the middle of the array. </w:t>
      </w:r>
      <w:r w:rsidR="003261D1">
        <w:rPr>
          <w:rFonts w:ascii="Times New Roman" w:hAnsi="Times New Roman" w:cs="Times New Roman"/>
          <w:sz w:val="24"/>
          <w:szCs w:val="24"/>
        </w:rPr>
        <w:t xml:space="preserve">This middle network array is represented by the coordinate range </w:t>
      </w:r>
      <w:r w:rsidR="004C20AB">
        <w:rPr>
          <w:rFonts w:ascii="Times New Roman" w:hAnsi="Times New Roman" w:cs="Times New Roman"/>
          <w:sz w:val="24"/>
          <w:szCs w:val="24"/>
        </w:rPr>
        <w:t xml:space="preserve">between </w:t>
      </w:r>
      <w:r w:rsidR="004C20AB" w:rsidRPr="002E7C23">
        <w:rPr>
          <w:rFonts w:ascii="Times New Roman" w:hAnsi="Times New Roman" w:cs="Times New Roman"/>
          <w:sz w:val="24"/>
          <w:szCs w:val="24"/>
          <w:highlight w:val="yellow"/>
        </w:rPr>
        <w:t>(2,</w:t>
      </w:r>
      <w:r w:rsidR="002E7C23" w:rsidRPr="002E7C23">
        <w:rPr>
          <w:rFonts w:ascii="Times New Roman" w:hAnsi="Times New Roman" w:cs="Times New Roman"/>
          <w:sz w:val="24"/>
          <w:szCs w:val="24"/>
          <w:highlight w:val="yellow"/>
        </w:rPr>
        <w:t xml:space="preserve"> </w:t>
      </w:r>
      <w:r w:rsidR="004C20AB" w:rsidRPr="002E7C23">
        <w:rPr>
          <w:rFonts w:ascii="Times New Roman" w:hAnsi="Times New Roman" w:cs="Times New Roman"/>
          <w:sz w:val="24"/>
          <w:szCs w:val="24"/>
          <w:highlight w:val="yellow"/>
        </w:rPr>
        <w:t>2)</w:t>
      </w:r>
      <w:r w:rsidR="004C20AB">
        <w:rPr>
          <w:rFonts w:ascii="Times New Roman" w:hAnsi="Times New Roman" w:cs="Times New Roman"/>
          <w:sz w:val="24"/>
          <w:szCs w:val="24"/>
        </w:rPr>
        <w:t xml:space="preserve"> to </w:t>
      </w:r>
      <w:r w:rsidR="004C20AB" w:rsidRPr="002E7C23">
        <w:rPr>
          <w:rFonts w:ascii="Times New Roman" w:hAnsi="Times New Roman" w:cs="Times New Roman"/>
          <w:sz w:val="24"/>
          <w:szCs w:val="24"/>
          <w:highlight w:val="yellow"/>
        </w:rPr>
        <w:t>(7,</w:t>
      </w:r>
      <w:r w:rsidR="002E7C23" w:rsidRPr="002E7C23">
        <w:rPr>
          <w:rFonts w:ascii="Times New Roman" w:hAnsi="Times New Roman" w:cs="Times New Roman"/>
          <w:sz w:val="24"/>
          <w:szCs w:val="24"/>
          <w:highlight w:val="yellow"/>
        </w:rPr>
        <w:t xml:space="preserve"> </w:t>
      </w:r>
      <w:r w:rsidR="004C20AB" w:rsidRPr="002E7C23">
        <w:rPr>
          <w:rFonts w:ascii="Times New Roman" w:hAnsi="Times New Roman" w:cs="Times New Roman"/>
          <w:sz w:val="24"/>
          <w:szCs w:val="24"/>
          <w:highlight w:val="yellow"/>
        </w:rPr>
        <w:t>7).</w:t>
      </w:r>
      <w:r w:rsidR="004C20AB">
        <w:rPr>
          <w:rFonts w:ascii="Times New Roman" w:hAnsi="Times New Roman" w:cs="Times New Roman"/>
          <w:sz w:val="24"/>
          <w:szCs w:val="24"/>
        </w:rPr>
        <w:t xml:space="preserve"> </w:t>
      </w:r>
      <w:r w:rsidR="00942B8D">
        <w:rPr>
          <w:rFonts w:ascii="Times New Roman" w:hAnsi="Times New Roman" w:cs="Times New Roman"/>
          <w:sz w:val="24"/>
          <w:szCs w:val="24"/>
        </w:rPr>
        <w:t xml:space="preserve">This module </w:t>
      </w:r>
      <w:r w:rsidR="003261D1">
        <w:rPr>
          <w:rFonts w:ascii="Times New Roman" w:hAnsi="Times New Roman" w:cs="Times New Roman"/>
          <w:sz w:val="24"/>
          <w:szCs w:val="24"/>
        </w:rPr>
        <w:t>is</w:t>
      </w:r>
      <w:r w:rsidR="00942B8D">
        <w:rPr>
          <w:rFonts w:ascii="Times New Roman" w:hAnsi="Times New Roman" w:cs="Times New Roman"/>
          <w:sz w:val="24"/>
          <w:szCs w:val="24"/>
        </w:rPr>
        <w:t xml:space="preserve"> separate</w:t>
      </w:r>
      <w:r w:rsidR="003261D1">
        <w:rPr>
          <w:rFonts w:ascii="Times New Roman" w:hAnsi="Times New Roman" w:cs="Times New Roman"/>
          <w:sz w:val="24"/>
          <w:szCs w:val="24"/>
        </w:rPr>
        <w:t>d</w:t>
      </w:r>
      <w:r w:rsidR="00942B8D">
        <w:rPr>
          <w:rFonts w:ascii="Times New Roman" w:hAnsi="Times New Roman" w:cs="Times New Roman"/>
          <w:sz w:val="24"/>
          <w:szCs w:val="24"/>
        </w:rPr>
        <w:t xml:space="preserve"> into two cases which are </w:t>
      </w:r>
      <w:r w:rsidR="003261D1">
        <w:rPr>
          <w:rFonts w:ascii="Times New Roman" w:hAnsi="Times New Roman" w:cs="Times New Roman"/>
          <w:sz w:val="24"/>
          <w:szCs w:val="24"/>
        </w:rPr>
        <w:t xml:space="preserve">the </w:t>
      </w:r>
      <w:r w:rsidR="00942B8D" w:rsidRPr="00E225B0">
        <w:rPr>
          <w:rFonts w:ascii="Times New Roman" w:hAnsi="Times New Roman" w:cs="Times New Roman"/>
          <w:i/>
          <w:sz w:val="24"/>
          <w:szCs w:val="24"/>
        </w:rPr>
        <w:t>initZero</w:t>
      </w:r>
      <w:r w:rsidR="003261D1">
        <w:rPr>
          <w:rFonts w:ascii="Times New Roman" w:hAnsi="Times New Roman" w:cs="Times New Roman"/>
          <w:sz w:val="24"/>
          <w:szCs w:val="24"/>
        </w:rPr>
        <w:t xml:space="preserve"> case</w:t>
      </w:r>
      <w:r w:rsidR="00942B8D">
        <w:rPr>
          <w:rFonts w:ascii="Times New Roman" w:hAnsi="Times New Roman" w:cs="Times New Roman"/>
          <w:sz w:val="24"/>
          <w:szCs w:val="24"/>
        </w:rPr>
        <w:t xml:space="preserve"> and </w:t>
      </w:r>
      <w:r w:rsidR="003261D1">
        <w:rPr>
          <w:rFonts w:ascii="Times New Roman" w:hAnsi="Times New Roman" w:cs="Times New Roman"/>
          <w:sz w:val="24"/>
          <w:szCs w:val="24"/>
        </w:rPr>
        <w:t xml:space="preserve">the </w:t>
      </w:r>
      <w:r w:rsidR="00942B8D" w:rsidRPr="00E225B0">
        <w:rPr>
          <w:rFonts w:ascii="Times New Roman" w:hAnsi="Times New Roman" w:cs="Times New Roman"/>
          <w:i/>
          <w:sz w:val="24"/>
          <w:szCs w:val="24"/>
        </w:rPr>
        <w:t>assignMiddle</w:t>
      </w:r>
      <w:commentRangeStart w:id="757"/>
      <w:ins w:id="758" w:author="User" w:date="2016-01-13T21:08:00Z">
        <w:r w:rsidR="0034191F">
          <w:rPr>
            <w:rFonts w:ascii="Times New Roman" w:hAnsi="Times New Roman" w:cs="Times New Roman"/>
            <w:i/>
            <w:sz w:val="24"/>
            <w:szCs w:val="24"/>
          </w:rPr>
          <w:t xml:space="preserve"> </w:t>
        </w:r>
        <w:commentRangeEnd w:id="757"/>
        <w:r w:rsidR="0034191F">
          <w:rPr>
            <w:rStyle w:val="CommentReference"/>
          </w:rPr>
          <w:commentReference w:id="757"/>
        </w:r>
      </w:ins>
      <w:r w:rsidR="003261D1">
        <w:rPr>
          <w:rFonts w:ascii="Times New Roman" w:hAnsi="Times New Roman" w:cs="Times New Roman"/>
          <w:sz w:val="24"/>
          <w:szCs w:val="24"/>
        </w:rPr>
        <w:t>case as shown</w:t>
      </w:r>
      <w:r w:rsidR="00F34BE9">
        <w:rPr>
          <w:rFonts w:ascii="Times New Roman" w:hAnsi="Times New Roman" w:cs="Times New Roman"/>
          <w:sz w:val="24"/>
          <w:szCs w:val="24"/>
        </w:rPr>
        <w:t xml:space="preserve"> in the </w:t>
      </w:r>
      <w:r w:rsidR="00904DF9" w:rsidRPr="002E7C23">
        <w:rPr>
          <w:rFonts w:ascii="Times New Roman" w:hAnsi="Times New Roman" w:cs="Times New Roman"/>
          <w:sz w:val="24"/>
          <w:szCs w:val="24"/>
          <w:highlight w:val="yellow"/>
        </w:rPr>
        <w:t>flowchart</w:t>
      </w:r>
      <w:r w:rsidR="002E7C23" w:rsidRPr="002E7C23">
        <w:rPr>
          <w:rFonts w:ascii="Times New Roman" w:hAnsi="Times New Roman" w:cs="Times New Roman"/>
          <w:sz w:val="24"/>
          <w:szCs w:val="24"/>
          <w:highlight w:val="yellow"/>
        </w:rPr>
        <w:t xml:space="preserve"> </w:t>
      </w:r>
      <w:r w:rsidR="003261D1" w:rsidRPr="002E7C23">
        <w:rPr>
          <w:rFonts w:ascii="Times New Roman" w:hAnsi="Times New Roman" w:cs="Times New Roman"/>
          <w:sz w:val="24"/>
          <w:szCs w:val="24"/>
          <w:highlight w:val="yellow"/>
        </w:rPr>
        <w:t>of</w:t>
      </w:r>
      <w:r w:rsidR="003261D1">
        <w:rPr>
          <w:rFonts w:ascii="Times New Roman" w:hAnsi="Times New Roman" w:cs="Times New Roman"/>
          <w:sz w:val="24"/>
          <w:szCs w:val="24"/>
        </w:rPr>
        <w:t xml:space="preserve"> Figure 3</w:t>
      </w:r>
      <w:r w:rsidR="00942B8D">
        <w:rPr>
          <w:rFonts w:ascii="Times New Roman" w:hAnsi="Times New Roman" w:cs="Times New Roman"/>
          <w:sz w:val="24"/>
          <w:szCs w:val="24"/>
        </w:rPr>
        <w:t>.</w:t>
      </w:r>
      <w:r w:rsidR="0091315C">
        <w:rPr>
          <w:rFonts w:ascii="Times New Roman" w:hAnsi="Times New Roman" w:cs="Times New Roman"/>
          <w:sz w:val="24"/>
          <w:szCs w:val="24"/>
        </w:rPr>
        <w:t>3</w:t>
      </w:r>
      <w:r w:rsidR="00750976">
        <w:rPr>
          <w:rFonts w:ascii="Times New Roman" w:hAnsi="Times New Roman" w:cs="Times New Roman"/>
          <w:sz w:val="24"/>
          <w:szCs w:val="24"/>
        </w:rPr>
        <w:t>.1.</w:t>
      </w:r>
      <w:commentRangeStart w:id="759"/>
      <w:r w:rsidR="002E7C23">
        <w:rPr>
          <w:rFonts w:ascii="Times New Roman" w:hAnsi="Times New Roman" w:cs="Times New Roman"/>
          <w:sz w:val="24"/>
          <w:szCs w:val="24"/>
        </w:rPr>
        <w:t xml:space="preserve"> </w:t>
      </w:r>
      <w:commentRangeEnd w:id="759"/>
      <w:r w:rsidR="002E7C23">
        <w:rPr>
          <w:rStyle w:val="CommentReference"/>
        </w:rPr>
        <w:commentReference w:id="759"/>
      </w:r>
      <w:r w:rsidR="003261D1">
        <w:rPr>
          <w:rFonts w:ascii="Times New Roman" w:hAnsi="Times New Roman" w:cs="Times New Roman"/>
          <w:sz w:val="24"/>
          <w:szCs w:val="24"/>
        </w:rPr>
        <w:t>T</w:t>
      </w:r>
      <w:r w:rsidR="00942B8D">
        <w:rPr>
          <w:rFonts w:ascii="Times New Roman" w:hAnsi="Times New Roman" w:cs="Times New Roman"/>
          <w:sz w:val="24"/>
          <w:szCs w:val="24"/>
        </w:rPr>
        <w:t xml:space="preserve">he </w:t>
      </w:r>
      <w:r w:rsidR="00942B8D" w:rsidRPr="00E225B0">
        <w:rPr>
          <w:rFonts w:ascii="Times New Roman" w:hAnsi="Times New Roman" w:cs="Times New Roman"/>
          <w:i/>
          <w:sz w:val="24"/>
          <w:szCs w:val="24"/>
        </w:rPr>
        <w:t>initZero</w:t>
      </w:r>
      <w:r w:rsidR="00942B8D">
        <w:rPr>
          <w:rFonts w:ascii="Times New Roman" w:hAnsi="Times New Roman" w:cs="Times New Roman"/>
          <w:sz w:val="24"/>
          <w:szCs w:val="24"/>
        </w:rPr>
        <w:t xml:space="preserve"> case initialize</w:t>
      </w:r>
      <w:r w:rsidR="003261D1">
        <w:rPr>
          <w:rFonts w:ascii="Times New Roman" w:hAnsi="Times New Roman" w:cs="Times New Roman"/>
          <w:sz w:val="24"/>
          <w:szCs w:val="24"/>
        </w:rPr>
        <w:t>s the network to the</w:t>
      </w:r>
      <w:r w:rsidR="00942B8D">
        <w:rPr>
          <w:rFonts w:ascii="Times New Roman" w:hAnsi="Times New Roman" w:cs="Times New Roman"/>
          <w:sz w:val="24"/>
          <w:szCs w:val="24"/>
        </w:rPr>
        <w:t xml:space="preserve"> value </w:t>
      </w:r>
      <w:r w:rsidR="003261D1">
        <w:rPr>
          <w:rFonts w:ascii="Times New Roman" w:hAnsi="Times New Roman" w:cs="Times New Roman"/>
          <w:sz w:val="24"/>
          <w:szCs w:val="24"/>
        </w:rPr>
        <w:t>of</w:t>
      </w:r>
      <w:commentRangeStart w:id="760"/>
      <w:r w:rsidR="003261D1">
        <w:rPr>
          <w:rFonts w:ascii="Times New Roman" w:hAnsi="Times New Roman" w:cs="Times New Roman"/>
          <w:sz w:val="24"/>
          <w:szCs w:val="24"/>
        </w:rPr>
        <w:t xml:space="preserve"> </w:t>
      </w:r>
      <w:ins w:id="761" w:author="User" w:date="2016-01-13T21:08:00Z">
        <w:r w:rsidR="002E7C23">
          <w:rPr>
            <w:rFonts w:ascii="Times New Roman" w:hAnsi="Times New Roman" w:cs="Times New Roman"/>
            <w:sz w:val="24"/>
            <w:szCs w:val="24"/>
          </w:rPr>
          <w:t xml:space="preserve"> </w:t>
        </w:r>
        <w:commentRangeEnd w:id="760"/>
        <w:r w:rsidR="002E7C23">
          <w:rPr>
            <w:rStyle w:val="CommentReference"/>
          </w:rPr>
          <w:commentReference w:id="760"/>
        </w:r>
      </w:ins>
      <w:r w:rsidR="003261D1">
        <w:rPr>
          <w:rFonts w:ascii="Times New Roman" w:hAnsi="Times New Roman" w:cs="Times New Roman"/>
          <w:sz w:val="24"/>
          <w:szCs w:val="24"/>
        </w:rPr>
        <w:t>“0“</w:t>
      </w:r>
      <w:r w:rsidR="00D07823">
        <w:rPr>
          <w:rFonts w:ascii="Times New Roman" w:hAnsi="Times New Roman" w:cs="Times New Roman"/>
          <w:sz w:val="24"/>
          <w:szCs w:val="24"/>
        </w:rPr>
        <w:t xml:space="preserve"> so </w:t>
      </w:r>
      <w:r w:rsidR="00750976">
        <w:rPr>
          <w:rFonts w:ascii="Times New Roman" w:hAnsi="Times New Roman" w:cs="Times New Roman"/>
          <w:sz w:val="24"/>
          <w:szCs w:val="24"/>
        </w:rPr>
        <w:t>that there will not be</w:t>
      </w:r>
      <w:r w:rsidR="0034191F">
        <w:rPr>
          <w:rFonts w:ascii="Times New Roman" w:hAnsi="Times New Roman" w:cs="Times New Roman"/>
          <w:sz w:val="24"/>
          <w:szCs w:val="24"/>
        </w:rPr>
        <w:t xml:space="preserve"> </w:t>
      </w:r>
      <w:r w:rsidR="0034191F" w:rsidRPr="0034191F">
        <w:rPr>
          <w:rFonts w:ascii="Times New Roman" w:hAnsi="Times New Roman" w:cs="Times New Roman"/>
          <w:sz w:val="24"/>
          <w:szCs w:val="24"/>
          <w:highlight w:val="yellow"/>
        </w:rPr>
        <w:t>any unknown</w:t>
      </w:r>
      <w:r w:rsidR="0034191F">
        <w:rPr>
          <w:rFonts w:ascii="Times New Roman" w:hAnsi="Times New Roman" w:cs="Times New Roman"/>
          <w:sz w:val="24"/>
          <w:szCs w:val="24"/>
        </w:rPr>
        <w:t xml:space="preserve"> </w:t>
      </w:r>
    </w:p>
    <w:p w:rsidR="00BA1A62" w:rsidRPr="00904DF9" w:rsidRDefault="000F62AA" w:rsidP="00BA1A62">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pict>
          <v:oval id="_x0000_s1096" style="position:absolute;left:0;text-align:left;margin-left:72.9pt;margin-top:24.5pt;width:48.55pt;height:25.1pt;z-index:251730944">
            <v:textbox style="mso-next-textbox:#_x0000_s1096">
              <w:txbxContent>
                <w:p w:rsidR="00320D5E" w:rsidRPr="00627B80" w:rsidRDefault="00320D5E" w:rsidP="00BA1A62">
                  <w:pPr>
                    <w:jc w:val="center"/>
                    <w:rPr>
                      <w:rFonts w:ascii="Times New Roman" w:hAnsi="Times New Roman" w:cs="Times New Roman"/>
                      <w:sz w:val="24"/>
                      <w:szCs w:val="24"/>
                    </w:rPr>
                  </w:pPr>
                  <w:r>
                    <w:rPr>
                      <w:rFonts w:ascii="Times New Roman" w:hAnsi="Times New Roman" w:cs="Times New Roman"/>
                      <w:sz w:val="24"/>
                      <w:szCs w:val="24"/>
                    </w:rPr>
                    <w:t>Start</w:t>
                  </w:r>
                </w:p>
              </w:txbxContent>
            </v:textbox>
          </v:oval>
        </w:pict>
      </w:r>
    </w:p>
    <w:p w:rsidR="00BA1A62" w:rsidRDefault="000F62AA" w:rsidP="00BA1A62">
      <w:pPr>
        <w:rPr>
          <w:rFonts w:ascii="Times New Roman" w:hAnsi="Times New Roman" w:cs="Times New Roman"/>
          <w:b/>
          <w:sz w:val="24"/>
          <w:szCs w:val="24"/>
        </w:rPr>
      </w:pPr>
      <w:r>
        <w:rPr>
          <w:rFonts w:ascii="Times New Roman" w:hAnsi="Times New Roman" w:cs="Times New Roman"/>
          <w:b/>
          <w:noProof/>
          <w:sz w:val="24"/>
          <w:szCs w:val="24"/>
        </w:rPr>
        <w:pict>
          <v:shape id="_x0000_s1098" type="#_x0000_t4" style="position:absolute;margin-left:8.9pt;margin-top:24.55pt;width:178.25pt;height:63pt;z-index:251732992">
            <v:textbox style="mso-next-textbox:#_x0000_s1098">
              <w:txbxContent>
                <w:p w:rsidR="00320D5E" w:rsidRPr="002A1CA8" w:rsidRDefault="00320D5E" w:rsidP="00BA1A62">
                  <w:pPr>
                    <w:jc w:val="center"/>
                    <w:rPr>
                      <w:rFonts w:ascii="Times New Roman" w:hAnsi="Times New Roman" w:cs="Times New Roman"/>
                      <w:sz w:val="24"/>
                      <w:szCs w:val="24"/>
                    </w:rPr>
                  </w:pPr>
                  <w:r>
                    <w:rPr>
                      <w:rFonts w:ascii="Times New Roman" w:hAnsi="Times New Roman" w:cs="Times New Roman"/>
                      <w:sz w:val="24"/>
                      <w:szCs w:val="24"/>
                    </w:rPr>
                    <w:t xml:space="preserve">Case for </w:t>
                  </w:r>
                  <w:r w:rsidRPr="00723285">
                    <w:rPr>
                      <w:rFonts w:ascii="Times New Roman" w:hAnsi="Times New Roman" w:cs="Times New Roman"/>
                      <w:i/>
                      <w:sz w:val="24"/>
                      <w:szCs w:val="24"/>
                    </w:rPr>
                    <w:t>initZero</w:t>
                  </w:r>
                </w:p>
              </w:txbxContent>
            </v:textbox>
          </v:shape>
        </w:pict>
      </w:r>
      <w:r>
        <w:rPr>
          <w:rFonts w:ascii="Times New Roman" w:hAnsi="Times New Roman" w:cs="Times New Roman"/>
          <w:b/>
          <w:noProof/>
          <w:sz w:val="24"/>
          <w:szCs w:val="24"/>
        </w:rPr>
        <w:pict>
          <v:shape id="_x0000_s1097" type="#_x0000_t32" style="position:absolute;margin-left:97.55pt;margin-top:12.65pt;width:0;height:12.55pt;z-index:251731968" o:connectortype="straight">
            <v:stroke endarrow="block"/>
          </v:shape>
        </w:pict>
      </w:r>
      <w:r>
        <w:rPr>
          <w:rFonts w:ascii="Times New Roman" w:hAnsi="Times New Roman" w:cs="Times New Roman"/>
          <w:b/>
          <w:noProof/>
          <w:sz w:val="24"/>
          <w:szCs w:val="24"/>
        </w:rPr>
        <w:pict>
          <v:oval id="_x0000_s1099" style="position:absolute;margin-left:193pt;margin-top:24.55pt;width:55.3pt;height:23.5pt;z-index:-251582464" stroked="f">
            <v:textbox style="mso-next-textbox:#_x0000_s1099">
              <w:txbxContent>
                <w:p w:rsidR="00320D5E" w:rsidRPr="00627B80" w:rsidRDefault="00320D5E" w:rsidP="00BA1A62">
                  <w:pPr>
                    <w:jc w:val="center"/>
                    <w:rPr>
                      <w:rFonts w:ascii="Times New Roman" w:hAnsi="Times New Roman" w:cs="Times New Roman"/>
                      <w:sz w:val="24"/>
                      <w:szCs w:val="24"/>
                    </w:rPr>
                  </w:pPr>
                  <w:r>
                    <w:rPr>
                      <w:rFonts w:ascii="Times New Roman" w:hAnsi="Times New Roman" w:cs="Times New Roman"/>
                      <w:sz w:val="24"/>
                      <w:szCs w:val="24"/>
                    </w:rPr>
                    <w:t>True</w:t>
                  </w:r>
                </w:p>
              </w:txbxContent>
            </v:textbox>
          </v:oval>
        </w:pict>
      </w:r>
    </w:p>
    <w:p w:rsidR="00BA1A62" w:rsidRDefault="000F62AA" w:rsidP="00BA1A62">
      <w:pPr>
        <w:rPr>
          <w:rFonts w:ascii="Times New Roman" w:hAnsi="Times New Roman" w:cs="Times New Roman"/>
          <w:b/>
          <w:sz w:val="24"/>
          <w:szCs w:val="24"/>
        </w:rPr>
      </w:pPr>
      <w:r>
        <w:rPr>
          <w:rFonts w:ascii="Times New Roman" w:hAnsi="Times New Roman" w:cs="Times New Roman"/>
          <w:b/>
          <w:noProof/>
          <w:sz w:val="24"/>
          <w:szCs w:val="24"/>
        </w:rPr>
        <w:pict>
          <v:shape id="_x0000_s1101" type="#_x0000_t202" style="position:absolute;margin-left:279.6pt;margin-top:15.7pt;width:204.55pt;height:23.05pt;z-index:251736064;mso-width-relative:margin;mso-height-relative:margin">
            <v:textbox style="mso-next-textbox:#_x0000_s1101">
              <w:txbxContent>
                <w:p w:rsidR="00320D5E" w:rsidRPr="00594F35" w:rsidRDefault="00320D5E" w:rsidP="00BA1A62">
                  <w:pPr>
                    <w:jc w:val="center"/>
                    <w:rPr>
                      <w:rFonts w:ascii="Times New Roman" w:hAnsi="Times New Roman" w:cs="Times New Roman"/>
                      <w:sz w:val="24"/>
                      <w:szCs w:val="24"/>
                    </w:rPr>
                  </w:pPr>
                  <w:r>
                    <w:rPr>
                      <w:rFonts w:ascii="Times New Roman" w:hAnsi="Times New Roman" w:cs="Times New Roman"/>
                      <w:sz w:val="24"/>
                      <w:szCs w:val="24"/>
                    </w:rPr>
                    <w:t>Initialize network array with value "0"</w:t>
                  </w:r>
                </w:p>
              </w:txbxContent>
            </v:textbox>
          </v:shape>
        </w:pict>
      </w:r>
    </w:p>
    <w:p w:rsidR="00BA1A62" w:rsidRDefault="000F62AA" w:rsidP="00BA1A62">
      <w:pPr>
        <w:rPr>
          <w:rFonts w:ascii="Times New Roman" w:hAnsi="Times New Roman" w:cs="Times New Roman"/>
          <w:b/>
          <w:sz w:val="24"/>
          <w:szCs w:val="24"/>
        </w:rPr>
      </w:pPr>
      <w:r>
        <w:rPr>
          <w:rFonts w:ascii="Times New Roman" w:hAnsi="Times New Roman" w:cs="Times New Roman"/>
          <w:b/>
          <w:noProof/>
          <w:sz w:val="24"/>
          <w:szCs w:val="24"/>
        </w:rPr>
        <w:pict>
          <v:shape id="_x0000_s1113" type="#_x0000_t32" style="position:absolute;margin-left:381.8pt;margin-top:12.9pt;width:0;height:46.4pt;z-index:251748352" o:connectortype="straight">
            <v:stroke endarrow="block"/>
          </v:shape>
        </w:pict>
      </w:r>
      <w:r>
        <w:rPr>
          <w:rFonts w:ascii="Times New Roman" w:hAnsi="Times New Roman" w:cs="Times New Roman"/>
          <w:b/>
          <w:noProof/>
          <w:sz w:val="24"/>
          <w:szCs w:val="24"/>
        </w:rPr>
        <w:pict>
          <v:shape id="_x0000_s1102" type="#_x0000_t32" style="position:absolute;margin-left:187.15pt;margin-top:2.85pt;width:92.45pt;height:0;z-index:251737088" o:connectortype="straight">
            <v:stroke endarrow="block"/>
          </v:shape>
        </w:pict>
      </w:r>
    </w:p>
    <w:p w:rsidR="00BA1A62" w:rsidRDefault="000F62AA" w:rsidP="00BA1A62">
      <w:pPr>
        <w:tabs>
          <w:tab w:val="left" w:pos="2227"/>
        </w:tabs>
        <w:rPr>
          <w:rFonts w:ascii="Times New Roman" w:hAnsi="Times New Roman" w:cs="Times New Roman"/>
          <w:b/>
          <w:sz w:val="24"/>
          <w:szCs w:val="24"/>
        </w:rPr>
      </w:pPr>
      <w:r>
        <w:rPr>
          <w:rFonts w:ascii="Times New Roman" w:hAnsi="Times New Roman" w:cs="Times New Roman"/>
          <w:b/>
          <w:noProof/>
          <w:sz w:val="24"/>
          <w:szCs w:val="24"/>
        </w:rPr>
        <w:pict>
          <v:shape id="_x0000_s1103" type="#_x0000_t32" style="position:absolute;margin-left:97.6pt;margin-top:9.9pt;width:0;height:16.75pt;z-index:251738112" o:connectortype="straight">
            <v:stroke endarrow="block"/>
          </v:shape>
        </w:pict>
      </w:r>
      <w:r>
        <w:rPr>
          <w:rFonts w:ascii="Times New Roman" w:hAnsi="Times New Roman" w:cs="Times New Roman"/>
          <w:b/>
          <w:noProof/>
          <w:sz w:val="24"/>
          <w:szCs w:val="24"/>
        </w:rPr>
        <w:pict>
          <v:oval id="_x0000_s1104" style="position:absolute;margin-left:86pt;margin-top:9.9pt;width:55.3pt;height:23.5pt;z-index:-251577344" stroked="f">
            <v:textbox style="mso-next-textbox:#_x0000_s1104">
              <w:txbxContent>
                <w:p w:rsidR="00320D5E" w:rsidRPr="00627B80" w:rsidRDefault="00320D5E" w:rsidP="00BA1A62">
                  <w:pPr>
                    <w:jc w:val="center"/>
                    <w:rPr>
                      <w:rFonts w:ascii="Times New Roman" w:hAnsi="Times New Roman" w:cs="Times New Roman"/>
                      <w:sz w:val="24"/>
                      <w:szCs w:val="24"/>
                    </w:rPr>
                  </w:pPr>
                  <w:r>
                    <w:rPr>
                      <w:rFonts w:ascii="Times New Roman" w:hAnsi="Times New Roman" w:cs="Times New Roman"/>
                      <w:sz w:val="24"/>
                      <w:szCs w:val="24"/>
                    </w:rPr>
                    <w:t>False</w:t>
                  </w:r>
                </w:p>
              </w:txbxContent>
            </v:textbox>
          </v:oval>
        </w:pict>
      </w:r>
      <w:r>
        <w:rPr>
          <w:rFonts w:ascii="Times New Roman" w:hAnsi="Times New Roman" w:cs="Times New Roman"/>
          <w:b/>
          <w:noProof/>
          <w:sz w:val="24"/>
          <w:szCs w:val="24"/>
        </w:rPr>
        <w:pict>
          <v:oval id="_x0000_s1109" style="position:absolute;margin-left:192.25pt;margin-top:21.85pt;width:55.3pt;height:23.5pt;z-index:-251572224" stroked="f">
            <v:textbox style="mso-next-textbox:#_x0000_s1109">
              <w:txbxContent>
                <w:p w:rsidR="00320D5E" w:rsidRPr="00627B80" w:rsidRDefault="00320D5E" w:rsidP="00BA1A62">
                  <w:pPr>
                    <w:jc w:val="center"/>
                    <w:rPr>
                      <w:rFonts w:ascii="Times New Roman" w:hAnsi="Times New Roman" w:cs="Times New Roman"/>
                      <w:sz w:val="24"/>
                      <w:szCs w:val="24"/>
                    </w:rPr>
                  </w:pPr>
                  <w:r>
                    <w:rPr>
                      <w:rFonts w:ascii="Times New Roman" w:hAnsi="Times New Roman" w:cs="Times New Roman"/>
                      <w:sz w:val="24"/>
                      <w:szCs w:val="24"/>
                    </w:rPr>
                    <w:t>True</w:t>
                  </w:r>
                </w:p>
              </w:txbxContent>
            </v:textbox>
          </v:oval>
        </w:pict>
      </w:r>
      <w:r w:rsidR="00BA1A62">
        <w:rPr>
          <w:rFonts w:ascii="Times New Roman" w:hAnsi="Times New Roman" w:cs="Times New Roman"/>
          <w:b/>
          <w:sz w:val="24"/>
          <w:szCs w:val="24"/>
        </w:rPr>
        <w:tab/>
      </w:r>
    </w:p>
    <w:p w:rsidR="00BA1A62" w:rsidRDefault="000F62AA" w:rsidP="00BA1A62">
      <w:pPr>
        <w:rPr>
          <w:rFonts w:ascii="Times New Roman" w:hAnsi="Times New Roman" w:cs="Times New Roman"/>
          <w:b/>
          <w:sz w:val="24"/>
          <w:szCs w:val="24"/>
        </w:rPr>
      </w:pPr>
      <w:r>
        <w:rPr>
          <w:rFonts w:ascii="Times New Roman" w:hAnsi="Times New Roman" w:cs="Times New Roman"/>
          <w:b/>
          <w:noProof/>
          <w:sz w:val="24"/>
          <w:szCs w:val="24"/>
        </w:rPr>
        <w:pict>
          <v:shape id="_x0000_s1106" type="#_x0000_t202" style="position:absolute;margin-left:278.6pt;margin-top:12.15pt;width:204.55pt;height:39.4pt;z-index:251741184;mso-width-relative:margin;mso-height-relative:margin">
            <v:textbox style="mso-next-textbox:#_x0000_s1106">
              <w:txbxContent>
                <w:p w:rsidR="00320D5E" w:rsidRPr="00594F35" w:rsidRDefault="00320D5E" w:rsidP="00BA1A62">
                  <w:pPr>
                    <w:jc w:val="center"/>
                    <w:rPr>
                      <w:rFonts w:ascii="Times New Roman" w:hAnsi="Times New Roman" w:cs="Times New Roman"/>
                      <w:sz w:val="24"/>
                      <w:szCs w:val="24"/>
                    </w:rPr>
                  </w:pPr>
                  <w:r>
                    <w:rPr>
                      <w:rFonts w:ascii="Times New Roman" w:hAnsi="Times New Roman" w:cs="Times New Roman"/>
                      <w:sz w:val="24"/>
                      <w:szCs w:val="24"/>
                    </w:rPr>
                    <w:t>Initialize network array with value "1" in the range of (2,</w:t>
                  </w:r>
                  <w:r w:rsidRPr="0034191F">
                    <w:rPr>
                      <w:rFonts w:ascii="Times New Roman" w:hAnsi="Times New Roman" w:cs="Times New Roman"/>
                      <w:sz w:val="24"/>
                      <w:szCs w:val="24"/>
                      <w:highlight w:val="yellow"/>
                    </w:rPr>
                    <w:t>2</w:t>
                  </w:r>
                  <w:ins w:id="762" w:author="User" w:date="2016-01-13T21:09:00Z">
                    <w:r w:rsidRPr="0034191F">
                      <w:rPr>
                        <w:rFonts w:ascii="Times New Roman" w:hAnsi="Times New Roman" w:cs="Times New Roman"/>
                        <w:sz w:val="24"/>
                        <w:szCs w:val="24"/>
                        <w:highlight w:val="yellow"/>
                      </w:rPr>
                      <w:t>)</w:t>
                    </w:r>
                  </w:ins>
                  <w:r>
                    <w:rPr>
                      <w:rFonts w:ascii="Times New Roman" w:hAnsi="Times New Roman" w:cs="Times New Roman"/>
                      <w:sz w:val="24"/>
                      <w:szCs w:val="24"/>
                    </w:rPr>
                    <w:t xml:space="preserve"> to (7,7)</w:t>
                  </w:r>
                </w:p>
              </w:txbxContent>
            </v:textbox>
          </v:shape>
        </w:pict>
      </w:r>
      <w:r>
        <w:rPr>
          <w:rFonts w:ascii="Times New Roman" w:hAnsi="Times New Roman" w:cs="Times New Roman"/>
          <w:b/>
          <w:noProof/>
          <w:sz w:val="24"/>
          <w:szCs w:val="24"/>
        </w:rPr>
        <w:pict>
          <v:shape id="_x0000_s1100" type="#_x0000_t4" style="position:absolute;margin-left:-24pt;margin-top:.85pt;width:241.35pt;height:63.6pt;z-index:251735040">
            <v:textbox style="mso-next-textbox:#_x0000_s1100">
              <w:txbxContent>
                <w:p w:rsidR="00320D5E" w:rsidRPr="002A1CA8" w:rsidRDefault="00320D5E" w:rsidP="00BA1A62">
                  <w:pPr>
                    <w:jc w:val="center"/>
                    <w:rPr>
                      <w:rFonts w:ascii="Times New Roman" w:hAnsi="Times New Roman" w:cs="Times New Roman"/>
                      <w:sz w:val="24"/>
                      <w:szCs w:val="24"/>
                    </w:rPr>
                  </w:pPr>
                  <w:r>
                    <w:rPr>
                      <w:rFonts w:ascii="Times New Roman" w:hAnsi="Times New Roman" w:cs="Times New Roman"/>
                      <w:sz w:val="24"/>
                      <w:szCs w:val="24"/>
                    </w:rPr>
                    <w:t xml:space="preserve">Case for </w:t>
                  </w:r>
                  <w:r w:rsidRPr="00723285">
                    <w:rPr>
                      <w:rFonts w:ascii="Times New Roman" w:hAnsi="Times New Roman" w:cs="Times New Roman"/>
                      <w:i/>
                      <w:sz w:val="24"/>
                      <w:szCs w:val="24"/>
                    </w:rPr>
                    <w:t>assignInMiddle</w:t>
                  </w:r>
                </w:p>
              </w:txbxContent>
            </v:textbox>
          </v:shape>
        </w:pict>
      </w:r>
    </w:p>
    <w:p w:rsidR="00BA1A62" w:rsidRDefault="000F62AA" w:rsidP="00BA1A62">
      <w:pPr>
        <w:rPr>
          <w:rFonts w:ascii="Times New Roman" w:hAnsi="Times New Roman" w:cs="Times New Roman"/>
          <w:b/>
          <w:sz w:val="24"/>
          <w:szCs w:val="24"/>
        </w:rPr>
      </w:pPr>
      <w:r>
        <w:rPr>
          <w:rFonts w:ascii="Times New Roman" w:hAnsi="Times New Roman" w:cs="Times New Roman"/>
          <w:b/>
          <w:noProof/>
          <w:sz w:val="24"/>
          <w:szCs w:val="24"/>
        </w:rPr>
        <w:pict>
          <v:shape id="_x0000_s1105" type="#_x0000_t32" style="position:absolute;margin-left:218.25pt;margin-top:6.55pt;width:58.25pt;height:.05pt;z-index:251740160" o:connectortype="straight">
            <v:stroke endarrow="block"/>
          </v:shape>
        </w:pict>
      </w:r>
    </w:p>
    <w:p w:rsidR="00BA1A62" w:rsidRDefault="000F62AA" w:rsidP="00BA1A62">
      <w:pPr>
        <w:rPr>
          <w:rFonts w:ascii="Times New Roman" w:hAnsi="Times New Roman" w:cs="Times New Roman"/>
          <w:b/>
          <w:sz w:val="24"/>
          <w:szCs w:val="24"/>
        </w:rPr>
      </w:pPr>
      <w:r>
        <w:rPr>
          <w:rFonts w:ascii="Times New Roman" w:hAnsi="Times New Roman" w:cs="Times New Roman"/>
          <w:b/>
          <w:noProof/>
          <w:sz w:val="24"/>
          <w:szCs w:val="24"/>
        </w:rPr>
        <w:pict>
          <v:shape id="_x0000_s1114" type="#_x0000_t32" style="position:absolute;margin-left:381.75pt;margin-top:-.2pt;width:.05pt;height:46.75pt;z-index:251749376" o:connectortype="straight"/>
        </w:pict>
      </w:r>
      <w:r>
        <w:rPr>
          <w:rFonts w:ascii="Times New Roman" w:hAnsi="Times New Roman" w:cs="Times New Roman"/>
          <w:b/>
          <w:noProof/>
          <w:sz w:val="24"/>
          <w:szCs w:val="24"/>
        </w:rPr>
        <w:pict>
          <v:oval id="_x0000_s1110" style="position:absolute;margin-left:85.25pt;margin-top:6.35pt;width:55.3pt;height:23.5pt;z-index:-251571200" stroked="f">
            <v:textbox style="mso-next-textbox:#_x0000_s1110">
              <w:txbxContent>
                <w:p w:rsidR="00320D5E" w:rsidRPr="00627B80" w:rsidRDefault="00320D5E" w:rsidP="00BA1A62">
                  <w:pPr>
                    <w:jc w:val="center"/>
                    <w:rPr>
                      <w:rFonts w:ascii="Times New Roman" w:hAnsi="Times New Roman" w:cs="Times New Roman"/>
                      <w:sz w:val="24"/>
                      <w:szCs w:val="24"/>
                    </w:rPr>
                  </w:pPr>
                  <w:r>
                    <w:rPr>
                      <w:rFonts w:ascii="Times New Roman" w:hAnsi="Times New Roman" w:cs="Times New Roman"/>
                      <w:sz w:val="24"/>
                      <w:szCs w:val="24"/>
                    </w:rPr>
                    <w:t>False</w:t>
                  </w:r>
                </w:p>
              </w:txbxContent>
            </v:textbox>
          </v:oval>
        </w:pict>
      </w:r>
      <w:r>
        <w:rPr>
          <w:rFonts w:ascii="Times New Roman" w:hAnsi="Times New Roman" w:cs="Times New Roman"/>
          <w:b/>
          <w:noProof/>
          <w:sz w:val="24"/>
          <w:szCs w:val="24"/>
        </w:rPr>
        <w:pict>
          <v:shape id="_x0000_s1108" type="#_x0000_t32" style="position:absolute;margin-left:96.85pt;margin-top:12.7pt;width:0;height:12.1pt;z-index:251743232" o:connectortype="straight">
            <v:stroke endarrow="block"/>
          </v:shape>
        </w:pict>
      </w:r>
      <w:r>
        <w:rPr>
          <w:rFonts w:ascii="Times New Roman" w:hAnsi="Times New Roman" w:cs="Times New Roman"/>
          <w:b/>
          <w:noProof/>
          <w:sz w:val="24"/>
          <w:szCs w:val="24"/>
        </w:rPr>
        <w:pict>
          <v:shape id="_x0000_s1107" type="#_x0000_t4" style="position:absolute;margin-left:-20.6pt;margin-top:25.6pt;width:234.6pt;height:38.35pt;z-index:251742208">
            <v:textbox style="mso-next-textbox:#_x0000_s1107">
              <w:txbxContent>
                <w:p w:rsidR="00320D5E" w:rsidRPr="002A1CA8" w:rsidRDefault="00320D5E" w:rsidP="00BA1A62">
                  <w:pPr>
                    <w:jc w:val="center"/>
                    <w:rPr>
                      <w:rFonts w:ascii="Times New Roman" w:hAnsi="Times New Roman" w:cs="Times New Roman"/>
                      <w:sz w:val="24"/>
                      <w:szCs w:val="24"/>
                    </w:rPr>
                  </w:pPr>
                  <w:r>
                    <w:rPr>
                      <w:rFonts w:ascii="Times New Roman" w:hAnsi="Times New Roman" w:cs="Times New Roman"/>
                      <w:sz w:val="24"/>
                      <w:szCs w:val="24"/>
                    </w:rPr>
                    <w:t xml:space="preserve">Default Case: </w:t>
                  </w:r>
                  <w:r w:rsidRPr="00723285">
                    <w:rPr>
                      <w:rFonts w:ascii="Times New Roman" w:hAnsi="Times New Roman" w:cs="Times New Roman"/>
                      <w:i/>
                      <w:sz w:val="24"/>
                      <w:szCs w:val="24"/>
                    </w:rPr>
                    <w:t>initZero</w:t>
                  </w:r>
                </w:p>
              </w:txbxContent>
            </v:textbox>
          </v:shape>
        </w:pict>
      </w:r>
    </w:p>
    <w:p w:rsidR="00BA1A62" w:rsidRDefault="000F62AA" w:rsidP="00BA1A62">
      <w:pPr>
        <w:rPr>
          <w:rFonts w:ascii="Times New Roman" w:hAnsi="Times New Roman" w:cs="Times New Roman"/>
          <w:b/>
          <w:sz w:val="24"/>
          <w:szCs w:val="24"/>
        </w:rPr>
      </w:pPr>
      <w:r>
        <w:rPr>
          <w:rFonts w:ascii="Times New Roman" w:hAnsi="Times New Roman" w:cs="Times New Roman"/>
          <w:b/>
          <w:noProof/>
          <w:sz w:val="24"/>
          <w:szCs w:val="24"/>
        </w:rPr>
        <w:pict>
          <v:shape id="_x0000_s1115" type="#_x0000_t32" style="position:absolute;margin-left:209.4pt;margin-top:19.85pt;width:172.35pt;height:.05pt;flip:x;z-index:251750400" o:connectortype="straight">
            <v:stroke endarrow="block"/>
          </v:shape>
        </w:pict>
      </w:r>
    </w:p>
    <w:p w:rsidR="00BA1A62" w:rsidRDefault="000F62AA" w:rsidP="00BA1A62">
      <w:pPr>
        <w:rPr>
          <w:rFonts w:ascii="Times New Roman" w:hAnsi="Times New Roman" w:cs="Times New Roman"/>
          <w:b/>
          <w:sz w:val="24"/>
          <w:szCs w:val="24"/>
        </w:rPr>
      </w:pPr>
      <w:r>
        <w:rPr>
          <w:rFonts w:ascii="Times New Roman" w:hAnsi="Times New Roman" w:cs="Times New Roman"/>
          <w:b/>
          <w:noProof/>
          <w:sz w:val="24"/>
          <w:szCs w:val="24"/>
        </w:rPr>
        <w:pict>
          <v:shape id="_x0000_s1112" type="#_x0000_t32" style="position:absolute;margin-left:96.8pt;margin-top:12.25pt;width:0;height:12.55pt;z-index:251747328" o:connectortype="straight">
            <v:stroke endarrow="block"/>
          </v:shape>
        </w:pict>
      </w:r>
      <w:r>
        <w:rPr>
          <w:rFonts w:ascii="Times New Roman" w:hAnsi="Times New Roman" w:cs="Times New Roman"/>
          <w:b/>
          <w:noProof/>
          <w:sz w:val="24"/>
          <w:szCs w:val="24"/>
        </w:rPr>
        <w:pict>
          <v:oval id="_x0000_s1111" style="position:absolute;margin-left:72.05pt;margin-top:24.6pt;width:48.55pt;height:25.1pt;z-index:251746304">
            <v:textbox style="mso-next-textbox:#_x0000_s1111">
              <w:txbxContent>
                <w:p w:rsidR="00320D5E" w:rsidRPr="00627B80" w:rsidRDefault="00320D5E" w:rsidP="00BA1A62">
                  <w:pPr>
                    <w:jc w:val="center"/>
                    <w:rPr>
                      <w:rFonts w:ascii="Times New Roman" w:hAnsi="Times New Roman" w:cs="Times New Roman"/>
                      <w:sz w:val="24"/>
                      <w:szCs w:val="24"/>
                    </w:rPr>
                  </w:pPr>
                  <w:r>
                    <w:rPr>
                      <w:rFonts w:ascii="Times New Roman" w:hAnsi="Times New Roman" w:cs="Times New Roman"/>
                      <w:sz w:val="24"/>
                      <w:szCs w:val="24"/>
                    </w:rPr>
                    <w:t>En</w:t>
                  </w:r>
                  <w:r w:rsidRPr="00CD7506">
                    <w:rPr>
                      <w:rFonts w:ascii="Times New Roman" w:hAnsi="Times New Roman" w:cs="Times New Roman"/>
                      <w:sz w:val="24"/>
                      <w:szCs w:val="24"/>
                    </w:rPr>
                    <w:t>d</w:t>
                  </w:r>
                </w:p>
              </w:txbxContent>
            </v:textbox>
          </v:oval>
        </w:pict>
      </w:r>
    </w:p>
    <w:p w:rsidR="00BA1A62" w:rsidRDefault="00BA1A62" w:rsidP="00BA1A62">
      <w:pPr>
        <w:rPr>
          <w:rFonts w:ascii="Times New Roman" w:hAnsi="Times New Roman" w:cs="Times New Roman"/>
          <w:b/>
          <w:sz w:val="24"/>
          <w:szCs w:val="24"/>
        </w:rPr>
      </w:pPr>
    </w:p>
    <w:p w:rsidR="00BA1A62" w:rsidRPr="003261D1" w:rsidRDefault="003261D1" w:rsidP="00BA1A62">
      <w:pPr>
        <w:spacing w:line="480" w:lineRule="auto"/>
        <w:jc w:val="center"/>
        <w:rPr>
          <w:rFonts w:ascii="Times New Roman" w:hAnsi="Times New Roman" w:cs="Times New Roman"/>
          <w:sz w:val="24"/>
          <w:szCs w:val="24"/>
        </w:rPr>
      </w:pPr>
      <w:r w:rsidRPr="003261D1">
        <w:rPr>
          <w:rFonts w:ascii="Times New Roman" w:hAnsi="Times New Roman" w:cs="Times New Roman"/>
          <w:sz w:val="24"/>
          <w:szCs w:val="24"/>
        </w:rPr>
        <w:t>Figure 3</w:t>
      </w:r>
      <w:r w:rsidR="0091315C">
        <w:rPr>
          <w:rFonts w:ascii="Times New Roman" w:hAnsi="Times New Roman" w:cs="Times New Roman"/>
          <w:sz w:val="24"/>
          <w:szCs w:val="24"/>
        </w:rPr>
        <w:t>.3</w:t>
      </w:r>
      <w:r w:rsidR="00750976">
        <w:rPr>
          <w:rFonts w:ascii="Times New Roman" w:hAnsi="Times New Roman" w:cs="Times New Roman"/>
          <w:sz w:val="24"/>
          <w:szCs w:val="24"/>
        </w:rPr>
        <w:t>.1</w:t>
      </w:r>
      <w:r w:rsidR="00BA1A62" w:rsidRPr="003261D1">
        <w:rPr>
          <w:rFonts w:ascii="Times New Roman" w:hAnsi="Times New Roman" w:cs="Times New Roman"/>
          <w:sz w:val="24"/>
          <w:szCs w:val="24"/>
        </w:rPr>
        <w:t>: Flow Chart of the Neuron Initialization Block</w:t>
      </w:r>
    </w:p>
    <w:p w:rsidR="0034191F" w:rsidRDefault="0034191F" w:rsidP="0034191F">
      <w:pPr>
        <w:spacing w:line="480" w:lineRule="auto"/>
        <w:jc w:val="both"/>
        <w:rPr>
          <w:rFonts w:ascii="Times New Roman" w:hAnsi="Times New Roman" w:cs="Times New Roman"/>
          <w:sz w:val="24"/>
          <w:szCs w:val="24"/>
        </w:rPr>
      </w:pPr>
      <w:r w:rsidRPr="0034191F">
        <w:rPr>
          <w:rFonts w:ascii="Times New Roman" w:hAnsi="Times New Roman" w:cs="Times New Roman"/>
          <w:sz w:val="24"/>
          <w:szCs w:val="24"/>
          <w:highlight w:val="yellow"/>
        </w:rPr>
        <w:lastRenderedPageBreak/>
        <w:t>value</w:t>
      </w:r>
      <w:r>
        <w:rPr>
          <w:rFonts w:ascii="Times New Roman" w:hAnsi="Times New Roman" w:cs="Times New Roman"/>
          <w:sz w:val="24"/>
          <w:szCs w:val="24"/>
        </w:rPr>
        <w:t xml:space="preserve"> </w:t>
      </w:r>
      <w:r w:rsidR="003261D1">
        <w:rPr>
          <w:rFonts w:ascii="Times New Roman" w:hAnsi="Times New Roman" w:cs="Times New Roman"/>
          <w:sz w:val="24"/>
          <w:szCs w:val="24"/>
        </w:rPr>
        <w:t>remaining</w:t>
      </w:r>
      <w:r w:rsidR="00D07823">
        <w:rPr>
          <w:rFonts w:ascii="Times New Roman" w:hAnsi="Times New Roman" w:cs="Times New Roman"/>
          <w:sz w:val="24"/>
          <w:szCs w:val="24"/>
        </w:rPr>
        <w:t xml:space="preserve"> in the network</w:t>
      </w:r>
      <w:r w:rsidR="00BA1A62">
        <w:rPr>
          <w:rFonts w:ascii="Times New Roman" w:hAnsi="Times New Roman" w:cs="Times New Roman"/>
          <w:sz w:val="24"/>
          <w:szCs w:val="24"/>
        </w:rPr>
        <w:t xml:space="preserve"> array</w:t>
      </w:r>
      <w:r w:rsidR="003261D1">
        <w:rPr>
          <w:rFonts w:ascii="Times New Roman" w:hAnsi="Times New Roman" w:cs="Times New Roman"/>
          <w:sz w:val="24"/>
          <w:szCs w:val="24"/>
        </w:rPr>
        <w:t>. For</w:t>
      </w:r>
      <w:r w:rsidR="00D07823">
        <w:rPr>
          <w:rFonts w:ascii="Times New Roman" w:hAnsi="Times New Roman" w:cs="Times New Roman"/>
          <w:sz w:val="24"/>
          <w:szCs w:val="24"/>
        </w:rPr>
        <w:t xml:space="preserve"> the </w:t>
      </w:r>
      <w:r w:rsidR="00D07823" w:rsidRPr="00E225B0">
        <w:rPr>
          <w:rFonts w:ascii="Times New Roman" w:hAnsi="Times New Roman" w:cs="Times New Roman"/>
          <w:i/>
          <w:sz w:val="24"/>
          <w:szCs w:val="24"/>
        </w:rPr>
        <w:t>assignMiddle</w:t>
      </w:r>
      <w:r w:rsidR="00D07823">
        <w:rPr>
          <w:rFonts w:ascii="Times New Roman" w:hAnsi="Times New Roman" w:cs="Times New Roman"/>
          <w:sz w:val="24"/>
          <w:szCs w:val="24"/>
        </w:rPr>
        <w:t xml:space="preserve"> case, </w:t>
      </w:r>
      <w:r w:rsidR="003261D1">
        <w:rPr>
          <w:rFonts w:ascii="Times New Roman" w:hAnsi="Times New Roman" w:cs="Times New Roman"/>
          <w:sz w:val="24"/>
          <w:szCs w:val="24"/>
        </w:rPr>
        <w:t>however</w:t>
      </w:r>
      <w:commentRangeStart w:id="763"/>
      <w:ins w:id="764" w:author="User" w:date="2016-01-13T21:10:00Z">
        <w:r>
          <w:rPr>
            <w:rFonts w:ascii="Times New Roman" w:hAnsi="Times New Roman" w:cs="Times New Roman"/>
            <w:sz w:val="24"/>
            <w:szCs w:val="24"/>
          </w:rPr>
          <w:t>,</w:t>
        </w:r>
        <w:commentRangeEnd w:id="763"/>
        <w:r>
          <w:rPr>
            <w:rStyle w:val="CommentReference"/>
          </w:rPr>
          <w:commentReference w:id="763"/>
        </w:r>
      </w:ins>
      <w:r w:rsidR="003261D1">
        <w:rPr>
          <w:rFonts w:ascii="Times New Roman" w:hAnsi="Times New Roman" w:cs="Times New Roman"/>
          <w:sz w:val="24"/>
          <w:szCs w:val="24"/>
        </w:rPr>
        <w:t xml:space="preserve"> </w:t>
      </w:r>
      <w:r w:rsidR="00D07823">
        <w:rPr>
          <w:rFonts w:ascii="Times New Roman" w:hAnsi="Times New Roman" w:cs="Times New Roman"/>
          <w:sz w:val="24"/>
          <w:szCs w:val="24"/>
        </w:rPr>
        <w:t xml:space="preserve">the value “1” is </w:t>
      </w:r>
      <w:r w:rsidR="003261D1">
        <w:rPr>
          <w:rFonts w:ascii="Times New Roman" w:hAnsi="Times New Roman" w:cs="Times New Roman"/>
          <w:sz w:val="24"/>
          <w:szCs w:val="24"/>
        </w:rPr>
        <w:t xml:space="preserve">being initialized </w:t>
      </w:r>
      <w:r w:rsidR="00D07823">
        <w:rPr>
          <w:rFonts w:ascii="Times New Roman" w:hAnsi="Times New Roman" w:cs="Times New Roman"/>
          <w:sz w:val="24"/>
          <w:szCs w:val="24"/>
        </w:rPr>
        <w:t xml:space="preserve">in the </w:t>
      </w:r>
      <w:r w:rsidR="003261D1">
        <w:rPr>
          <w:rFonts w:ascii="Times New Roman" w:hAnsi="Times New Roman" w:cs="Times New Roman"/>
          <w:sz w:val="24"/>
          <w:szCs w:val="24"/>
        </w:rPr>
        <w:t xml:space="preserve">network array between the coordinate </w:t>
      </w:r>
      <w:r w:rsidR="00D07823">
        <w:rPr>
          <w:rFonts w:ascii="Times New Roman" w:hAnsi="Times New Roman" w:cs="Times New Roman"/>
          <w:sz w:val="24"/>
          <w:szCs w:val="24"/>
        </w:rPr>
        <w:t>range</w:t>
      </w:r>
      <w:r w:rsidR="003261D1">
        <w:rPr>
          <w:rFonts w:ascii="Times New Roman" w:hAnsi="Times New Roman" w:cs="Times New Roman"/>
          <w:sz w:val="24"/>
          <w:szCs w:val="24"/>
        </w:rPr>
        <w:t>s</w:t>
      </w:r>
      <w:r w:rsidR="00D07823">
        <w:rPr>
          <w:rFonts w:ascii="Times New Roman" w:hAnsi="Times New Roman" w:cs="Times New Roman"/>
          <w:sz w:val="24"/>
          <w:szCs w:val="24"/>
        </w:rPr>
        <w:t xml:space="preserve"> of (2,</w:t>
      </w:r>
      <w:r w:rsidR="003261D1">
        <w:rPr>
          <w:rFonts w:ascii="Times New Roman" w:hAnsi="Times New Roman" w:cs="Times New Roman"/>
          <w:sz w:val="24"/>
          <w:szCs w:val="24"/>
        </w:rPr>
        <w:t xml:space="preserve"> 2) to</w:t>
      </w:r>
      <w:r w:rsidR="00D07823">
        <w:rPr>
          <w:rFonts w:ascii="Times New Roman" w:hAnsi="Times New Roman" w:cs="Times New Roman"/>
          <w:sz w:val="24"/>
          <w:szCs w:val="24"/>
        </w:rPr>
        <w:t>(7,7)</w:t>
      </w:r>
      <w:r w:rsidR="003261D1">
        <w:rPr>
          <w:rFonts w:ascii="Times New Roman" w:hAnsi="Times New Roman" w:cs="Times New Roman"/>
          <w:sz w:val="24"/>
          <w:szCs w:val="24"/>
        </w:rPr>
        <w:t>, acting</w:t>
      </w:r>
      <w:r w:rsidR="00D07823">
        <w:rPr>
          <w:rFonts w:ascii="Times New Roman" w:hAnsi="Times New Roman" w:cs="Times New Roman"/>
          <w:sz w:val="24"/>
          <w:szCs w:val="24"/>
        </w:rPr>
        <w:t xml:space="preserve"> as a sample data.</w:t>
      </w:r>
      <w:commentRangeStart w:id="765"/>
      <w:ins w:id="766" w:author="User" w:date="2016-01-13T21:10:00Z">
        <w:r>
          <w:rPr>
            <w:rFonts w:ascii="Times New Roman" w:hAnsi="Times New Roman" w:cs="Times New Roman"/>
            <w:sz w:val="24"/>
            <w:szCs w:val="24"/>
          </w:rPr>
          <w:t xml:space="preserve"> </w:t>
        </w:r>
        <w:commentRangeEnd w:id="765"/>
        <w:r>
          <w:rPr>
            <w:rStyle w:val="CommentReference"/>
          </w:rPr>
          <w:commentReference w:id="765"/>
        </w:r>
      </w:ins>
      <w:r w:rsidR="00750976">
        <w:rPr>
          <w:rFonts w:ascii="Times New Roman" w:hAnsi="Times New Roman" w:cs="Times New Roman"/>
          <w:sz w:val="24"/>
          <w:szCs w:val="24"/>
        </w:rPr>
        <w:t>The partial RTL view for this network array initialization module is shown in Figure 3.3.2.</w:t>
      </w:r>
      <w:r>
        <w:rPr>
          <w:rFonts w:ascii="Times New Roman" w:hAnsi="Times New Roman" w:cs="Times New Roman"/>
          <w:sz w:val="24"/>
          <w:szCs w:val="24"/>
        </w:rPr>
        <w:t xml:space="preserve"> </w:t>
      </w:r>
      <w:ins w:id="767" w:author="User" w:date="2016-01-13T21:12:00Z">
        <w:r>
          <w:rPr>
            <w:rFonts w:ascii="Times New Roman" w:hAnsi="Times New Roman" w:cs="Times New Roman"/>
            <w:sz w:val="24"/>
            <w:szCs w:val="24"/>
          </w:rPr>
          <w:t xml:space="preserve">On the other hand, </w:t>
        </w:r>
      </w:ins>
      <w:del w:id="768" w:author="User" w:date="2016-01-13T21:12:00Z">
        <w:r w:rsidRPr="0034191F" w:rsidDel="0034191F">
          <w:rPr>
            <w:rFonts w:ascii="Times New Roman" w:hAnsi="Times New Roman" w:cs="Times New Roman"/>
            <w:sz w:val="24"/>
            <w:szCs w:val="24"/>
            <w:highlight w:val="yellow"/>
          </w:rPr>
          <w:delText xml:space="preserve">A </w:delText>
        </w:r>
      </w:del>
      <w:ins w:id="769" w:author="User" w:date="2016-01-13T21:12:00Z">
        <w:r>
          <w:rPr>
            <w:rFonts w:ascii="Times New Roman" w:hAnsi="Times New Roman" w:cs="Times New Roman"/>
            <w:sz w:val="24"/>
            <w:szCs w:val="24"/>
            <w:highlight w:val="yellow"/>
          </w:rPr>
          <w:t>a</w:t>
        </w:r>
        <w:r w:rsidRPr="0034191F">
          <w:rPr>
            <w:rFonts w:ascii="Times New Roman" w:hAnsi="Times New Roman" w:cs="Times New Roman"/>
            <w:sz w:val="24"/>
            <w:szCs w:val="24"/>
            <w:highlight w:val="yellow"/>
          </w:rPr>
          <w:t xml:space="preserve"> </w:t>
        </w:r>
      </w:ins>
      <w:r w:rsidRPr="0034191F">
        <w:rPr>
          <w:rFonts w:ascii="Times New Roman" w:hAnsi="Times New Roman" w:cs="Times New Roman"/>
          <w:sz w:val="24"/>
          <w:szCs w:val="24"/>
          <w:highlight w:val="yellow"/>
        </w:rPr>
        <w:t>test bench code is designed to test this module</w:t>
      </w:r>
      <w:ins w:id="770" w:author="User" w:date="2016-01-13T21:13:00Z">
        <w:r>
          <w:rPr>
            <w:rFonts w:ascii="Times New Roman" w:hAnsi="Times New Roman" w:cs="Times New Roman"/>
            <w:sz w:val="24"/>
            <w:szCs w:val="24"/>
            <w:highlight w:val="yellow"/>
          </w:rPr>
          <w:t>.</w:t>
        </w:r>
      </w:ins>
      <w:r w:rsidRPr="0034191F">
        <w:rPr>
          <w:rFonts w:ascii="Times New Roman" w:hAnsi="Times New Roman" w:cs="Times New Roman"/>
          <w:sz w:val="24"/>
          <w:szCs w:val="24"/>
          <w:highlight w:val="yellow"/>
        </w:rPr>
        <w:t xml:space="preserve"> </w:t>
      </w:r>
      <w:del w:id="771" w:author="User" w:date="2016-01-13T21:13:00Z">
        <w:r w:rsidRPr="0034191F" w:rsidDel="0034191F">
          <w:rPr>
            <w:rFonts w:ascii="Times New Roman" w:hAnsi="Times New Roman" w:cs="Times New Roman"/>
            <w:sz w:val="24"/>
            <w:szCs w:val="24"/>
            <w:highlight w:val="yellow"/>
          </w:rPr>
          <w:delText xml:space="preserve">but due to this module do not have any input except the </w:delText>
        </w:r>
      </w:del>
      <w:ins w:id="772" w:author="User" w:date="2016-01-13T21:13:00Z">
        <w:r>
          <w:rPr>
            <w:rFonts w:ascii="Times New Roman" w:hAnsi="Times New Roman" w:cs="Times New Roman"/>
            <w:sz w:val="24"/>
            <w:szCs w:val="24"/>
            <w:highlight w:val="yellow"/>
          </w:rPr>
          <w:t xml:space="preserve">This module has only two inputs, i.e. the </w:t>
        </w:r>
      </w:ins>
      <w:r w:rsidRPr="0034191F">
        <w:rPr>
          <w:rFonts w:ascii="Times New Roman" w:hAnsi="Times New Roman" w:cs="Times New Roman"/>
          <w:i/>
          <w:sz w:val="24"/>
          <w:szCs w:val="24"/>
          <w:highlight w:val="yellow"/>
        </w:rPr>
        <w:t>CLOCK_50</w:t>
      </w:r>
      <w:r w:rsidRPr="0034191F">
        <w:rPr>
          <w:rFonts w:ascii="Times New Roman" w:hAnsi="Times New Roman" w:cs="Times New Roman"/>
          <w:sz w:val="24"/>
          <w:szCs w:val="24"/>
          <w:highlight w:val="yellow"/>
        </w:rPr>
        <w:t xml:space="preserve"> and the </w:t>
      </w:r>
      <w:r w:rsidRPr="0034191F">
        <w:rPr>
          <w:rFonts w:ascii="Times New Roman" w:hAnsi="Times New Roman" w:cs="Times New Roman"/>
          <w:i/>
          <w:sz w:val="24"/>
          <w:szCs w:val="24"/>
          <w:highlight w:val="yellow"/>
        </w:rPr>
        <w:t>iRST</w:t>
      </w:r>
      <w:r w:rsidRPr="0034191F">
        <w:rPr>
          <w:rFonts w:ascii="Times New Roman" w:hAnsi="Times New Roman" w:cs="Times New Roman"/>
          <w:sz w:val="24"/>
          <w:szCs w:val="24"/>
          <w:highlight w:val="yellow"/>
        </w:rPr>
        <w:t xml:space="preserve">. </w:t>
      </w:r>
      <w:del w:id="773" w:author="User" w:date="2016-01-13T21:14:00Z">
        <w:r w:rsidRPr="0034191F" w:rsidDel="003B3ED8">
          <w:rPr>
            <w:rFonts w:ascii="Times New Roman" w:hAnsi="Times New Roman" w:cs="Times New Roman"/>
            <w:sz w:val="24"/>
            <w:szCs w:val="24"/>
            <w:highlight w:val="yellow"/>
          </w:rPr>
          <w:delText>So in the test bench only need to call this module function</w:delText>
        </w:r>
      </w:del>
      <w:ins w:id="774" w:author="User" w:date="2016-01-13T21:14:00Z">
        <w:r w:rsidR="003B3ED8">
          <w:rPr>
            <w:rFonts w:ascii="Times New Roman" w:hAnsi="Times New Roman" w:cs="Times New Roman"/>
            <w:sz w:val="24"/>
            <w:szCs w:val="24"/>
            <w:highlight w:val="yellow"/>
          </w:rPr>
          <w:t>Therefore, the test bench is only required to instantiate the module</w:t>
        </w:r>
      </w:ins>
      <w:r w:rsidRPr="0034191F">
        <w:rPr>
          <w:rFonts w:ascii="Times New Roman" w:hAnsi="Times New Roman" w:cs="Times New Roman"/>
          <w:sz w:val="24"/>
          <w:szCs w:val="24"/>
          <w:highlight w:val="yellow"/>
        </w:rPr>
        <w:t xml:space="preserve"> and assign</w:t>
      </w:r>
      <w:del w:id="775" w:author="User" w:date="2016-01-13T21:14:00Z">
        <w:r w:rsidRPr="0034191F" w:rsidDel="003B3ED8">
          <w:rPr>
            <w:rFonts w:ascii="Times New Roman" w:hAnsi="Times New Roman" w:cs="Times New Roman"/>
            <w:sz w:val="24"/>
            <w:szCs w:val="24"/>
            <w:highlight w:val="yellow"/>
          </w:rPr>
          <w:delText>ed</w:delText>
        </w:r>
      </w:del>
      <w:r w:rsidRPr="0034191F">
        <w:rPr>
          <w:rFonts w:ascii="Times New Roman" w:hAnsi="Times New Roman" w:cs="Times New Roman"/>
          <w:sz w:val="24"/>
          <w:szCs w:val="24"/>
          <w:highlight w:val="yellow"/>
        </w:rPr>
        <w:t xml:space="preserve"> the </w:t>
      </w:r>
      <w:del w:id="776" w:author="User" w:date="2016-01-13T21:14:00Z">
        <w:r w:rsidRPr="0034191F" w:rsidDel="003B3ED8">
          <w:rPr>
            <w:rFonts w:ascii="Times New Roman" w:hAnsi="Times New Roman" w:cs="Times New Roman"/>
            <w:sz w:val="24"/>
            <w:szCs w:val="24"/>
            <w:highlight w:val="yellow"/>
          </w:rPr>
          <w:delText>value of</w:delText>
        </w:r>
      </w:del>
      <w:ins w:id="777" w:author="User" w:date="2016-01-13T21:14:00Z">
        <w:r w:rsidR="003B3ED8">
          <w:rPr>
            <w:rFonts w:ascii="Times New Roman" w:hAnsi="Times New Roman" w:cs="Times New Roman"/>
            <w:sz w:val="24"/>
            <w:szCs w:val="24"/>
            <w:highlight w:val="yellow"/>
          </w:rPr>
          <w:t xml:space="preserve"> the appropriate toggling rate</w:t>
        </w:r>
      </w:ins>
      <w:ins w:id="778" w:author="User" w:date="2016-01-13T21:15:00Z">
        <w:r w:rsidR="003B3ED8">
          <w:rPr>
            <w:rFonts w:ascii="Times New Roman" w:hAnsi="Times New Roman" w:cs="Times New Roman"/>
            <w:sz w:val="24"/>
            <w:szCs w:val="24"/>
            <w:highlight w:val="yellow"/>
          </w:rPr>
          <w:t xml:space="preserve"> to</w:t>
        </w:r>
      </w:ins>
      <w:ins w:id="779" w:author="User" w:date="2016-01-13T21:14:00Z">
        <w:r w:rsidR="003B3ED8">
          <w:rPr>
            <w:rFonts w:ascii="Times New Roman" w:hAnsi="Times New Roman" w:cs="Times New Roman"/>
            <w:sz w:val="24"/>
            <w:szCs w:val="24"/>
            <w:highlight w:val="yellow"/>
          </w:rPr>
          <w:t xml:space="preserve"> </w:t>
        </w:r>
      </w:ins>
      <w:r w:rsidR="003B3ED8">
        <w:rPr>
          <w:rFonts w:ascii="Times New Roman" w:hAnsi="Times New Roman" w:cs="Times New Roman"/>
          <w:sz w:val="24"/>
          <w:szCs w:val="24"/>
          <w:highlight w:val="yellow"/>
        </w:rPr>
        <w:t xml:space="preserve"> </w:t>
      </w:r>
      <w:commentRangeStart w:id="780"/>
      <w:r w:rsidRPr="0034191F">
        <w:rPr>
          <w:rFonts w:ascii="Times New Roman" w:hAnsi="Times New Roman" w:cs="Times New Roman"/>
          <w:i/>
          <w:sz w:val="24"/>
          <w:szCs w:val="24"/>
          <w:highlight w:val="yellow"/>
        </w:rPr>
        <w:t>CLOCK</w:t>
      </w:r>
      <w:commentRangeEnd w:id="780"/>
      <w:r w:rsidR="003B3ED8">
        <w:rPr>
          <w:rStyle w:val="CommentReference"/>
        </w:rPr>
        <w:commentReference w:id="780"/>
      </w:r>
      <w:r w:rsidRPr="0034191F">
        <w:rPr>
          <w:rFonts w:ascii="Times New Roman" w:hAnsi="Times New Roman" w:cs="Times New Roman"/>
          <w:i/>
          <w:sz w:val="24"/>
          <w:szCs w:val="24"/>
          <w:highlight w:val="yellow"/>
        </w:rPr>
        <w:t>_50</w:t>
      </w:r>
      <w:r w:rsidRPr="0034191F">
        <w:rPr>
          <w:rFonts w:ascii="Times New Roman" w:hAnsi="Times New Roman" w:cs="Times New Roman"/>
          <w:sz w:val="24"/>
          <w:szCs w:val="24"/>
          <w:highlight w:val="yellow"/>
        </w:rPr>
        <w:t xml:space="preserve"> </w:t>
      </w:r>
      <w:ins w:id="781" w:author="User" w:date="2016-01-13T21:16:00Z">
        <w:r w:rsidR="003B3ED8">
          <w:rPr>
            <w:rFonts w:ascii="Times New Roman" w:hAnsi="Times New Roman" w:cs="Times New Roman"/>
            <w:sz w:val="24"/>
            <w:szCs w:val="24"/>
            <w:highlight w:val="yellow"/>
          </w:rPr>
          <w:t xml:space="preserve">provide initialization values </w:t>
        </w:r>
      </w:ins>
      <w:r w:rsidRPr="0034191F">
        <w:rPr>
          <w:rFonts w:ascii="Times New Roman" w:hAnsi="Times New Roman" w:cs="Times New Roman"/>
          <w:sz w:val="24"/>
          <w:szCs w:val="24"/>
          <w:highlight w:val="yellow"/>
        </w:rPr>
        <w:t xml:space="preserve">as shown </w:t>
      </w:r>
      <w:del w:id="782" w:author="User" w:date="2016-01-13T21:16:00Z">
        <w:r w:rsidRPr="0034191F" w:rsidDel="003B3ED8">
          <w:rPr>
            <w:rFonts w:ascii="Times New Roman" w:hAnsi="Times New Roman" w:cs="Times New Roman"/>
            <w:sz w:val="24"/>
            <w:szCs w:val="24"/>
            <w:highlight w:val="yellow"/>
          </w:rPr>
          <w:delText xml:space="preserve">as </w:delText>
        </w:r>
      </w:del>
      <w:r w:rsidRPr="0034191F">
        <w:rPr>
          <w:rFonts w:ascii="Times New Roman" w:hAnsi="Times New Roman" w:cs="Times New Roman"/>
          <w:sz w:val="24"/>
          <w:szCs w:val="24"/>
          <w:highlight w:val="yellow"/>
        </w:rPr>
        <w:t>in Figure 3.3.3.</w:t>
      </w:r>
    </w:p>
    <w:p w:rsidR="0018216D" w:rsidRDefault="003A37DB" w:rsidP="00BF7395">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5732229" cy="3312543"/>
            <wp:effectExtent l="19050" t="0" r="1821" b="0"/>
            <wp:docPr id="2" name="Picture 2" descr="C:\Users\Feng\Desktop\Final FYP Folder\result\init rt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ng\Desktop\Final FYP Folder\result\init rtl.tif"/>
                    <pic:cNvPicPr>
                      <a:picLocks noChangeAspect="1" noChangeArrowheads="1"/>
                    </pic:cNvPicPr>
                  </pic:nvPicPr>
                  <pic:blipFill>
                    <a:blip r:embed="rId19"/>
                    <a:srcRect/>
                    <a:stretch>
                      <a:fillRect/>
                    </a:stretch>
                  </pic:blipFill>
                  <pic:spPr bwMode="auto">
                    <a:xfrm>
                      <a:off x="0" y="0"/>
                      <a:ext cx="5731510" cy="3312128"/>
                    </a:xfrm>
                    <a:prstGeom prst="rect">
                      <a:avLst/>
                    </a:prstGeom>
                    <a:noFill/>
                    <a:ln w="9525">
                      <a:noFill/>
                      <a:miter lim="800000"/>
                      <a:headEnd/>
                      <a:tailEnd/>
                    </a:ln>
                  </pic:spPr>
                </pic:pic>
              </a:graphicData>
            </a:graphic>
          </wp:inline>
        </w:drawing>
      </w:r>
    </w:p>
    <w:p w:rsidR="00BF7395" w:rsidRDefault="003261D1" w:rsidP="00BA1A62">
      <w:pPr>
        <w:spacing w:line="480" w:lineRule="auto"/>
        <w:jc w:val="center"/>
        <w:rPr>
          <w:rFonts w:ascii="Times New Roman" w:hAnsi="Times New Roman" w:cs="Times New Roman"/>
          <w:sz w:val="24"/>
          <w:szCs w:val="24"/>
        </w:rPr>
      </w:pPr>
      <w:r w:rsidRPr="003261D1">
        <w:rPr>
          <w:rFonts w:ascii="Times New Roman" w:hAnsi="Times New Roman" w:cs="Times New Roman"/>
          <w:sz w:val="24"/>
          <w:szCs w:val="24"/>
        </w:rPr>
        <w:t>Figure 3.</w:t>
      </w:r>
      <w:r w:rsidR="00750976">
        <w:rPr>
          <w:rFonts w:ascii="Times New Roman" w:hAnsi="Times New Roman" w:cs="Times New Roman"/>
          <w:sz w:val="24"/>
          <w:szCs w:val="24"/>
        </w:rPr>
        <w:t>3.2</w:t>
      </w:r>
      <w:commentRangeStart w:id="783"/>
      <w:ins w:id="784" w:author="User" w:date="2016-01-13T21:10:00Z">
        <w:r w:rsidR="0034191F">
          <w:rPr>
            <w:rFonts w:ascii="Times New Roman" w:hAnsi="Times New Roman" w:cs="Times New Roman"/>
            <w:sz w:val="24"/>
            <w:szCs w:val="24"/>
          </w:rPr>
          <w:t xml:space="preserve"> </w:t>
        </w:r>
        <w:commentRangeEnd w:id="783"/>
        <w:r w:rsidR="0034191F">
          <w:rPr>
            <w:rStyle w:val="CommentReference"/>
          </w:rPr>
          <w:commentReference w:id="783"/>
        </w:r>
      </w:ins>
      <w:r w:rsidRPr="003261D1">
        <w:rPr>
          <w:rFonts w:ascii="Times New Roman" w:hAnsi="Times New Roman" w:cs="Times New Roman"/>
          <w:sz w:val="24"/>
          <w:szCs w:val="24"/>
        </w:rPr>
        <w:t>Partial RTL V</w:t>
      </w:r>
      <w:r w:rsidR="00904DF9" w:rsidRPr="003261D1">
        <w:rPr>
          <w:rFonts w:ascii="Times New Roman" w:hAnsi="Times New Roman" w:cs="Times New Roman"/>
          <w:sz w:val="24"/>
          <w:szCs w:val="24"/>
        </w:rPr>
        <w:t xml:space="preserve">iew of </w:t>
      </w:r>
      <w:r w:rsidRPr="003261D1">
        <w:rPr>
          <w:rFonts w:ascii="Times New Roman" w:hAnsi="Times New Roman" w:cs="Times New Roman"/>
          <w:sz w:val="24"/>
          <w:szCs w:val="24"/>
        </w:rPr>
        <w:t xml:space="preserve">the </w:t>
      </w:r>
      <w:r w:rsidR="00904DF9" w:rsidRPr="003261D1">
        <w:rPr>
          <w:rFonts w:ascii="Times New Roman" w:hAnsi="Times New Roman" w:cs="Times New Roman"/>
          <w:sz w:val="24"/>
          <w:szCs w:val="24"/>
        </w:rPr>
        <w:t>Neuron Initialization Block</w:t>
      </w:r>
    </w:p>
    <w:p w:rsidR="007160A3" w:rsidRDefault="007160A3" w:rsidP="007160A3">
      <w:pPr>
        <w:spacing w:line="480" w:lineRule="auto"/>
        <w:jc w:val="center"/>
        <w:rPr>
          <w:rFonts w:ascii="Times New Roman" w:hAnsi="Times New Roman" w:cs="Times New Roman"/>
          <w:sz w:val="24"/>
          <w:szCs w:val="24"/>
        </w:rPr>
      </w:pPr>
      <w:r w:rsidRPr="007160A3">
        <w:rPr>
          <w:rFonts w:ascii="Times New Roman" w:hAnsi="Times New Roman" w:cs="Times New Roman"/>
          <w:noProof/>
          <w:sz w:val="24"/>
          <w:szCs w:val="24"/>
          <w:lang w:eastAsia="en-MY"/>
        </w:rPr>
        <w:drawing>
          <wp:inline distT="0" distB="0" distL="0" distR="0">
            <wp:extent cx="1618364" cy="935674"/>
            <wp:effectExtent l="19050" t="0" r="886" b="0"/>
            <wp:docPr id="3" name="Picture 1" descr="C:\Users\Feng\Desktop\Final FYP Folder\result\init t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ng\Desktop\Final FYP Folder\result\init tb.tif"/>
                    <pic:cNvPicPr>
                      <a:picLocks noChangeAspect="1" noChangeArrowheads="1"/>
                    </pic:cNvPicPr>
                  </pic:nvPicPr>
                  <pic:blipFill>
                    <a:blip r:embed="rId20"/>
                    <a:srcRect/>
                    <a:stretch>
                      <a:fillRect/>
                    </a:stretch>
                  </pic:blipFill>
                  <pic:spPr bwMode="auto">
                    <a:xfrm>
                      <a:off x="0" y="0"/>
                      <a:ext cx="1627384" cy="940889"/>
                    </a:xfrm>
                    <a:prstGeom prst="rect">
                      <a:avLst/>
                    </a:prstGeom>
                    <a:noFill/>
                    <a:ln w="9525">
                      <a:noFill/>
                      <a:miter lim="800000"/>
                      <a:headEnd/>
                      <a:tailEnd/>
                    </a:ln>
                  </pic:spPr>
                </pic:pic>
              </a:graphicData>
            </a:graphic>
          </wp:inline>
        </w:drawing>
      </w:r>
    </w:p>
    <w:p w:rsidR="003A37DB" w:rsidRPr="003261D1" w:rsidRDefault="003261D1" w:rsidP="007160A3">
      <w:pPr>
        <w:jc w:val="center"/>
        <w:rPr>
          <w:rFonts w:ascii="Times New Roman" w:hAnsi="Times New Roman" w:cs="Times New Roman"/>
          <w:sz w:val="24"/>
          <w:szCs w:val="24"/>
        </w:rPr>
      </w:pPr>
      <w:r w:rsidRPr="003261D1">
        <w:rPr>
          <w:rFonts w:ascii="Times New Roman" w:hAnsi="Times New Roman" w:cs="Times New Roman"/>
          <w:sz w:val="24"/>
          <w:szCs w:val="24"/>
        </w:rPr>
        <w:t>Figure 3.</w:t>
      </w:r>
      <w:r w:rsidR="00750976">
        <w:rPr>
          <w:rFonts w:ascii="Times New Roman" w:hAnsi="Times New Roman" w:cs="Times New Roman"/>
          <w:sz w:val="24"/>
          <w:szCs w:val="24"/>
        </w:rPr>
        <w:t>3.3</w:t>
      </w:r>
      <w:r w:rsidR="007160A3" w:rsidRPr="003261D1">
        <w:rPr>
          <w:rFonts w:ascii="Times New Roman" w:hAnsi="Times New Roman" w:cs="Times New Roman"/>
          <w:sz w:val="24"/>
          <w:szCs w:val="24"/>
        </w:rPr>
        <w:t xml:space="preserve">: </w:t>
      </w:r>
      <w:r w:rsidRPr="003261D1">
        <w:rPr>
          <w:rFonts w:ascii="Times New Roman" w:hAnsi="Times New Roman" w:cs="Times New Roman"/>
          <w:sz w:val="24"/>
          <w:szCs w:val="24"/>
        </w:rPr>
        <w:t>Partial Testbench Code for the Neuron Initialization Block</w:t>
      </w:r>
    </w:p>
    <w:p w:rsidR="00C92293" w:rsidRPr="00634891" w:rsidRDefault="00070747" w:rsidP="00634891">
      <w:pPr>
        <w:pStyle w:val="Heading3"/>
        <w:spacing w:before="0" w:after="240" w:line="480" w:lineRule="auto"/>
        <w:rPr>
          <w:rFonts w:ascii="Times New Roman" w:hAnsi="Times New Roman" w:cs="Times New Roman"/>
          <w:color w:val="auto"/>
          <w:sz w:val="24"/>
          <w:szCs w:val="24"/>
        </w:rPr>
      </w:pPr>
      <w:bookmarkStart w:id="785" w:name="_Toc440455511"/>
      <w:bookmarkStart w:id="786" w:name="_Toc440455946"/>
      <w:r w:rsidRPr="00634891">
        <w:rPr>
          <w:rFonts w:ascii="Times New Roman" w:hAnsi="Times New Roman" w:cs="Times New Roman"/>
          <w:color w:val="auto"/>
          <w:sz w:val="24"/>
          <w:szCs w:val="24"/>
        </w:rPr>
        <w:lastRenderedPageBreak/>
        <w:t>3.2 Hidden Layer Block</w:t>
      </w:r>
      <w:bookmarkEnd w:id="785"/>
      <w:bookmarkEnd w:id="786"/>
    </w:p>
    <w:p w:rsidR="00070747" w:rsidRDefault="00070747"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r>
      <w:r w:rsidR="0091315C">
        <w:rPr>
          <w:rFonts w:ascii="Times New Roman" w:hAnsi="Times New Roman" w:cs="Times New Roman"/>
          <w:sz w:val="24"/>
          <w:szCs w:val="24"/>
        </w:rPr>
        <w:t xml:space="preserve">The </w:t>
      </w:r>
      <w:r>
        <w:rPr>
          <w:rFonts w:ascii="Times New Roman" w:hAnsi="Times New Roman" w:cs="Times New Roman"/>
          <w:sz w:val="24"/>
          <w:szCs w:val="24"/>
        </w:rPr>
        <w:t xml:space="preserve">Hidden </w:t>
      </w:r>
      <w:r w:rsidR="005F3DA7">
        <w:rPr>
          <w:rFonts w:ascii="Times New Roman" w:hAnsi="Times New Roman" w:cs="Times New Roman"/>
          <w:sz w:val="24"/>
          <w:szCs w:val="24"/>
        </w:rPr>
        <w:t xml:space="preserve">Layer Block (Block 2) is a module to </w:t>
      </w:r>
      <w:r w:rsidR="005767F8">
        <w:rPr>
          <w:rFonts w:ascii="Times New Roman" w:hAnsi="Times New Roman" w:cs="Times New Roman"/>
          <w:sz w:val="24"/>
          <w:szCs w:val="24"/>
        </w:rPr>
        <w:t>obtain</w:t>
      </w:r>
      <w:r w:rsidR="00981347">
        <w:rPr>
          <w:rFonts w:ascii="Times New Roman" w:hAnsi="Times New Roman" w:cs="Times New Roman"/>
          <w:sz w:val="24"/>
          <w:szCs w:val="24"/>
        </w:rPr>
        <w:t xml:space="preserve"> the </w:t>
      </w:r>
      <w:r w:rsidR="005767F8">
        <w:rPr>
          <w:rFonts w:ascii="Times New Roman" w:hAnsi="Times New Roman" w:cs="Times New Roman"/>
          <w:sz w:val="24"/>
          <w:szCs w:val="24"/>
        </w:rPr>
        <w:t xml:space="preserve">neuron </w:t>
      </w:r>
      <w:r w:rsidR="00981347">
        <w:rPr>
          <w:rFonts w:ascii="Times New Roman" w:hAnsi="Times New Roman" w:cs="Times New Roman"/>
          <w:sz w:val="24"/>
          <w:szCs w:val="24"/>
        </w:rPr>
        <w:t xml:space="preserve">position of </w:t>
      </w:r>
      <w:r w:rsidR="00981347" w:rsidRPr="0091315C">
        <w:rPr>
          <w:rFonts w:ascii="Times New Roman" w:hAnsi="Times New Roman" w:cs="Times New Roman"/>
          <w:i/>
          <w:sz w:val="24"/>
          <w:szCs w:val="24"/>
        </w:rPr>
        <w:t>winner_x</w:t>
      </w:r>
      <w:r w:rsidR="00981347">
        <w:rPr>
          <w:rFonts w:ascii="Times New Roman" w:hAnsi="Times New Roman" w:cs="Times New Roman"/>
          <w:sz w:val="24"/>
          <w:szCs w:val="24"/>
        </w:rPr>
        <w:t xml:space="preserve"> and </w:t>
      </w:r>
      <w:r w:rsidR="00981347" w:rsidRPr="0091315C">
        <w:rPr>
          <w:rFonts w:ascii="Times New Roman" w:hAnsi="Times New Roman" w:cs="Times New Roman"/>
          <w:i/>
          <w:sz w:val="24"/>
          <w:szCs w:val="24"/>
        </w:rPr>
        <w:t>winner_y</w:t>
      </w:r>
      <w:r w:rsidR="005E3EC0">
        <w:rPr>
          <w:rFonts w:ascii="Times New Roman" w:hAnsi="Times New Roman" w:cs="Times New Roman"/>
          <w:sz w:val="24"/>
          <w:szCs w:val="24"/>
        </w:rPr>
        <w:t xml:space="preserve"> as shown in the </w:t>
      </w:r>
      <w:r w:rsidR="0091315C">
        <w:rPr>
          <w:rFonts w:ascii="Times New Roman" w:hAnsi="Times New Roman" w:cs="Times New Roman"/>
          <w:sz w:val="24"/>
          <w:szCs w:val="24"/>
        </w:rPr>
        <w:t xml:space="preserve">HDL code fraction below and the </w:t>
      </w:r>
      <w:r w:rsidR="007047A1">
        <w:rPr>
          <w:rFonts w:ascii="Times New Roman" w:hAnsi="Times New Roman" w:cs="Times New Roman"/>
          <w:sz w:val="24"/>
          <w:szCs w:val="24"/>
        </w:rPr>
        <w:t>RTL V</w:t>
      </w:r>
      <w:r w:rsidR="00050E46">
        <w:rPr>
          <w:rFonts w:ascii="Times New Roman" w:hAnsi="Times New Roman" w:cs="Times New Roman"/>
          <w:sz w:val="24"/>
          <w:szCs w:val="24"/>
        </w:rPr>
        <w:t>iew</w:t>
      </w:r>
      <w:r w:rsidR="005E3EC0">
        <w:rPr>
          <w:rFonts w:ascii="Times New Roman" w:hAnsi="Times New Roman" w:cs="Times New Roman"/>
          <w:sz w:val="24"/>
          <w:szCs w:val="24"/>
        </w:rPr>
        <w:t xml:space="preserve"> of Figure </w:t>
      </w:r>
      <w:r w:rsidR="00E225B0">
        <w:rPr>
          <w:rFonts w:ascii="Times New Roman" w:hAnsi="Times New Roman" w:cs="Times New Roman"/>
          <w:sz w:val="24"/>
          <w:szCs w:val="24"/>
        </w:rPr>
        <w:t>3.4.1</w:t>
      </w:r>
      <w:r w:rsidR="00981347">
        <w:rPr>
          <w:rFonts w:ascii="Times New Roman" w:hAnsi="Times New Roman" w:cs="Times New Roman"/>
          <w:sz w:val="24"/>
          <w:szCs w:val="24"/>
        </w:rPr>
        <w:t xml:space="preserve">. </w:t>
      </w:r>
      <w:r w:rsidR="00784D56">
        <w:rPr>
          <w:rFonts w:ascii="Times New Roman" w:hAnsi="Times New Roman" w:cs="Times New Roman"/>
          <w:sz w:val="24"/>
          <w:szCs w:val="24"/>
        </w:rPr>
        <w:t xml:space="preserve">To obtain the </w:t>
      </w:r>
      <w:r w:rsidR="00762971">
        <w:rPr>
          <w:rFonts w:ascii="Times New Roman" w:hAnsi="Times New Roman" w:cs="Times New Roman"/>
          <w:sz w:val="24"/>
          <w:szCs w:val="24"/>
        </w:rPr>
        <w:t xml:space="preserve">position of </w:t>
      </w:r>
      <w:r w:rsidR="005E3EC0">
        <w:rPr>
          <w:rFonts w:ascii="Times New Roman" w:hAnsi="Times New Roman" w:cs="Times New Roman"/>
          <w:sz w:val="24"/>
          <w:szCs w:val="24"/>
        </w:rPr>
        <w:t xml:space="preserve">the </w:t>
      </w:r>
      <w:r w:rsidR="00784D56">
        <w:rPr>
          <w:rFonts w:ascii="Times New Roman" w:hAnsi="Times New Roman" w:cs="Times New Roman"/>
          <w:sz w:val="24"/>
          <w:szCs w:val="24"/>
        </w:rPr>
        <w:t>winner neuron</w:t>
      </w:r>
      <w:r w:rsidR="0090042A">
        <w:rPr>
          <w:rFonts w:ascii="Times New Roman" w:hAnsi="Times New Roman" w:cs="Times New Roman"/>
          <w:sz w:val="24"/>
          <w:szCs w:val="24"/>
        </w:rPr>
        <w:t xml:space="preserve"> as sh</w:t>
      </w:r>
      <w:r w:rsidR="00FE7D4B">
        <w:rPr>
          <w:rFonts w:ascii="Times New Roman" w:hAnsi="Times New Roman" w:cs="Times New Roman"/>
          <w:sz w:val="24"/>
          <w:szCs w:val="24"/>
        </w:rPr>
        <w:t>own in the flow chart of Figure 3.</w:t>
      </w:r>
      <w:r w:rsidR="00E225B0">
        <w:rPr>
          <w:rFonts w:ascii="Times New Roman" w:hAnsi="Times New Roman" w:cs="Times New Roman"/>
          <w:sz w:val="24"/>
          <w:szCs w:val="24"/>
        </w:rPr>
        <w:t>4.2</w:t>
      </w:r>
      <w:r w:rsidR="00784D56">
        <w:rPr>
          <w:rFonts w:ascii="Times New Roman" w:hAnsi="Times New Roman" w:cs="Times New Roman"/>
          <w:sz w:val="24"/>
          <w:szCs w:val="24"/>
        </w:rPr>
        <w:t xml:space="preserve">, </w:t>
      </w:r>
      <w:r w:rsidR="008C7204">
        <w:rPr>
          <w:rFonts w:ascii="Times New Roman" w:hAnsi="Times New Roman" w:cs="Times New Roman"/>
          <w:sz w:val="24"/>
          <w:szCs w:val="24"/>
        </w:rPr>
        <w:t xml:space="preserve">the </w:t>
      </w:r>
      <w:r w:rsidR="00762971">
        <w:rPr>
          <w:rFonts w:ascii="Times New Roman" w:hAnsi="Times New Roman" w:cs="Times New Roman"/>
          <w:sz w:val="24"/>
          <w:szCs w:val="24"/>
        </w:rPr>
        <w:t xml:space="preserve">calculated </w:t>
      </w:r>
      <w:r w:rsidR="00F603E1" w:rsidRPr="0091315C">
        <w:rPr>
          <w:rFonts w:ascii="Times New Roman" w:hAnsi="Times New Roman" w:cs="Times New Roman"/>
          <w:i/>
          <w:sz w:val="24"/>
          <w:szCs w:val="24"/>
        </w:rPr>
        <w:t>new_</w:t>
      </w:r>
      <w:r w:rsidR="00762971" w:rsidRPr="0091315C">
        <w:rPr>
          <w:rFonts w:ascii="Times New Roman" w:hAnsi="Times New Roman" w:cs="Times New Roman"/>
          <w:i/>
          <w:sz w:val="24"/>
          <w:szCs w:val="24"/>
        </w:rPr>
        <w:t>distance</w:t>
      </w:r>
      <w:r w:rsidR="00762971">
        <w:rPr>
          <w:rFonts w:ascii="Times New Roman" w:hAnsi="Times New Roman" w:cs="Times New Roman"/>
          <w:sz w:val="24"/>
          <w:szCs w:val="24"/>
        </w:rPr>
        <w:t xml:space="preserve"> wi</w:t>
      </w:r>
      <w:r w:rsidR="00F603E1">
        <w:rPr>
          <w:rFonts w:ascii="Times New Roman" w:hAnsi="Times New Roman" w:cs="Times New Roman"/>
          <w:sz w:val="24"/>
          <w:szCs w:val="24"/>
        </w:rPr>
        <w:t>ll be compare</w:t>
      </w:r>
      <w:r w:rsidR="005E3EC0">
        <w:rPr>
          <w:rFonts w:ascii="Times New Roman" w:hAnsi="Times New Roman" w:cs="Times New Roman"/>
          <w:sz w:val="24"/>
          <w:szCs w:val="24"/>
        </w:rPr>
        <w:t>d</w:t>
      </w:r>
      <w:r w:rsidR="00F603E1">
        <w:rPr>
          <w:rFonts w:ascii="Times New Roman" w:hAnsi="Times New Roman" w:cs="Times New Roman"/>
          <w:sz w:val="24"/>
          <w:szCs w:val="24"/>
        </w:rPr>
        <w:t xml:space="preserve"> with the </w:t>
      </w:r>
      <w:r w:rsidR="00F603E1" w:rsidRPr="0091315C">
        <w:rPr>
          <w:rFonts w:ascii="Times New Roman" w:hAnsi="Times New Roman" w:cs="Times New Roman"/>
          <w:i/>
          <w:sz w:val="24"/>
          <w:szCs w:val="24"/>
        </w:rPr>
        <w:t>prev_</w:t>
      </w:r>
      <w:r w:rsidR="00762971" w:rsidRPr="0091315C">
        <w:rPr>
          <w:rFonts w:ascii="Times New Roman" w:hAnsi="Times New Roman" w:cs="Times New Roman"/>
          <w:i/>
          <w:sz w:val="24"/>
          <w:szCs w:val="24"/>
        </w:rPr>
        <w:t>distance</w:t>
      </w:r>
      <w:r w:rsidR="00762971">
        <w:rPr>
          <w:rFonts w:ascii="Times New Roman" w:hAnsi="Times New Roman" w:cs="Times New Roman"/>
          <w:sz w:val="24"/>
          <w:szCs w:val="24"/>
        </w:rPr>
        <w:t xml:space="preserve">. If the </w:t>
      </w:r>
      <w:r w:rsidR="00F603E1" w:rsidRPr="0091315C">
        <w:rPr>
          <w:rFonts w:ascii="Times New Roman" w:hAnsi="Times New Roman" w:cs="Times New Roman"/>
          <w:i/>
          <w:sz w:val="24"/>
          <w:szCs w:val="24"/>
        </w:rPr>
        <w:t>new_</w:t>
      </w:r>
      <w:r w:rsidR="00762971" w:rsidRPr="0091315C">
        <w:rPr>
          <w:rFonts w:ascii="Times New Roman" w:hAnsi="Times New Roman" w:cs="Times New Roman"/>
          <w:i/>
          <w:sz w:val="24"/>
          <w:szCs w:val="24"/>
        </w:rPr>
        <w:t>distan</w:t>
      </w:r>
      <w:r w:rsidR="00F603E1" w:rsidRPr="0091315C">
        <w:rPr>
          <w:rFonts w:ascii="Times New Roman" w:hAnsi="Times New Roman" w:cs="Times New Roman"/>
          <w:i/>
          <w:sz w:val="24"/>
          <w:szCs w:val="24"/>
        </w:rPr>
        <w:t>ce</w:t>
      </w:r>
      <w:r w:rsidR="00F603E1">
        <w:rPr>
          <w:rFonts w:ascii="Times New Roman" w:hAnsi="Times New Roman" w:cs="Times New Roman"/>
          <w:sz w:val="24"/>
          <w:szCs w:val="24"/>
        </w:rPr>
        <w:t xml:space="preserve"> is smaller than the </w:t>
      </w:r>
      <w:r w:rsidR="00F603E1" w:rsidRPr="0091315C">
        <w:rPr>
          <w:rFonts w:ascii="Times New Roman" w:hAnsi="Times New Roman" w:cs="Times New Roman"/>
          <w:i/>
          <w:sz w:val="24"/>
          <w:szCs w:val="24"/>
        </w:rPr>
        <w:t>prev_</w:t>
      </w:r>
      <w:r w:rsidR="00762971" w:rsidRPr="0091315C">
        <w:rPr>
          <w:rFonts w:ascii="Times New Roman" w:hAnsi="Times New Roman" w:cs="Times New Roman"/>
          <w:i/>
          <w:sz w:val="24"/>
          <w:szCs w:val="24"/>
        </w:rPr>
        <w:t>distance</w:t>
      </w:r>
      <w:r w:rsidR="00762971">
        <w:rPr>
          <w:rFonts w:ascii="Times New Roman" w:hAnsi="Times New Roman" w:cs="Times New Roman"/>
          <w:sz w:val="24"/>
          <w:szCs w:val="24"/>
        </w:rPr>
        <w:t xml:space="preserve">, </w:t>
      </w:r>
      <w:r w:rsidR="00F603E1">
        <w:rPr>
          <w:rFonts w:ascii="Times New Roman" w:hAnsi="Times New Roman" w:cs="Times New Roman"/>
          <w:sz w:val="24"/>
          <w:szCs w:val="24"/>
        </w:rPr>
        <w:t xml:space="preserve">the </w:t>
      </w:r>
      <w:r w:rsidR="00F603E1" w:rsidRPr="0091315C">
        <w:rPr>
          <w:rFonts w:ascii="Times New Roman" w:hAnsi="Times New Roman" w:cs="Times New Roman"/>
          <w:i/>
          <w:sz w:val="24"/>
          <w:szCs w:val="24"/>
        </w:rPr>
        <w:t>prev_</w:t>
      </w:r>
      <w:r w:rsidR="00A0005C" w:rsidRPr="0091315C">
        <w:rPr>
          <w:rFonts w:ascii="Times New Roman" w:hAnsi="Times New Roman" w:cs="Times New Roman"/>
          <w:i/>
          <w:sz w:val="24"/>
          <w:szCs w:val="24"/>
        </w:rPr>
        <w:t>distance</w:t>
      </w:r>
      <w:r w:rsidR="00A0005C">
        <w:rPr>
          <w:rFonts w:ascii="Times New Roman" w:hAnsi="Times New Roman" w:cs="Times New Roman"/>
          <w:sz w:val="24"/>
          <w:szCs w:val="24"/>
        </w:rPr>
        <w:t xml:space="preserve"> will be replaced by the </w:t>
      </w:r>
      <w:r w:rsidR="00F603E1" w:rsidRPr="0091315C">
        <w:rPr>
          <w:rFonts w:ascii="Times New Roman" w:hAnsi="Times New Roman" w:cs="Times New Roman"/>
          <w:i/>
          <w:sz w:val="24"/>
          <w:szCs w:val="24"/>
        </w:rPr>
        <w:t>new_</w:t>
      </w:r>
      <w:r w:rsidR="00A0005C" w:rsidRPr="0091315C">
        <w:rPr>
          <w:rFonts w:ascii="Times New Roman" w:hAnsi="Times New Roman" w:cs="Times New Roman"/>
          <w:i/>
          <w:sz w:val="24"/>
          <w:szCs w:val="24"/>
        </w:rPr>
        <w:t>distance</w:t>
      </w:r>
      <w:r w:rsidR="00A0005C">
        <w:rPr>
          <w:rFonts w:ascii="Times New Roman" w:hAnsi="Times New Roman" w:cs="Times New Roman"/>
          <w:sz w:val="24"/>
          <w:szCs w:val="24"/>
        </w:rPr>
        <w:t xml:space="preserve"> and the current </w:t>
      </w:r>
      <w:r w:rsidR="00A0005C" w:rsidRPr="0091315C">
        <w:rPr>
          <w:rFonts w:ascii="Times New Roman" w:hAnsi="Times New Roman" w:cs="Times New Roman"/>
          <w:i/>
          <w:sz w:val="24"/>
          <w:szCs w:val="24"/>
        </w:rPr>
        <w:t>weight_x</w:t>
      </w:r>
      <w:r w:rsidR="00A0005C">
        <w:rPr>
          <w:rFonts w:ascii="Times New Roman" w:hAnsi="Times New Roman" w:cs="Times New Roman"/>
          <w:sz w:val="24"/>
          <w:szCs w:val="24"/>
        </w:rPr>
        <w:t xml:space="preserve"> and </w:t>
      </w:r>
      <w:r w:rsidR="008C7204">
        <w:rPr>
          <w:rFonts w:ascii="Times New Roman" w:hAnsi="Times New Roman" w:cs="Times New Roman"/>
          <w:sz w:val="24"/>
          <w:szCs w:val="24"/>
        </w:rPr>
        <w:t xml:space="preserve">current </w:t>
      </w:r>
      <w:r w:rsidR="008C7204" w:rsidRPr="0091315C">
        <w:rPr>
          <w:rFonts w:ascii="Times New Roman" w:hAnsi="Times New Roman" w:cs="Times New Roman"/>
          <w:i/>
          <w:sz w:val="24"/>
          <w:szCs w:val="24"/>
        </w:rPr>
        <w:t>weight_y</w:t>
      </w:r>
      <w:r w:rsidR="008C7204">
        <w:rPr>
          <w:rFonts w:ascii="Times New Roman" w:hAnsi="Times New Roman" w:cs="Times New Roman"/>
          <w:sz w:val="24"/>
          <w:szCs w:val="24"/>
        </w:rPr>
        <w:t xml:space="preserve"> will</w:t>
      </w:r>
      <w:r w:rsidR="00A0005C">
        <w:rPr>
          <w:rFonts w:ascii="Times New Roman" w:hAnsi="Times New Roman" w:cs="Times New Roman"/>
          <w:sz w:val="24"/>
          <w:szCs w:val="24"/>
        </w:rPr>
        <w:t xml:space="preserve"> become the </w:t>
      </w:r>
      <w:r w:rsidR="00A0005C" w:rsidRPr="0091315C">
        <w:rPr>
          <w:rFonts w:ascii="Times New Roman" w:hAnsi="Times New Roman" w:cs="Times New Roman"/>
          <w:i/>
          <w:sz w:val="24"/>
          <w:szCs w:val="24"/>
        </w:rPr>
        <w:t>winner_x</w:t>
      </w:r>
      <w:r w:rsidR="00A0005C">
        <w:rPr>
          <w:rFonts w:ascii="Times New Roman" w:hAnsi="Times New Roman" w:cs="Times New Roman"/>
          <w:sz w:val="24"/>
          <w:szCs w:val="24"/>
        </w:rPr>
        <w:t xml:space="preserve"> and </w:t>
      </w:r>
      <w:r w:rsidR="00A0005C" w:rsidRPr="0091315C">
        <w:rPr>
          <w:rFonts w:ascii="Times New Roman" w:hAnsi="Times New Roman" w:cs="Times New Roman"/>
          <w:i/>
          <w:sz w:val="24"/>
          <w:szCs w:val="24"/>
        </w:rPr>
        <w:t>winner_y</w:t>
      </w:r>
      <w:r w:rsidR="00A0005C">
        <w:rPr>
          <w:rFonts w:ascii="Times New Roman" w:hAnsi="Times New Roman" w:cs="Times New Roman"/>
          <w:sz w:val="24"/>
          <w:szCs w:val="24"/>
        </w:rPr>
        <w:t xml:space="preserve">.To calculate the </w:t>
      </w:r>
      <w:r w:rsidR="00F603E1" w:rsidRPr="0091315C">
        <w:rPr>
          <w:rFonts w:ascii="Times New Roman" w:hAnsi="Times New Roman" w:cs="Times New Roman"/>
          <w:i/>
          <w:sz w:val="24"/>
          <w:szCs w:val="24"/>
        </w:rPr>
        <w:t>new_</w:t>
      </w:r>
      <w:r w:rsidR="00A0005C" w:rsidRPr="0091315C">
        <w:rPr>
          <w:rFonts w:ascii="Times New Roman" w:hAnsi="Times New Roman" w:cs="Times New Roman"/>
          <w:i/>
          <w:sz w:val="24"/>
          <w:szCs w:val="24"/>
        </w:rPr>
        <w:t>distance</w:t>
      </w:r>
      <w:r w:rsidR="00A0005C">
        <w:rPr>
          <w:rFonts w:ascii="Times New Roman" w:hAnsi="Times New Roman" w:cs="Times New Roman"/>
          <w:sz w:val="24"/>
          <w:szCs w:val="24"/>
        </w:rPr>
        <w:t xml:space="preserve">, </w:t>
      </w:r>
      <w:r w:rsidR="00784D56">
        <w:rPr>
          <w:rFonts w:ascii="Times New Roman" w:hAnsi="Times New Roman" w:cs="Times New Roman"/>
          <w:sz w:val="24"/>
          <w:szCs w:val="24"/>
        </w:rPr>
        <w:t>the selected inpu</w:t>
      </w:r>
      <w:r w:rsidR="0091315C">
        <w:rPr>
          <w:rFonts w:ascii="Times New Roman" w:hAnsi="Times New Roman" w:cs="Times New Roman"/>
          <w:sz w:val="24"/>
          <w:szCs w:val="24"/>
        </w:rPr>
        <w:t xml:space="preserve">t for </w:t>
      </w:r>
      <w:r w:rsidR="0091315C" w:rsidRPr="0091315C">
        <w:rPr>
          <w:rFonts w:ascii="Times New Roman" w:hAnsi="Times New Roman" w:cs="Times New Roman"/>
          <w:i/>
          <w:sz w:val="24"/>
          <w:szCs w:val="24"/>
        </w:rPr>
        <w:t>position_</w:t>
      </w:r>
      <w:r w:rsidR="00A0005C" w:rsidRPr="0091315C">
        <w:rPr>
          <w:rFonts w:ascii="Times New Roman" w:hAnsi="Times New Roman" w:cs="Times New Roman"/>
          <w:i/>
          <w:sz w:val="24"/>
          <w:szCs w:val="24"/>
        </w:rPr>
        <w:t>x</w:t>
      </w:r>
      <w:r w:rsidR="0091315C">
        <w:rPr>
          <w:rFonts w:ascii="Times New Roman" w:hAnsi="Times New Roman" w:cs="Times New Roman"/>
          <w:sz w:val="24"/>
          <w:szCs w:val="24"/>
        </w:rPr>
        <w:t xml:space="preserve"> and </w:t>
      </w:r>
      <w:r w:rsidR="0091315C" w:rsidRPr="0091315C">
        <w:rPr>
          <w:rFonts w:ascii="Times New Roman" w:hAnsi="Times New Roman" w:cs="Times New Roman"/>
          <w:i/>
          <w:sz w:val="24"/>
          <w:szCs w:val="24"/>
        </w:rPr>
        <w:t>position_</w:t>
      </w:r>
      <w:r w:rsidR="00A0005C" w:rsidRPr="0091315C">
        <w:rPr>
          <w:rFonts w:ascii="Times New Roman" w:hAnsi="Times New Roman" w:cs="Times New Roman"/>
          <w:i/>
          <w:sz w:val="24"/>
          <w:szCs w:val="24"/>
        </w:rPr>
        <w:t>y</w:t>
      </w:r>
      <w:r w:rsidR="00A0005C">
        <w:rPr>
          <w:rFonts w:ascii="Times New Roman" w:hAnsi="Times New Roman" w:cs="Times New Roman"/>
          <w:sz w:val="24"/>
          <w:szCs w:val="24"/>
        </w:rPr>
        <w:t xml:space="preserve"> are compare</w:t>
      </w:r>
      <w:r w:rsidR="005E3EC0">
        <w:rPr>
          <w:rFonts w:ascii="Times New Roman" w:hAnsi="Times New Roman" w:cs="Times New Roman"/>
          <w:sz w:val="24"/>
          <w:szCs w:val="24"/>
        </w:rPr>
        <w:t>dto</w:t>
      </w:r>
      <w:r w:rsidR="00A0005C">
        <w:rPr>
          <w:rFonts w:ascii="Times New Roman" w:hAnsi="Times New Roman" w:cs="Times New Roman"/>
          <w:sz w:val="24"/>
          <w:szCs w:val="24"/>
        </w:rPr>
        <w:t xml:space="preserve"> the</w:t>
      </w:r>
      <w:r w:rsidR="00762971" w:rsidRPr="0091315C">
        <w:rPr>
          <w:rFonts w:ascii="Times New Roman" w:hAnsi="Times New Roman" w:cs="Times New Roman"/>
          <w:i/>
          <w:sz w:val="24"/>
          <w:szCs w:val="24"/>
        </w:rPr>
        <w:t>weight_x</w:t>
      </w:r>
      <w:r w:rsidR="00762971">
        <w:rPr>
          <w:rFonts w:ascii="Times New Roman" w:hAnsi="Times New Roman" w:cs="Times New Roman"/>
          <w:sz w:val="24"/>
          <w:szCs w:val="24"/>
        </w:rPr>
        <w:t xml:space="preserve"> and </w:t>
      </w:r>
      <w:r w:rsidR="00762971" w:rsidRPr="0091315C">
        <w:rPr>
          <w:rFonts w:ascii="Times New Roman" w:hAnsi="Times New Roman" w:cs="Times New Roman"/>
          <w:i/>
          <w:sz w:val="24"/>
          <w:szCs w:val="24"/>
        </w:rPr>
        <w:t>weight_y</w:t>
      </w:r>
      <w:r w:rsidR="00A0005C">
        <w:rPr>
          <w:rFonts w:ascii="Times New Roman" w:hAnsi="Times New Roman" w:cs="Times New Roman"/>
          <w:sz w:val="24"/>
          <w:szCs w:val="24"/>
        </w:rPr>
        <w:t xml:space="preserve"> to find the </w:t>
      </w:r>
      <w:r w:rsidR="003113D6">
        <w:rPr>
          <w:rFonts w:ascii="Times New Roman" w:hAnsi="Times New Roman" w:cs="Times New Roman"/>
          <w:sz w:val="24"/>
          <w:szCs w:val="24"/>
        </w:rPr>
        <w:t>greater</w:t>
      </w:r>
      <w:commentRangeStart w:id="787"/>
      <w:ins w:id="788" w:author="User" w:date="2016-01-13T21:17:00Z">
        <w:r w:rsidR="00B1188B">
          <w:rPr>
            <w:rFonts w:ascii="Times New Roman" w:hAnsi="Times New Roman" w:cs="Times New Roman"/>
            <w:sz w:val="24"/>
            <w:szCs w:val="24"/>
          </w:rPr>
          <w:t xml:space="preserve"> </w:t>
        </w:r>
        <w:commentRangeEnd w:id="787"/>
        <w:r w:rsidR="00B1188B">
          <w:rPr>
            <w:rStyle w:val="CommentReference"/>
          </w:rPr>
          <w:commentReference w:id="787"/>
        </w:r>
      </w:ins>
      <w:r w:rsidR="0091315C">
        <w:rPr>
          <w:rFonts w:ascii="Times New Roman" w:hAnsi="Times New Roman" w:cs="Times New Roman"/>
          <w:i/>
          <w:sz w:val="24"/>
          <w:szCs w:val="24"/>
        </w:rPr>
        <w:t>position_</w:t>
      </w:r>
      <w:r w:rsidR="008C7204" w:rsidRPr="0091315C">
        <w:rPr>
          <w:rFonts w:ascii="Times New Roman" w:hAnsi="Times New Roman" w:cs="Times New Roman"/>
          <w:i/>
          <w:sz w:val="24"/>
          <w:szCs w:val="24"/>
        </w:rPr>
        <w:t>x</w:t>
      </w:r>
      <w:r w:rsidR="0091315C">
        <w:rPr>
          <w:rFonts w:ascii="Times New Roman" w:hAnsi="Times New Roman" w:cs="Times New Roman"/>
          <w:sz w:val="24"/>
          <w:szCs w:val="24"/>
        </w:rPr>
        <w:t xml:space="preserve"> and </w:t>
      </w:r>
      <w:r w:rsidR="0091315C" w:rsidRPr="0091315C">
        <w:rPr>
          <w:rFonts w:ascii="Times New Roman" w:hAnsi="Times New Roman" w:cs="Times New Roman"/>
          <w:i/>
          <w:sz w:val="24"/>
          <w:szCs w:val="24"/>
        </w:rPr>
        <w:t>position_</w:t>
      </w:r>
      <w:r w:rsidR="008C7204" w:rsidRPr="0091315C">
        <w:rPr>
          <w:rFonts w:ascii="Times New Roman" w:hAnsi="Times New Roman" w:cs="Times New Roman"/>
          <w:i/>
          <w:sz w:val="24"/>
          <w:szCs w:val="24"/>
        </w:rPr>
        <w:t>y</w:t>
      </w:r>
      <w:r w:rsidR="005E3EC0">
        <w:rPr>
          <w:rFonts w:ascii="Times New Roman" w:hAnsi="Times New Roman" w:cs="Times New Roman"/>
          <w:sz w:val="24"/>
          <w:szCs w:val="24"/>
        </w:rPr>
        <w:t>to subtract</w:t>
      </w:r>
      <w:r w:rsidR="00A0005C">
        <w:rPr>
          <w:rFonts w:ascii="Times New Roman" w:hAnsi="Times New Roman" w:cs="Times New Roman"/>
          <w:sz w:val="24"/>
          <w:szCs w:val="24"/>
        </w:rPr>
        <w:t xml:space="preserve"> the smaller </w:t>
      </w:r>
      <w:r w:rsidR="00A0005C" w:rsidRPr="0091315C">
        <w:rPr>
          <w:rFonts w:ascii="Times New Roman" w:hAnsi="Times New Roman" w:cs="Times New Roman"/>
          <w:i/>
          <w:sz w:val="24"/>
          <w:szCs w:val="24"/>
        </w:rPr>
        <w:t>position</w:t>
      </w:r>
      <w:r w:rsidR="0091315C" w:rsidRPr="0091315C">
        <w:rPr>
          <w:rFonts w:ascii="Times New Roman" w:hAnsi="Times New Roman" w:cs="Times New Roman"/>
          <w:i/>
          <w:sz w:val="24"/>
          <w:szCs w:val="24"/>
        </w:rPr>
        <w:t>_x</w:t>
      </w:r>
      <w:r w:rsidR="0091315C">
        <w:rPr>
          <w:rFonts w:ascii="Times New Roman" w:hAnsi="Times New Roman" w:cs="Times New Roman"/>
          <w:sz w:val="24"/>
          <w:szCs w:val="24"/>
        </w:rPr>
        <w:t xml:space="preserve"> and </w:t>
      </w:r>
      <w:r w:rsidR="0091315C" w:rsidRPr="0091315C">
        <w:rPr>
          <w:rFonts w:ascii="Times New Roman" w:hAnsi="Times New Roman" w:cs="Times New Roman"/>
          <w:i/>
          <w:sz w:val="24"/>
          <w:szCs w:val="24"/>
        </w:rPr>
        <w:t>position_</w:t>
      </w:r>
      <w:r w:rsidR="008C7204" w:rsidRPr="0091315C">
        <w:rPr>
          <w:rFonts w:ascii="Times New Roman" w:hAnsi="Times New Roman" w:cs="Times New Roman"/>
          <w:i/>
          <w:sz w:val="24"/>
          <w:szCs w:val="24"/>
        </w:rPr>
        <w:t>y</w:t>
      </w:r>
      <w:r w:rsidR="00762971">
        <w:rPr>
          <w:rFonts w:ascii="Times New Roman" w:hAnsi="Times New Roman" w:cs="Times New Roman"/>
          <w:sz w:val="24"/>
          <w:szCs w:val="24"/>
        </w:rPr>
        <w:t>.</w:t>
      </w:r>
    </w:p>
    <w:p w:rsidR="00B1188B" w:rsidRDefault="00B73E4F" w:rsidP="00B1188B">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code </w:t>
      </w:r>
      <w:r w:rsidR="005E3EC0">
        <w:rPr>
          <w:rFonts w:ascii="Times New Roman" w:hAnsi="Times New Roman" w:cs="Times New Roman"/>
          <w:sz w:val="24"/>
          <w:szCs w:val="24"/>
        </w:rPr>
        <w:t xml:space="preserve">fraction </w:t>
      </w:r>
      <w:r>
        <w:rPr>
          <w:rFonts w:ascii="Times New Roman" w:hAnsi="Times New Roman" w:cs="Times New Roman"/>
          <w:sz w:val="24"/>
          <w:szCs w:val="24"/>
        </w:rPr>
        <w:t xml:space="preserve">below shows </w:t>
      </w:r>
      <w:r w:rsidR="0091315C">
        <w:rPr>
          <w:rFonts w:ascii="Times New Roman" w:hAnsi="Times New Roman" w:cs="Times New Roman"/>
          <w:sz w:val="24"/>
          <w:szCs w:val="24"/>
        </w:rPr>
        <w:t xml:space="preserve">the selected input for </w:t>
      </w:r>
      <w:r w:rsidR="0091315C" w:rsidRPr="0091315C">
        <w:rPr>
          <w:rFonts w:ascii="Times New Roman" w:hAnsi="Times New Roman" w:cs="Times New Roman"/>
          <w:i/>
          <w:sz w:val="24"/>
          <w:szCs w:val="24"/>
        </w:rPr>
        <w:t>position_</w:t>
      </w:r>
      <w:r w:rsidRPr="0091315C">
        <w:rPr>
          <w:rFonts w:ascii="Times New Roman" w:hAnsi="Times New Roman" w:cs="Times New Roman"/>
          <w:i/>
          <w:sz w:val="24"/>
          <w:szCs w:val="24"/>
        </w:rPr>
        <w:t>x</w:t>
      </w:r>
      <w:r w:rsidR="0091315C">
        <w:rPr>
          <w:rFonts w:ascii="Times New Roman" w:hAnsi="Times New Roman" w:cs="Times New Roman"/>
          <w:sz w:val="24"/>
          <w:szCs w:val="24"/>
        </w:rPr>
        <w:t xml:space="preserve"> and </w:t>
      </w:r>
      <w:r w:rsidR="0091315C" w:rsidRPr="0091315C">
        <w:rPr>
          <w:rFonts w:ascii="Times New Roman" w:hAnsi="Times New Roman" w:cs="Times New Roman"/>
          <w:i/>
          <w:sz w:val="24"/>
          <w:szCs w:val="24"/>
        </w:rPr>
        <w:t>position_</w:t>
      </w:r>
      <w:r w:rsidRPr="0091315C">
        <w:rPr>
          <w:rFonts w:ascii="Times New Roman" w:hAnsi="Times New Roman" w:cs="Times New Roman"/>
          <w:i/>
          <w:sz w:val="24"/>
          <w:szCs w:val="24"/>
        </w:rPr>
        <w:t>y</w:t>
      </w:r>
      <w:commentRangeStart w:id="789"/>
      <w:ins w:id="790" w:author="User" w:date="2016-01-13T21:17:00Z">
        <w:r w:rsidR="00B1188B">
          <w:rPr>
            <w:rFonts w:ascii="Times New Roman" w:hAnsi="Times New Roman" w:cs="Times New Roman"/>
            <w:i/>
            <w:sz w:val="24"/>
            <w:szCs w:val="24"/>
          </w:rPr>
          <w:t xml:space="preserve"> </w:t>
        </w:r>
        <w:commentRangeEnd w:id="789"/>
        <w:r w:rsidR="00B1188B">
          <w:rPr>
            <w:rStyle w:val="CommentReference"/>
          </w:rPr>
          <w:commentReference w:id="789"/>
        </w:r>
      </w:ins>
      <w:r w:rsidR="005E3EC0">
        <w:rPr>
          <w:rFonts w:ascii="Times New Roman" w:hAnsi="Times New Roman" w:cs="Times New Roman"/>
          <w:sz w:val="24"/>
          <w:szCs w:val="24"/>
        </w:rPr>
        <w:t xml:space="preserve">being compared to </w:t>
      </w:r>
      <w:r>
        <w:rPr>
          <w:rFonts w:ascii="Times New Roman" w:hAnsi="Times New Roman" w:cs="Times New Roman"/>
          <w:sz w:val="24"/>
          <w:szCs w:val="24"/>
        </w:rPr>
        <w:t xml:space="preserve">the </w:t>
      </w:r>
      <w:r w:rsidRPr="0091315C">
        <w:rPr>
          <w:rFonts w:ascii="Times New Roman" w:hAnsi="Times New Roman" w:cs="Times New Roman"/>
          <w:i/>
          <w:sz w:val="24"/>
          <w:szCs w:val="24"/>
        </w:rPr>
        <w:t>weight_x</w:t>
      </w:r>
      <w:r>
        <w:rPr>
          <w:rFonts w:ascii="Times New Roman" w:hAnsi="Times New Roman" w:cs="Times New Roman"/>
          <w:sz w:val="24"/>
          <w:szCs w:val="24"/>
        </w:rPr>
        <w:t xml:space="preserve"> and </w:t>
      </w:r>
      <w:r w:rsidRPr="0091315C">
        <w:rPr>
          <w:rFonts w:ascii="Times New Roman" w:hAnsi="Times New Roman" w:cs="Times New Roman"/>
          <w:i/>
          <w:sz w:val="24"/>
          <w:szCs w:val="24"/>
        </w:rPr>
        <w:t>weight_y</w:t>
      </w:r>
      <w:r>
        <w:rPr>
          <w:rFonts w:ascii="Times New Roman" w:hAnsi="Times New Roman" w:cs="Times New Roman"/>
          <w:sz w:val="24"/>
          <w:szCs w:val="24"/>
        </w:rPr>
        <w:t>. The smaller position</w:t>
      </w:r>
      <w:r w:rsidR="005E3EC0">
        <w:rPr>
          <w:rFonts w:ascii="Times New Roman" w:hAnsi="Times New Roman" w:cs="Times New Roman"/>
          <w:sz w:val="24"/>
          <w:szCs w:val="24"/>
        </w:rPr>
        <w:t xml:space="preserve"> value will be subtracted from the greater position value</w:t>
      </w:r>
      <w:commentRangeStart w:id="791"/>
      <w:r w:rsidR="005E3EC0" w:rsidRPr="00B1188B">
        <w:rPr>
          <w:rFonts w:ascii="Times New Roman" w:hAnsi="Times New Roman" w:cs="Times New Roman"/>
          <w:sz w:val="24"/>
          <w:szCs w:val="24"/>
          <w:highlight w:val="yellow"/>
        </w:rPr>
        <w:t>.</w:t>
      </w:r>
      <w:r w:rsidR="00B1188B" w:rsidRPr="00B1188B">
        <w:rPr>
          <w:rFonts w:ascii="Times New Roman" w:hAnsi="Times New Roman" w:cs="Times New Roman"/>
          <w:sz w:val="24"/>
          <w:szCs w:val="24"/>
          <w:highlight w:val="yellow"/>
        </w:rPr>
        <w:t xml:space="preserve"> After calculating the</w:t>
      </w:r>
      <w:commentRangeStart w:id="792"/>
      <w:ins w:id="793" w:author="User" w:date="2016-01-13T21:17:00Z">
        <w:r w:rsidR="00B1188B" w:rsidRPr="00B1188B">
          <w:rPr>
            <w:rFonts w:ascii="Times New Roman" w:hAnsi="Times New Roman" w:cs="Times New Roman"/>
            <w:sz w:val="24"/>
            <w:szCs w:val="24"/>
            <w:highlight w:val="yellow"/>
          </w:rPr>
          <w:t xml:space="preserve"> </w:t>
        </w:r>
        <w:commentRangeEnd w:id="792"/>
        <w:r w:rsidR="00B1188B" w:rsidRPr="00B1188B">
          <w:rPr>
            <w:rStyle w:val="CommentReference"/>
          </w:rPr>
          <w:commentReference w:id="792"/>
        </w:r>
      </w:ins>
      <w:r w:rsidR="00B1188B" w:rsidRPr="00B1188B">
        <w:rPr>
          <w:rFonts w:ascii="Times New Roman" w:hAnsi="Times New Roman" w:cs="Times New Roman"/>
          <w:i/>
          <w:sz w:val="24"/>
          <w:szCs w:val="24"/>
          <w:highlight w:val="yellow"/>
        </w:rPr>
        <w:t>position_x</w:t>
      </w:r>
      <w:r w:rsidR="00B1188B" w:rsidRPr="00B1188B">
        <w:rPr>
          <w:rFonts w:ascii="Times New Roman" w:hAnsi="Times New Roman" w:cs="Times New Roman"/>
          <w:sz w:val="24"/>
          <w:szCs w:val="24"/>
          <w:highlight w:val="yellow"/>
        </w:rPr>
        <w:t xml:space="preserve"> and </w:t>
      </w:r>
      <w:r w:rsidR="00B1188B" w:rsidRPr="00B1188B">
        <w:rPr>
          <w:rFonts w:ascii="Times New Roman" w:hAnsi="Times New Roman" w:cs="Times New Roman"/>
          <w:i/>
          <w:sz w:val="24"/>
          <w:szCs w:val="24"/>
          <w:highlight w:val="yellow"/>
        </w:rPr>
        <w:t>position_y</w:t>
      </w:r>
      <w:r w:rsidR="00B1188B" w:rsidRPr="00B1188B">
        <w:rPr>
          <w:rFonts w:ascii="Times New Roman" w:hAnsi="Times New Roman" w:cs="Times New Roman"/>
          <w:sz w:val="24"/>
          <w:szCs w:val="24"/>
          <w:highlight w:val="yellow"/>
        </w:rPr>
        <w:t xml:space="preserve">, the same method is used to find the larger position value so that it can subract the smaller position value to obtain the </w:t>
      </w:r>
      <w:r w:rsidR="00B1188B" w:rsidRPr="00B1188B">
        <w:rPr>
          <w:rFonts w:ascii="Times New Roman" w:hAnsi="Times New Roman" w:cs="Times New Roman"/>
          <w:i/>
          <w:sz w:val="24"/>
          <w:szCs w:val="24"/>
          <w:highlight w:val="yellow"/>
        </w:rPr>
        <w:t>new_distance</w:t>
      </w:r>
      <w:r w:rsidR="00B1188B" w:rsidRPr="00B1188B">
        <w:rPr>
          <w:rFonts w:ascii="Times New Roman" w:hAnsi="Times New Roman" w:cs="Times New Roman"/>
          <w:sz w:val="24"/>
          <w:szCs w:val="24"/>
          <w:highlight w:val="yellow"/>
        </w:rPr>
        <w:t>.</w:t>
      </w:r>
      <w:r w:rsidR="00B1188B">
        <w:rPr>
          <w:rFonts w:ascii="Times New Roman" w:hAnsi="Times New Roman" w:cs="Times New Roman"/>
          <w:sz w:val="24"/>
          <w:szCs w:val="24"/>
        </w:rPr>
        <w:t xml:space="preserve"> </w:t>
      </w:r>
      <w:commentRangeEnd w:id="791"/>
      <w:r w:rsidR="00B1188B">
        <w:rPr>
          <w:rStyle w:val="CommentReference"/>
        </w:rPr>
        <w:commentReference w:id="791"/>
      </w:r>
    </w:p>
    <w:p w:rsidR="00B73E4F" w:rsidRDefault="00747BF1" w:rsidP="00FE07A3">
      <w:pPr>
        <w:spacing w:before="240"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73E4F" w:rsidRPr="00B73E4F">
        <w:rPr>
          <w:rFonts w:ascii="Times New Roman" w:hAnsi="Times New Roman" w:cs="Times New Roman"/>
          <w:sz w:val="24"/>
          <w:szCs w:val="24"/>
        </w:rPr>
        <w:t>if(</w:t>
      </w:r>
      <w:r w:rsidR="00B73E4F" w:rsidRPr="0091315C">
        <w:rPr>
          <w:rFonts w:ascii="Times New Roman" w:hAnsi="Times New Roman" w:cs="Times New Roman"/>
          <w:i/>
          <w:sz w:val="24"/>
          <w:szCs w:val="24"/>
        </w:rPr>
        <w:t>selected_x</w:t>
      </w:r>
      <w:r w:rsidR="00B73E4F" w:rsidRPr="00B73E4F">
        <w:rPr>
          <w:rFonts w:ascii="Times New Roman" w:hAnsi="Times New Roman" w:cs="Times New Roman"/>
          <w:sz w:val="24"/>
          <w:szCs w:val="24"/>
        </w:rPr>
        <w:t>&gt;</w:t>
      </w:r>
      <w:r w:rsidR="00B73E4F" w:rsidRPr="0091315C">
        <w:rPr>
          <w:rFonts w:ascii="Times New Roman" w:hAnsi="Times New Roman" w:cs="Times New Roman"/>
          <w:i/>
          <w:sz w:val="24"/>
          <w:szCs w:val="24"/>
        </w:rPr>
        <w:t>weight_x</w:t>
      </w:r>
      <w:r w:rsidR="00B73E4F" w:rsidRPr="00B73E4F">
        <w:rPr>
          <w:rFonts w:ascii="Times New Roman" w:hAnsi="Times New Roman" w:cs="Times New Roman"/>
          <w:sz w:val="24"/>
          <w:szCs w:val="24"/>
        </w:rPr>
        <w:t>)</w:t>
      </w:r>
    </w:p>
    <w:p w:rsidR="00B73E4F" w:rsidRPr="00B73E4F" w:rsidRDefault="00747BF1" w:rsidP="00B73E4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73E4F">
        <w:rPr>
          <w:rFonts w:ascii="Times New Roman" w:hAnsi="Times New Roman" w:cs="Times New Roman"/>
          <w:sz w:val="24"/>
          <w:szCs w:val="24"/>
        </w:rPr>
        <w:tab/>
      </w:r>
      <w:r w:rsidR="00B73E4F" w:rsidRPr="0091315C">
        <w:rPr>
          <w:rFonts w:ascii="Times New Roman" w:hAnsi="Times New Roman" w:cs="Times New Roman"/>
          <w:i/>
          <w:sz w:val="24"/>
          <w:szCs w:val="24"/>
        </w:rPr>
        <w:t>position_x</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selected_x</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weight_x</w:t>
      </w:r>
      <w:r w:rsidR="00B73E4F" w:rsidRPr="00B73E4F">
        <w:rPr>
          <w:rFonts w:ascii="Times New Roman" w:hAnsi="Times New Roman" w:cs="Times New Roman"/>
          <w:sz w:val="24"/>
          <w:szCs w:val="24"/>
        </w:rPr>
        <w:t>;</w:t>
      </w:r>
    </w:p>
    <w:p w:rsidR="00B73E4F" w:rsidRPr="00B73E4F" w:rsidRDefault="00747BF1" w:rsidP="00B73E4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73E4F" w:rsidRPr="00B73E4F">
        <w:rPr>
          <w:rFonts w:ascii="Times New Roman" w:hAnsi="Times New Roman" w:cs="Times New Roman"/>
          <w:sz w:val="24"/>
          <w:szCs w:val="24"/>
        </w:rPr>
        <w:t>else</w:t>
      </w:r>
    </w:p>
    <w:p w:rsidR="00B73E4F" w:rsidRDefault="0091315C" w:rsidP="00B73E4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73E4F" w:rsidRPr="0091315C">
        <w:rPr>
          <w:rFonts w:ascii="Times New Roman" w:hAnsi="Times New Roman" w:cs="Times New Roman"/>
          <w:i/>
          <w:sz w:val="24"/>
          <w:szCs w:val="24"/>
        </w:rPr>
        <w:t>position_x</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weight_x</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selected_x</w:t>
      </w:r>
      <w:r w:rsidR="00B73E4F" w:rsidRPr="00B73E4F">
        <w:rPr>
          <w:rFonts w:ascii="Times New Roman" w:hAnsi="Times New Roman" w:cs="Times New Roman"/>
          <w:sz w:val="24"/>
          <w:szCs w:val="24"/>
        </w:rPr>
        <w:t>;</w:t>
      </w:r>
    </w:p>
    <w:p w:rsidR="00B71272" w:rsidRPr="00B73E4F" w:rsidRDefault="00B71272" w:rsidP="00B73E4F">
      <w:pPr>
        <w:spacing w:after="0" w:line="240" w:lineRule="auto"/>
        <w:jc w:val="both"/>
        <w:rPr>
          <w:rFonts w:ascii="Times New Roman" w:hAnsi="Times New Roman" w:cs="Times New Roman"/>
          <w:sz w:val="24"/>
          <w:szCs w:val="24"/>
        </w:rPr>
      </w:pPr>
    </w:p>
    <w:p w:rsidR="00B73E4F" w:rsidRPr="00B73E4F" w:rsidRDefault="00747BF1" w:rsidP="00B73E4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73E4F" w:rsidRPr="00B73E4F">
        <w:rPr>
          <w:rFonts w:ascii="Times New Roman" w:hAnsi="Times New Roman" w:cs="Times New Roman"/>
          <w:sz w:val="24"/>
          <w:szCs w:val="24"/>
        </w:rPr>
        <w:t>if(</w:t>
      </w:r>
      <w:r w:rsidR="00B73E4F" w:rsidRPr="0091315C">
        <w:rPr>
          <w:rFonts w:ascii="Times New Roman" w:hAnsi="Times New Roman" w:cs="Times New Roman"/>
          <w:i/>
          <w:sz w:val="24"/>
          <w:szCs w:val="24"/>
        </w:rPr>
        <w:t>selected_y</w:t>
      </w:r>
      <w:r w:rsidR="00B73E4F" w:rsidRPr="00B73E4F">
        <w:rPr>
          <w:rFonts w:ascii="Times New Roman" w:hAnsi="Times New Roman" w:cs="Times New Roman"/>
          <w:sz w:val="24"/>
          <w:szCs w:val="24"/>
        </w:rPr>
        <w:t>&gt;</w:t>
      </w:r>
      <w:r w:rsidR="00B73E4F" w:rsidRPr="0091315C">
        <w:rPr>
          <w:rFonts w:ascii="Times New Roman" w:hAnsi="Times New Roman" w:cs="Times New Roman"/>
          <w:i/>
          <w:sz w:val="24"/>
          <w:szCs w:val="24"/>
        </w:rPr>
        <w:t>weight_y</w:t>
      </w:r>
      <w:r w:rsidR="00B73E4F" w:rsidRPr="00B73E4F">
        <w:rPr>
          <w:rFonts w:ascii="Times New Roman" w:hAnsi="Times New Roman" w:cs="Times New Roman"/>
          <w:sz w:val="24"/>
          <w:szCs w:val="24"/>
        </w:rPr>
        <w:t>)</w:t>
      </w:r>
    </w:p>
    <w:p w:rsidR="00B73E4F" w:rsidRPr="00B73E4F" w:rsidRDefault="00747BF1" w:rsidP="00B73E4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73E4F" w:rsidRPr="00B73E4F">
        <w:rPr>
          <w:rFonts w:ascii="Times New Roman" w:hAnsi="Times New Roman" w:cs="Times New Roman"/>
          <w:sz w:val="24"/>
          <w:szCs w:val="24"/>
        </w:rPr>
        <w:tab/>
      </w:r>
      <w:r w:rsidR="00B73E4F" w:rsidRPr="0091315C">
        <w:rPr>
          <w:rFonts w:ascii="Times New Roman" w:hAnsi="Times New Roman" w:cs="Times New Roman"/>
          <w:i/>
          <w:sz w:val="24"/>
          <w:szCs w:val="24"/>
        </w:rPr>
        <w:t>position_y</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selected_y</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weight_y</w:t>
      </w:r>
      <w:r w:rsidR="00B73E4F" w:rsidRPr="00B73E4F">
        <w:rPr>
          <w:rFonts w:ascii="Times New Roman" w:hAnsi="Times New Roman" w:cs="Times New Roman"/>
          <w:sz w:val="24"/>
          <w:szCs w:val="24"/>
        </w:rPr>
        <w:t>;</w:t>
      </w:r>
    </w:p>
    <w:p w:rsidR="00B73E4F" w:rsidRPr="00B73E4F" w:rsidRDefault="00747BF1" w:rsidP="00B73E4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73E4F" w:rsidRPr="00B73E4F">
        <w:rPr>
          <w:rFonts w:ascii="Times New Roman" w:hAnsi="Times New Roman" w:cs="Times New Roman"/>
          <w:sz w:val="24"/>
          <w:szCs w:val="24"/>
        </w:rPr>
        <w:t>else</w:t>
      </w:r>
    </w:p>
    <w:p w:rsidR="00B73E4F" w:rsidRDefault="00747BF1" w:rsidP="00B73E4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73E4F" w:rsidRPr="0091315C">
        <w:rPr>
          <w:rFonts w:ascii="Times New Roman" w:hAnsi="Times New Roman" w:cs="Times New Roman"/>
          <w:i/>
          <w:sz w:val="24"/>
          <w:szCs w:val="24"/>
        </w:rPr>
        <w:t>position_y</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weight_y</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selected_y</w:t>
      </w:r>
      <w:r w:rsidR="00B73E4F" w:rsidRPr="00B73E4F">
        <w:rPr>
          <w:rFonts w:ascii="Times New Roman" w:hAnsi="Times New Roman" w:cs="Times New Roman"/>
          <w:sz w:val="24"/>
          <w:szCs w:val="24"/>
        </w:rPr>
        <w:t>;</w:t>
      </w:r>
    </w:p>
    <w:p w:rsidR="00B71272" w:rsidRPr="00B73E4F" w:rsidRDefault="00B71272" w:rsidP="00B73E4F">
      <w:pPr>
        <w:spacing w:after="0" w:line="240" w:lineRule="auto"/>
        <w:jc w:val="both"/>
        <w:rPr>
          <w:rFonts w:ascii="Times New Roman" w:hAnsi="Times New Roman" w:cs="Times New Roman"/>
          <w:sz w:val="24"/>
          <w:szCs w:val="24"/>
        </w:rPr>
      </w:pPr>
    </w:p>
    <w:p w:rsidR="00B73E4F" w:rsidRPr="00B73E4F" w:rsidRDefault="00747BF1" w:rsidP="00B73E4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73E4F" w:rsidRPr="00B73E4F">
        <w:rPr>
          <w:rFonts w:ascii="Times New Roman" w:hAnsi="Times New Roman" w:cs="Times New Roman"/>
          <w:sz w:val="24"/>
          <w:szCs w:val="24"/>
        </w:rPr>
        <w:t>if(</w:t>
      </w:r>
      <w:r w:rsidR="00B73E4F" w:rsidRPr="0091315C">
        <w:rPr>
          <w:rFonts w:ascii="Times New Roman" w:hAnsi="Times New Roman" w:cs="Times New Roman"/>
          <w:i/>
          <w:sz w:val="24"/>
          <w:szCs w:val="24"/>
        </w:rPr>
        <w:t>position_x</w:t>
      </w:r>
      <w:r w:rsidR="00B73E4F" w:rsidRPr="00B73E4F">
        <w:rPr>
          <w:rFonts w:ascii="Times New Roman" w:hAnsi="Times New Roman" w:cs="Times New Roman"/>
          <w:sz w:val="24"/>
          <w:szCs w:val="24"/>
        </w:rPr>
        <w:t>&gt;</w:t>
      </w:r>
      <w:r w:rsidR="00B73E4F" w:rsidRPr="0091315C">
        <w:rPr>
          <w:rFonts w:ascii="Times New Roman" w:hAnsi="Times New Roman" w:cs="Times New Roman"/>
          <w:i/>
          <w:sz w:val="24"/>
          <w:szCs w:val="24"/>
        </w:rPr>
        <w:t>position_y</w:t>
      </w:r>
      <w:r w:rsidR="00B73E4F" w:rsidRPr="00B73E4F">
        <w:rPr>
          <w:rFonts w:ascii="Times New Roman" w:hAnsi="Times New Roman" w:cs="Times New Roman"/>
          <w:sz w:val="24"/>
          <w:szCs w:val="24"/>
        </w:rPr>
        <w:t>)</w:t>
      </w:r>
    </w:p>
    <w:p w:rsidR="00B73E4F" w:rsidRPr="00B73E4F" w:rsidRDefault="00747BF1" w:rsidP="00B73E4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603E1" w:rsidRPr="0091315C">
        <w:rPr>
          <w:rFonts w:ascii="Times New Roman" w:hAnsi="Times New Roman" w:cs="Times New Roman"/>
          <w:i/>
          <w:sz w:val="24"/>
          <w:szCs w:val="24"/>
        </w:rPr>
        <w:t>new_distance</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position_x</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position_y</w:t>
      </w:r>
      <w:r w:rsidR="00B73E4F" w:rsidRPr="00B73E4F">
        <w:rPr>
          <w:rFonts w:ascii="Times New Roman" w:hAnsi="Times New Roman" w:cs="Times New Roman"/>
          <w:sz w:val="24"/>
          <w:szCs w:val="24"/>
        </w:rPr>
        <w:t>;</w:t>
      </w:r>
    </w:p>
    <w:p w:rsidR="00B73E4F" w:rsidRPr="00B73E4F" w:rsidRDefault="00747BF1" w:rsidP="00B73E4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73E4F" w:rsidRPr="00B73E4F">
        <w:rPr>
          <w:rFonts w:ascii="Times New Roman" w:hAnsi="Times New Roman" w:cs="Times New Roman"/>
          <w:sz w:val="24"/>
          <w:szCs w:val="24"/>
        </w:rPr>
        <w:t>else</w:t>
      </w:r>
    </w:p>
    <w:p w:rsidR="00B73E4F" w:rsidRDefault="00747BF1" w:rsidP="002850C1">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603E1" w:rsidRPr="0091315C">
        <w:rPr>
          <w:rFonts w:ascii="Times New Roman" w:hAnsi="Times New Roman" w:cs="Times New Roman"/>
          <w:i/>
          <w:sz w:val="24"/>
          <w:szCs w:val="24"/>
        </w:rPr>
        <w:t>new_distance</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position_y</w:t>
      </w:r>
      <w:r w:rsidR="00B73E4F" w:rsidRPr="00B73E4F">
        <w:rPr>
          <w:rFonts w:ascii="Times New Roman" w:hAnsi="Times New Roman" w:cs="Times New Roman"/>
          <w:sz w:val="24"/>
          <w:szCs w:val="24"/>
        </w:rPr>
        <w:t xml:space="preserve"> - </w:t>
      </w:r>
      <w:r w:rsidR="00B73E4F" w:rsidRPr="0091315C">
        <w:rPr>
          <w:rFonts w:ascii="Times New Roman" w:hAnsi="Times New Roman" w:cs="Times New Roman"/>
          <w:i/>
          <w:sz w:val="24"/>
          <w:szCs w:val="24"/>
        </w:rPr>
        <w:t>position_x</w:t>
      </w:r>
      <w:r w:rsidR="00B73E4F" w:rsidRPr="00B73E4F">
        <w:rPr>
          <w:rFonts w:ascii="Times New Roman" w:hAnsi="Times New Roman" w:cs="Times New Roman"/>
          <w:sz w:val="24"/>
          <w:szCs w:val="24"/>
        </w:rPr>
        <w:t>;</w:t>
      </w:r>
    </w:p>
    <w:p w:rsidR="00CC7710" w:rsidRDefault="00CC7710" w:rsidP="00FE07A3">
      <w:pPr>
        <w:spacing w:before="240" w:line="480" w:lineRule="auto"/>
        <w:jc w:val="both"/>
        <w:rPr>
          <w:rFonts w:ascii="Times New Roman" w:hAnsi="Times New Roman" w:cs="Times New Roman"/>
          <w:sz w:val="24"/>
          <w:szCs w:val="24"/>
        </w:rPr>
      </w:pPr>
    </w:p>
    <w:p w:rsidR="008768EE" w:rsidRPr="0091315C" w:rsidRDefault="008768EE" w:rsidP="0091315C">
      <w:pPr>
        <w:spacing w:after="0" w:line="240" w:lineRule="auto"/>
        <w:jc w:val="both"/>
        <w:rPr>
          <w:rFonts w:ascii="Times New Roman" w:hAnsi="Times New Roman" w:cs="Times New Roman"/>
          <w:sz w:val="24"/>
          <w:szCs w:val="24"/>
        </w:rPr>
        <w:sectPr w:rsidR="008768EE" w:rsidRPr="0091315C" w:rsidSect="00AC37B4">
          <w:pgSz w:w="11906" w:h="16838"/>
          <w:pgMar w:top="1440" w:right="1440" w:bottom="1440" w:left="1440" w:header="708" w:footer="708" w:gutter="0"/>
          <w:cols w:space="708"/>
          <w:docGrid w:linePitch="360"/>
        </w:sectPr>
      </w:pPr>
    </w:p>
    <w:p w:rsidR="00EE6A2D" w:rsidRDefault="00441E4B" w:rsidP="00B73E4F">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lang w:eastAsia="en-MY"/>
        </w:rPr>
        <w:lastRenderedPageBreak/>
        <w:drawing>
          <wp:inline distT="0" distB="0" distL="0" distR="0">
            <wp:extent cx="8858250" cy="53435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8858250" cy="5343525"/>
                    </a:xfrm>
                    <a:prstGeom prst="rect">
                      <a:avLst/>
                    </a:prstGeom>
                    <a:noFill/>
                    <a:ln w="9525">
                      <a:noFill/>
                      <a:miter lim="800000"/>
                      <a:headEnd/>
                      <a:tailEnd/>
                    </a:ln>
                  </pic:spPr>
                </pic:pic>
              </a:graphicData>
            </a:graphic>
          </wp:inline>
        </w:drawing>
      </w:r>
    </w:p>
    <w:p w:rsidR="00B24B3C" w:rsidRPr="0091315C" w:rsidRDefault="00441E4B" w:rsidP="00B24B3C">
      <w:pPr>
        <w:jc w:val="center"/>
        <w:rPr>
          <w:rFonts w:ascii="Times New Roman" w:hAnsi="Times New Roman" w:cs="Times New Roman"/>
          <w:sz w:val="24"/>
          <w:szCs w:val="24"/>
        </w:rPr>
        <w:sectPr w:rsidR="00B24B3C" w:rsidRPr="0091315C" w:rsidSect="00441E4B">
          <w:pgSz w:w="16838" w:h="11906" w:orient="landscape"/>
          <w:pgMar w:top="1440" w:right="1440" w:bottom="1440" w:left="1440" w:header="708" w:footer="708" w:gutter="0"/>
          <w:cols w:space="708"/>
          <w:docGrid w:linePitch="360"/>
        </w:sectPr>
      </w:pPr>
      <w:r w:rsidRPr="0091315C">
        <w:rPr>
          <w:rFonts w:ascii="Times New Roman" w:hAnsi="Times New Roman" w:cs="Times New Roman"/>
          <w:sz w:val="24"/>
          <w:szCs w:val="24"/>
        </w:rPr>
        <w:t xml:space="preserve">Figure </w:t>
      </w:r>
      <w:r w:rsidR="00F34BE9" w:rsidRPr="0091315C">
        <w:rPr>
          <w:rFonts w:ascii="Times New Roman" w:hAnsi="Times New Roman" w:cs="Times New Roman"/>
          <w:sz w:val="24"/>
          <w:szCs w:val="24"/>
        </w:rPr>
        <w:t>3.</w:t>
      </w:r>
      <w:r w:rsidR="00E225B0">
        <w:rPr>
          <w:rFonts w:ascii="Times New Roman" w:hAnsi="Times New Roman" w:cs="Times New Roman"/>
          <w:sz w:val="24"/>
          <w:szCs w:val="24"/>
        </w:rPr>
        <w:t>4.1</w:t>
      </w:r>
      <w:r w:rsidRPr="0091315C">
        <w:rPr>
          <w:rFonts w:ascii="Times New Roman" w:hAnsi="Times New Roman" w:cs="Times New Roman"/>
          <w:sz w:val="24"/>
          <w:szCs w:val="24"/>
        </w:rPr>
        <w:t xml:space="preserve"> RTL </w:t>
      </w:r>
      <w:r w:rsidR="007047A1">
        <w:rPr>
          <w:rFonts w:ascii="Times New Roman" w:hAnsi="Times New Roman" w:cs="Times New Roman"/>
          <w:sz w:val="24"/>
          <w:szCs w:val="24"/>
        </w:rPr>
        <w:t>V</w:t>
      </w:r>
      <w:r w:rsidR="00050E46" w:rsidRPr="0091315C">
        <w:rPr>
          <w:rFonts w:ascii="Times New Roman" w:hAnsi="Times New Roman" w:cs="Times New Roman"/>
          <w:sz w:val="24"/>
          <w:szCs w:val="24"/>
        </w:rPr>
        <w:t xml:space="preserve">iew </w:t>
      </w:r>
      <w:r w:rsidRPr="0091315C">
        <w:rPr>
          <w:rFonts w:ascii="Times New Roman" w:hAnsi="Times New Roman" w:cs="Times New Roman"/>
          <w:sz w:val="24"/>
          <w:szCs w:val="24"/>
        </w:rPr>
        <w:t xml:space="preserve">of </w:t>
      </w:r>
      <w:r w:rsidR="007047A1">
        <w:rPr>
          <w:rFonts w:ascii="Times New Roman" w:hAnsi="Times New Roman" w:cs="Times New Roman"/>
          <w:sz w:val="24"/>
          <w:szCs w:val="24"/>
        </w:rPr>
        <w:t xml:space="preserve">the </w:t>
      </w:r>
      <w:r w:rsidRPr="0091315C">
        <w:rPr>
          <w:rFonts w:ascii="Times New Roman" w:hAnsi="Times New Roman" w:cs="Times New Roman"/>
          <w:sz w:val="24"/>
          <w:szCs w:val="24"/>
        </w:rPr>
        <w:t>Hidden Layer Block</w:t>
      </w:r>
    </w:p>
    <w:p w:rsidR="00FE7D4B" w:rsidRDefault="000F62AA" w:rsidP="00FE7D4B">
      <w:pPr>
        <w:rPr>
          <w:rFonts w:ascii="Times New Roman" w:hAnsi="Times New Roman" w:cs="Times New Roman"/>
          <w:sz w:val="24"/>
          <w:szCs w:val="24"/>
        </w:rPr>
      </w:pPr>
      <w:r w:rsidRPr="000F62AA">
        <w:rPr>
          <w:rFonts w:ascii="Times New Roman" w:hAnsi="Times New Roman" w:cs="Times New Roman"/>
          <w:b/>
          <w:noProof/>
          <w:sz w:val="24"/>
          <w:szCs w:val="24"/>
        </w:rPr>
        <w:lastRenderedPageBreak/>
        <w:pict>
          <v:shape id="_x0000_s1124" type="#_x0000_t32" style="position:absolute;margin-left:20.15pt;margin-top:18pt;width:0;height:313.7pt;flip:y;z-index:251760640" o:connectortype="straight"/>
        </w:pict>
      </w:r>
      <w:r w:rsidRPr="000F62AA">
        <w:rPr>
          <w:rFonts w:ascii="Times New Roman" w:hAnsi="Times New Roman" w:cs="Times New Roman"/>
          <w:b/>
          <w:noProof/>
          <w:sz w:val="24"/>
          <w:szCs w:val="24"/>
        </w:rPr>
        <w:pict>
          <v:shape id="_x0000_s1125" type="#_x0000_t32" style="position:absolute;margin-left:21pt;margin-top:18pt;width:182.5pt;height:0;z-index:251761664" o:connectortype="straight">
            <v:stroke endarrow="block"/>
          </v:shape>
        </w:pict>
      </w:r>
      <w:r w:rsidRPr="000F62AA">
        <w:rPr>
          <w:rFonts w:ascii="Times New Roman" w:hAnsi="Times New Roman" w:cs="Times New Roman"/>
          <w:b/>
          <w:noProof/>
          <w:sz w:val="24"/>
          <w:szCs w:val="24"/>
        </w:rPr>
        <w:pict>
          <v:oval id="_x0000_s1116" style="position:absolute;margin-left:205.3pt;margin-top:7.1pt;width:48.55pt;height:25.1pt;z-index:251752448">
            <v:textbox style="mso-next-textbox:#_x0000_s1116">
              <w:txbxContent>
                <w:p w:rsidR="00320D5E" w:rsidRPr="00627B80" w:rsidRDefault="00320D5E" w:rsidP="00FE7D4B">
                  <w:pPr>
                    <w:jc w:val="center"/>
                    <w:rPr>
                      <w:rFonts w:ascii="Times New Roman" w:hAnsi="Times New Roman" w:cs="Times New Roman"/>
                      <w:sz w:val="24"/>
                      <w:szCs w:val="24"/>
                    </w:rPr>
                  </w:pPr>
                  <w:r w:rsidRPr="00627B80">
                    <w:rPr>
                      <w:rFonts w:ascii="Times New Roman" w:hAnsi="Times New Roman" w:cs="Times New Roman"/>
                      <w:sz w:val="24"/>
                      <w:szCs w:val="24"/>
                    </w:rPr>
                    <w:t>Start</w:t>
                  </w:r>
                </w:p>
              </w:txbxContent>
            </v:textbox>
          </v:oval>
        </w:pict>
      </w:r>
    </w:p>
    <w:p w:rsidR="00FE7D4B" w:rsidRDefault="000F62AA" w:rsidP="00FE7D4B">
      <w:pPr>
        <w:rPr>
          <w:rFonts w:ascii="Times New Roman" w:hAnsi="Times New Roman" w:cs="Times New Roman"/>
          <w:sz w:val="24"/>
          <w:szCs w:val="24"/>
        </w:rPr>
      </w:pPr>
      <w:r>
        <w:rPr>
          <w:rFonts w:ascii="Times New Roman" w:hAnsi="Times New Roman" w:cs="Times New Roman"/>
          <w:noProof/>
          <w:sz w:val="24"/>
          <w:szCs w:val="24"/>
        </w:rPr>
        <w:pict>
          <v:shape id="_x0000_s1129" type="#_x0000_t4" style="position:absolute;margin-left:47.25pt;margin-top:20.35pt;width:367.45pt;height:38.95pt;z-index:251765760">
            <v:textbox style="mso-next-textbox:#_x0000_s1129">
              <w:txbxContent>
                <w:p w:rsidR="00320D5E" w:rsidRPr="002A1CA8" w:rsidRDefault="00320D5E" w:rsidP="00FE7D4B">
                  <w:pPr>
                    <w:jc w:val="center"/>
                    <w:rPr>
                      <w:rFonts w:ascii="Times New Roman" w:hAnsi="Times New Roman" w:cs="Times New Roman"/>
                      <w:sz w:val="24"/>
                      <w:szCs w:val="24"/>
                    </w:rPr>
                  </w:pPr>
                  <w:r>
                    <w:rPr>
                      <w:rFonts w:ascii="Times New Roman" w:hAnsi="Times New Roman" w:cs="Times New Roman"/>
                      <w:sz w:val="24"/>
                      <w:szCs w:val="24"/>
                    </w:rPr>
                    <w:t xml:space="preserve">Is </w:t>
                  </w:r>
                  <w:r w:rsidRPr="007047A1">
                    <w:rPr>
                      <w:rFonts w:ascii="Times New Roman" w:hAnsi="Times New Roman" w:cs="Times New Roman"/>
                      <w:i/>
                      <w:sz w:val="24"/>
                      <w:szCs w:val="24"/>
                    </w:rPr>
                    <w:t>selected_x</w:t>
                  </w:r>
                  <w:r>
                    <w:rPr>
                      <w:rFonts w:ascii="Times New Roman" w:hAnsi="Times New Roman" w:cs="Times New Roman"/>
                      <w:sz w:val="24"/>
                      <w:szCs w:val="24"/>
                    </w:rPr>
                    <w:t>&gt;</w:t>
                  </w:r>
                  <w:r w:rsidRPr="007047A1">
                    <w:rPr>
                      <w:rFonts w:ascii="Times New Roman" w:hAnsi="Times New Roman" w:cs="Times New Roman"/>
                      <w:i/>
                      <w:sz w:val="24"/>
                      <w:szCs w:val="24"/>
                    </w:rPr>
                    <w:t>weight_x</w:t>
                  </w:r>
                  <w:r>
                    <w:rPr>
                      <w:rFonts w:ascii="Times New Roman" w:hAnsi="Times New Roman" w:cs="Times New Roman"/>
                      <w:sz w:val="24"/>
                      <w:szCs w:val="24"/>
                    </w:rPr>
                    <w:t>?</w:t>
                  </w:r>
                </w:p>
              </w:txbxContent>
            </v:textbox>
          </v:shape>
        </w:pict>
      </w:r>
      <w:r w:rsidRPr="000F62AA">
        <w:rPr>
          <w:rFonts w:ascii="Times New Roman" w:hAnsi="Times New Roman" w:cs="Times New Roman"/>
          <w:b/>
          <w:noProof/>
          <w:sz w:val="24"/>
          <w:szCs w:val="24"/>
        </w:rPr>
        <w:pict>
          <v:shape id="_x0000_s1117" type="#_x0000_t32" style="position:absolute;margin-left:229.65pt;margin-top:7.8pt;width:0;height:12.55pt;z-index:251753472" o:connectortype="straight">
            <v:stroke endarrow="block"/>
          </v:shape>
        </w:pict>
      </w:r>
    </w:p>
    <w:p w:rsidR="00FE7D4B" w:rsidRDefault="000F62AA" w:rsidP="00FE7D4B">
      <w:pPr>
        <w:rPr>
          <w:rFonts w:ascii="Times New Roman" w:hAnsi="Times New Roman" w:cs="Times New Roman"/>
          <w:sz w:val="24"/>
          <w:szCs w:val="24"/>
        </w:rPr>
      </w:pPr>
      <w:r>
        <w:rPr>
          <w:rFonts w:ascii="Times New Roman" w:hAnsi="Times New Roman" w:cs="Times New Roman"/>
          <w:noProof/>
          <w:sz w:val="24"/>
          <w:szCs w:val="24"/>
        </w:rPr>
        <w:pict>
          <v:oval id="_x0000_s1143" style="position:absolute;margin-left:402.05pt;margin-top:25.05pt;width:45.55pt;height:23.5pt;z-index:-251536384" stroked="f">
            <v:textbox style="mso-next-textbox:#_x0000_s1143">
              <w:txbxContent>
                <w:p w:rsidR="00320D5E" w:rsidRPr="00627B80" w:rsidRDefault="00320D5E" w:rsidP="00FE7D4B">
                  <w:pPr>
                    <w:jc w:val="center"/>
                    <w:rPr>
                      <w:rFonts w:ascii="Times New Roman" w:hAnsi="Times New Roman" w:cs="Times New Roman"/>
                      <w:sz w:val="24"/>
                      <w:szCs w:val="24"/>
                    </w:rPr>
                  </w:pPr>
                  <w:r>
                    <w:rPr>
                      <w:rFonts w:ascii="Times New Roman" w:hAnsi="Times New Roman" w:cs="Times New Roman"/>
                      <w:sz w:val="24"/>
                      <w:szCs w:val="24"/>
                    </w:rPr>
                    <w:t>No</w:t>
                  </w:r>
                </w:p>
              </w:txbxContent>
            </v:textbox>
          </v:oval>
        </w:pict>
      </w:r>
      <w:r>
        <w:rPr>
          <w:rFonts w:ascii="Times New Roman" w:hAnsi="Times New Roman" w:cs="Times New Roman"/>
          <w:noProof/>
          <w:sz w:val="24"/>
          <w:szCs w:val="24"/>
        </w:rPr>
        <w:pict>
          <v:shape id="_x0000_s1144" type="#_x0000_t32" style="position:absolute;margin-left:413.85pt;margin-top:13.65pt;width:0;height:46.05pt;z-index:251781120" o:connectortype="straight"/>
        </w:pict>
      </w:r>
    </w:p>
    <w:p w:rsidR="00FE7D4B" w:rsidRDefault="000F62AA" w:rsidP="00FE7D4B">
      <w:pPr>
        <w:rPr>
          <w:rFonts w:ascii="Times New Roman" w:hAnsi="Times New Roman" w:cs="Times New Roman"/>
          <w:sz w:val="24"/>
          <w:szCs w:val="24"/>
        </w:rPr>
      </w:pPr>
      <w:r>
        <w:rPr>
          <w:rFonts w:ascii="Times New Roman" w:hAnsi="Times New Roman" w:cs="Times New Roman"/>
          <w:noProof/>
          <w:sz w:val="24"/>
          <w:szCs w:val="24"/>
        </w:rPr>
        <w:pict>
          <v:oval id="_x0000_s1130" style="position:absolute;margin-left:226.75pt;margin-top:.9pt;width:45.55pt;height:23.5pt;z-index:-251549696" stroked="f">
            <v:textbox style="mso-next-textbox:#_x0000_s1130">
              <w:txbxContent>
                <w:p w:rsidR="00320D5E" w:rsidRPr="00627B80" w:rsidRDefault="00320D5E" w:rsidP="00FE7D4B">
                  <w:pPr>
                    <w:jc w:val="center"/>
                    <w:rPr>
                      <w:rFonts w:ascii="Times New Roman" w:hAnsi="Times New Roman" w:cs="Times New Roman"/>
                      <w:sz w:val="24"/>
                      <w:szCs w:val="24"/>
                    </w:rPr>
                  </w:pPr>
                  <w:r>
                    <w:rPr>
                      <w:rFonts w:ascii="Times New Roman" w:hAnsi="Times New Roman" w:cs="Times New Roman"/>
                      <w:sz w:val="24"/>
                      <w:szCs w:val="24"/>
                    </w:rPr>
                    <w:t>Yes</w:t>
                  </w:r>
                </w:p>
              </w:txbxContent>
            </v:textbox>
          </v:oval>
        </w:pict>
      </w:r>
      <w:r>
        <w:rPr>
          <w:rFonts w:ascii="Times New Roman" w:hAnsi="Times New Roman" w:cs="Times New Roman"/>
          <w:noProof/>
          <w:sz w:val="24"/>
          <w:szCs w:val="24"/>
        </w:rPr>
        <w:pict>
          <v:shape id="_x0000_s1135" type="#_x0000_t202" style="position:absolute;margin-left:142.65pt;margin-top:20.15pt;width:173pt;height:23.05pt;z-index:251771904;mso-width-relative:margin;mso-height-relative:margin">
            <v:textbox style="mso-next-textbox:#_x0000_s1135">
              <w:txbxContent>
                <w:p w:rsidR="00320D5E" w:rsidRPr="00F22AE9" w:rsidRDefault="00320D5E" w:rsidP="00FE7D4B">
                  <w:pPr>
                    <w:jc w:val="center"/>
                    <w:rPr>
                      <w:rFonts w:ascii="Times New Roman" w:hAnsi="Times New Roman" w:cs="Times New Roman"/>
                      <w:sz w:val="24"/>
                      <w:szCs w:val="24"/>
                    </w:rPr>
                  </w:pPr>
                  <w:r>
                    <w:rPr>
                      <w:rFonts w:ascii="Times New Roman" w:hAnsi="Times New Roman" w:cs="Times New Roman"/>
                      <w:sz w:val="24"/>
                      <w:szCs w:val="24"/>
                    </w:rPr>
                    <w:t xml:space="preserve">Obtain </w:t>
                  </w:r>
                  <w:r w:rsidRPr="007047A1">
                    <w:rPr>
                      <w:rFonts w:ascii="Times New Roman" w:hAnsi="Times New Roman" w:cs="Times New Roman"/>
                      <w:i/>
                      <w:sz w:val="24"/>
                      <w:szCs w:val="24"/>
                    </w:rPr>
                    <w:t>position_x</w:t>
                  </w:r>
                  <w:r>
                    <w:rPr>
                      <w:rFonts w:ascii="Times New Roman" w:hAnsi="Times New Roman" w:cs="Times New Roman"/>
                      <w:sz w:val="24"/>
                      <w:szCs w:val="24"/>
                    </w:rPr>
                    <w:t xml:space="preserve"> value</w:t>
                  </w:r>
                </w:p>
              </w:txbxContent>
            </v:textbox>
          </v:shape>
        </w:pict>
      </w:r>
      <w:r>
        <w:rPr>
          <w:rFonts w:ascii="Times New Roman" w:hAnsi="Times New Roman" w:cs="Times New Roman"/>
          <w:noProof/>
          <w:sz w:val="24"/>
          <w:szCs w:val="24"/>
        </w:rPr>
        <w:pict>
          <v:shape id="_x0000_s1134" type="#_x0000_t32" style="position:absolute;margin-left:229.65pt;margin-top:7.6pt;width:0;height:12.55pt;z-index:251770880" o:connectortype="straight">
            <v:stroke endarrow="block"/>
          </v:shape>
        </w:pict>
      </w:r>
    </w:p>
    <w:p w:rsidR="00FE7D4B" w:rsidRDefault="000F62AA" w:rsidP="00FE7D4B">
      <w:pPr>
        <w:rPr>
          <w:rFonts w:ascii="Times New Roman" w:hAnsi="Times New Roman" w:cs="Times New Roman"/>
          <w:sz w:val="24"/>
          <w:szCs w:val="24"/>
        </w:rPr>
      </w:pPr>
      <w:r w:rsidRPr="000F62AA">
        <w:rPr>
          <w:rFonts w:ascii="Times New Roman" w:hAnsi="Times New Roman" w:cs="Times New Roman"/>
          <w:b/>
          <w:noProof/>
          <w:sz w:val="24"/>
          <w:szCs w:val="24"/>
        </w:rPr>
        <w:pict>
          <v:shape id="_x0000_s1145" type="#_x0000_t32" style="position:absolute;margin-left:316.6pt;margin-top:7.95pt;width:97.25pt;height:0;flip:x;z-index:251782144" o:connectortype="straight">
            <v:stroke endarrow="block"/>
          </v:shape>
        </w:pict>
      </w:r>
      <w:r w:rsidRPr="000F62AA">
        <w:rPr>
          <w:rFonts w:ascii="Times New Roman" w:hAnsi="Times New Roman" w:cs="Times New Roman"/>
          <w:b/>
          <w:noProof/>
          <w:sz w:val="24"/>
          <w:szCs w:val="24"/>
        </w:rPr>
        <w:pict>
          <v:shape id="_x0000_s1118" type="#_x0000_t32" style="position:absolute;margin-left:229.65pt;margin-top:18.15pt;width:0;height:12.55pt;z-index:251754496" o:connectortype="straight">
            <v:stroke endarrow="block"/>
          </v:shape>
        </w:pict>
      </w:r>
    </w:p>
    <w:p w:rsidR="00FE7D4B" w:rsidRDefault="000F62AA" w:rsidP="00FE7D4B">
      <w:pPr>
        <w:rPr>
          <w:rFonts w:ascii="Times New Roman" w:hAnsi="Times New Roman" w:cs="Times New Roman"/>
          <w:sz w:val="24"/>
          <w:szCs w:val="24"/>
        </w:rPr>
      </w:pPr>
      <w:r w:rsidRPr="000F62AA">
        <w:rPr>
          <w:rFonts w:ascii="Times New Roman" w:hAnsi="Times New Roman" w:cs="Times New Roman"/>
          <w:b/>
          <w:noProof/>
          <w:sz w:val="24"/>
          <w:szCs w:val="24"/>
        </w:rPr>
        <w:pict>
          <v:shape id="_x0000_s1146" type="#_x0000_t32" style="position:absolute;margin-left:414.7pt;margin-top:24.9pt;width:0;height:46.05pt;z-index:251783168" o:connectortype="straight"/>
        </w:pict>
      </w:r>
      <w:r>
        <w:rPr>
          <w:rFonts w:ascii="Times New Roman" w:hAnsi="Times New Roman" w:cs="Times New Roman"/>
          <w:noProof/>
          <w:sz w:val="24"/>
          <w:szCs w:val="24"/>
        </w:rPr>
        <w:pict>
          <v:shape id="_x0000_s1128" type="#_x0000_t4" style="position:absolute;margin-left:46.4pt;margin-top:5.7pt;width:367.45pt;height:38.95pt;z-index:251764736">
            <v:textbox style="mso-next-textbox:#_x0000_s1128">
              <w:txbxContent>
                <w:p w:rsidR="00320D5E" w:rsidRPr="002A1CA8" w:rsidRDefault="00320D5E" w:rsidP="00FE7D4B">
                  <w:pPr>
                    <w:jc w:val="center"/>
                    <w:rPr>
                      <w:rFonts w:ascii="Times New Roman" w:hAnsi="Times New Roman" w:cs="Times New Roman"/>
                      <w:sz w:val="24"/>
                      <w:szCs w:val="24"/>
                    </w:rPr>
                  </w:pPr>
                  <w:r>
                    <w:rPr>
                      <w:rFonts w:ascii="Times New Roman" w:hAnsi="Times New Roman" w:cs="Times New Roman"/>
                      <w:sz w:val="24"/>
                      <w:szCs w:val="24"/>
                    </w:rPr>
                    <w:t xml:space="preserve">Is </w:t>
                  </w:r>
                  <w:r w:rsidRPr="007047A1">
                    <w:rPr>
                      <w:rFonts w:ascii="Times New Roman" w:hAnsi="Times New Roman" w:cs="Times New Roman"/>
                      <w:i/>
                      <w:sz w:val="24"/>
                      <w:szCs w:val="24"/>
                    </w:rPr>
                    <w:t>selected_y</w:t>
                  </w:r>
                  <w:r>
                    <w:rPr>
                      <w:rFonts w:ascii="Times New Roman" w:hAnsi="Times New Roman" w:cs="Times New Roman"/>
                      <w:sz w:val="24"/>
                      <w:szCs w:val="24"/>
                    </w:rPr>
                    <w:t>&gt;</w:t>
                  </w:r>
                  <w:r w:rsidRPr="007047A1">
                    <w:rPr>
                      <w:rFonts w:ascii="Times New Roman" w:hAnsi="Times New Roman" w:cs="Times New Roman"/>
                      <w:i/>
                      <w:sz w:val="24"/>
                      <w:szCs w:val="24"/>
                    </w:rPr>
                    <w:t>weight_y</w:t>
                  </w:r>
                  <w:r>
                    <w:rPr>
                      <w:rFonts w:ascii="Times New Roman" w:hAnsi="Times New Roman" w:cs="Times New Roman"/>
                      <w:sz w:val="24"/>
                      <w:szCs w:val="24"/>
                    </w:rPr>
                    <w:t>?</w:t>
                  </w:r>
                </w:p>
              </w:txbxContent>
            </v:textbox>
          </v:shape>
        </w:pict>
      </w:r>
    </w:p>
    <w:p w:rsidR="00FE7D4B" w:rsidRDefault="000F62AA" w:rsidP="00FE7D4B">
      <w:pPr>
        <w:rPr>
          <w:rFonts w:ascii="Times New Roman" w:hAnsi="Times New Roman" w:cs="Times New Roman"/>
          <w:sz w:val="24"/>
          <w:szCs w:val="24"/>
        </w:rPr>
      </w:pPr>
      <w:r>
        <w:rPr>
          <w:rFonts w:ascii="Times New Roman" w:hAnsi="Times New Roman" w:cs="Times New Roman"/>
          <w:noProof/>
          <w:sz w:val="24"/>
          <w:szCs w:val="24"/>
        </w:rPr>
        <w:pict>
          <v:oval id="_x0000_s1141" style="position:absolute;margin-left:402.05pt;margin-top:11.15pt;width:45.55pt;height:23.5pt;z-index:-251538432" stroked="f">
            <v:textbox style="mso-next-textbox:#_x0000_s1141">
              <w:txbxContent>
                <w:p w:rsidR="00320D5E" w:rsidRPr="00627B80" w:rsidRDefault="00320D5E" w:rsidP="00FE7D4B">
                  <w:pPr>
                    <w:jc w:val="center"/>
                    <w:rPr>
                      <w:rFonts w:ascii="Times New Roman" w:hAnsi="Times New Roman" w:cs="Times New Roman"/>
                      <w:sz w:val="24"/>
                      <w:szCs w:val="24"/>
                    </w:rPr>
                  </w:pPr>
                  <w:r>
                    <w:rPr>
                      <w:rFonts w:ascii="Times New Roman" w:hAnsi="Times New Roman" w:cs="Times New Roman"/>
                      <w:sz w:val="24"/>
                      <w:szCs w:val="24"/>
                    </w:rPr>
                    <w:t>No</w:t>
                  </w:r>
                </w:p>
              </w:txbxContent>
            </v:textbox>
          </v:oval>
        </w:pict>
      </w:r>
      <w:r w:rsidRPr="000F62AA">
        <w:rPr>
          <w:rFonts w:ascii="Times New Roman" w:hAnsi="Times New Roman" w:cs="Times New Roman"/>
          <w:b/>
          <w:noProof/>
          <w:sz w:val="24"/>
          <w:szCs w:val="24"/>
        </w:rPr>
        <w:pict>
          <v:shape id="_x0000_s1132" type="#_x0000_t32" style="position:absolute;margin-left:230.6pt;margin-top:19.2pt;width:0;height:12.55pt;z-index:251768832" o:connectortype="straight">
            <v:stroke endarrow="block"/>
          </v:shape>
        </w:pict>
      </w:r>
      <w:r w:rsidRPr="000F62AA">
        <w:rPr>
          <w:rFonts w:ascii="Times New Roman" w:hAnsi="Times New Roman" w:cs="Times New Roman"/>
          <w:b/>
          <w:noProof/>
          <w:sz w:val="24"/>
          <w:szCs w:val="24"/>
        </w:rPr>
        <w:pict>
          <v:oval id="_x0000_s1131" style="position:absolute;margin-left:232.8pt;margin-top:11.15pt;width:45.55pt;height:23.5pt;z-index:-251548672" stroked="f">
            <v:textbox style="mso-next-textbox:#_x0000_s1131">
              <w:txbxContent>
                <w:p w:rsidR="00320D5E" w:rsidRPr="00627B80" w:rsidRDefault="00320D5E" w:rsidP="00FE7D4B">
                  <w:pPr>
                    <w:jc w:val="center"/>
                    <w:rPr>
                      <w:rFonts w:ascii="Times New Roman" w:hAnsi="Times New Roman" w:cs="Times New Roman"/>
                      <w:sz w:val="24"/>
                      <w:szCs w:val="24"/>
                    </w:rPr>
                  </w:pPr>
                  <w:r>
                    <w:rPr>
                      <w:rFonts w:ascii="Times New Roman" w:hAnsi="Times New Roman" w:cs="Times New Roman"/>
                      <w:sz w:val="24"/>
                      <w:szCs w:val="24"/>
                    </w:rPr>
                    <w:t>Yes</w:t>
                  </w:r>
                </w:p>
              </w:txbxContent>
            </v:textbox>
          </v:oval>
        </w:pict>
      </w:r>
    </w:p>
    <w:p w:rsidR="00FE7D4B" w:rsidRDefault="000F62AA" w:rsidP="00FE7D4B">
      <w:pPr>
        <w:rPr>
          <w:rFonts w:ascii="Times New Roman" w:hAnsi="Times New Roman" w:cs="Times New Roman"/>
          <w:sz w:val="24"/>
          <w:szCs w:val="24"/>
        </w:rPr>
      </w:pPr>
      <w:r>
        <w:rPr>
          <w:rFonts w:ascii="Times New Roman" w:hAnsi="Times New Roman" w:cs="Times New Roman"/>
          <w:noProof/>
          <w:sz w:val="24"/>
          <w:szCs w:val="24"/>
        </w:rPr>
        <w:pict>
          <v:shape id="_x0000_s1147" type="#_x0000_t32" style="position:absolute;margin-left:316.5pt;margin-top:19.2pt;width:97.25pt;height:0;flip:x;z-index:251784192" o:connectortype="straight">
            <v:stroke endarrow="block"/>
          </v:shape>
        </w:pict>
      </w:r>
      <w:r>
        <w:rPr>
          <w:rFonts w:ascii="Times New Roman" w:hAnsi="Times New Roman" w:cs="Times New Roman"/>
          <w:noProof/>
          <w:sz w:val="24"/>
          <w:szCs w:val="24"/>
        </w:rPr>
        <w:pict>
          <v:shape id="_x0000_s1136" type="#_x0000_t202" style="position:absolute;margin-left:143.6pt;margin-top:6pt;width:173pt;height:23.05pt;z-index:251772928;mso-width-relative:margin;mso-height-relative:margin">
            <v:textbox style="mso-next-textbox:#_x0000_s1136">
              <w:txbxContent>
                <w:p w:rsidR="00320D5E" w:rsidRPr="00F22AE9" w:rsidRDefault="00320D5E" w:rsidP="00FE7D4B">
                  <w:pPr>
                    <w:jc w:val="center"/>
                    <w:rPr>
                      <w:rFonts w:ascii="Times New Roman" w:hAnsi="Times New Roman" w:cs="Times New Roman"/>
                      <w:sz w:val="24"/>
                      <w:szCs w:val="24"/>
                    </w:rPr>
                  </w:pPr>
                  <w:r>
                    <w:rPr>
                      <w:rFonts w:ascii="Times New Roman" w:hAnsi="Times New Roman" w:cs="Times New Roman"/>
                      <w:sz w:val="24"/>
                      <w:szCs w:val="24"/>
                    </w:rPr>
                    <w:t xml:space="preserve">Obtain </w:t>
                  </w:r>
                  <w:r w:rsidRPr="007047A1">
                    <w:rPr>
                      <w:rFonts w:ascii="Times New Roman" w:hAnsi="Times New Roman" w:cs="Times New Roman"/>
                      <w:i/>
                      <w:sz w:val="24"/>
                      <w:szCs w:val="24"/>
                    </w:rPr>
                    <w:t>position_x</w:t>
                  </w:r>
                  <w:r>
                    <w:rPr>
                      <w:rFonts w:ascii="Times New Roman" w:hAnsi="Times New Roman" w:cs="Times New Roman"/>
                      <w:sz w:val="24"/>
                      <w:szCs w:val="24"/>
                    </w:rPr>
                    <w:t xml:space="preserve"> value</w:t>
                  </w:r>
                </w:p>
              </w:txbxContent>
            </v:textbox>
          </v:shape>
        </w:pict>
      </w:r>
    </w:p>
    <w:p w:rsidR="00FE7D4B" w:rsidRDefault="000F62AA" w:rsidP="00FE7D4B">
      <w:pPr>
        <w:rPr>
          <w:rFonts w:ascii="Times New Roman" w:hAnsi="Times New Roman" w:cs="Times New Roman"/>
          <w:sz w:val="24"/>
          <w:szCs w:val="24"/>
        </w:rPr>
      </w:pPr>
      <w:r>
        <w:rPr>
          <w:rFonts w:ascii="Times New Roman" w:hAnsi="Times New Roman" w:cs="Times New Roman"/>
          <w:noProof/>
          <w:sz w:val="24"/>
          <w:szCs w:val="24"/>
        </w:rPr>
        <w:pict>
          <v:shape id="_x0000_s1137" type="#_x0000_t32" style="position:absolute;margin-left:230.7pt;margin-top:3.3pt;width:0;height:12.55pt;z-index:251773952" o:connectortype="straight">
            <v:stroke endarrow="block"/>
          </v:shape>
        </w:pict>
      </w:r>
      <w:r>
        <w:rPr>
          <w:rFonts w:ascii="Times New Roman" w:hAnsi="Times New Roman" w:cs="Times New Roman"/>
          <w:noProof/>
          <w:sz w:val="24"/>
          <w:szCs w:val="24"/>
        </w:rPr>
        <w:pict>
          <v:shape id="_x0000_s1133" type="#_x0000_t4" style="position:absolute;margin-left:47.35pt;margin-top:15.75pt;width:367.45pt;height:38.95pt;z-index:251769856">
            <v:textbox style="mso-next-textbox:#_x0000_s1133">
              <w:txbxContent>
                <w:p w:rsidR="00320D5E" w:rsidRPr="002A1CA8" w:rsidRDefault="00320D5E" w:rsidP="00FE7D4B">
                  <w:pPr>
                    <w:jc w:val="center"/>
                    <w:rPr>
                      <w:rFonts w:ascii="Times New Roman" w:hAnsi="Times New Roman" w:cs="Times New Roman"/>
                      <w:sz w:val="24"/>
                      <w:szCs w:val="24"/>
                    </w:rPr>
                  </w:pPr>
                  <w:r>
                    <w:rPr>
                      <w:rFonts w:ascii="Times New Roman" w:hAnsi="Times New Roman" w:cs="Times New Roman"/>
                      <w:sz w:val="24"/>
                      <w:szCs w:val="24"/>
                    </w:rPr>
                    <w:t xml:space="preserve">Is </w:t>
                  </w:r>
                  <w:r w:rsidRPr="007047A1">
                    <w:rPr>
                      <w:rFonts w:ascii="Times New Roman" w:hAnsi="Times New Roman" w:cs="Times New Roman"/>
                      <w:i/>
                      <w:sz w:val="24"/>
                      <w:szCs w:val="24"/>
                    </w:rPr>
                    <w:t>position_x</w:t>
                  </w:r>
                  <w:r>
                    <w:rPr>
                      <w:rFonts w:ascii="Times New Roman" w:hAnsi="Times New Roman" w:cs="Times New Roman"/>
                      <w:sz w:val="24"/>
                      <w:szCs w:val="24"/>
                    </w:rPr>
                    <w:t>&gt;</w:t>
                  </w:r>
                  <w:r w:rsidRPr="007047A1">
                    <w:rPr>
                      <w:rFonts w:ascii="Times New Roman" w:hAnsi="Times New Roman" w:cs="Times New Roman"/>
                      <w:i/>
                      <w:sz w:val="24"/>
                      <w:szCs w:val="24"/>
                    </w:rPr>
                    <w:t>position_y</w:t>
                  </w:r>
                  <w:r>
                    <w:rPr>
                      <w:rFonts w:ascii="Times New Roman" w:hAnsi="Times New Roman" w:cs="Times New Roman"/>
                      <w:sz w:val="24"/>
                      <w:szCs w:val="24"/>
                    </w:rPr>
                    <w:t>?</w:t>
                  </w:r>
                </w:p>
              </w:txbxContent>
            </v:textbox>
          </v:shape>
        </w:pict>
      </w:r>
    </w:p>
    <w:p w:rsidR="00FE7D4B" w:rsidRDefault="000F62AA" w:rsidP="00FE7D4B">
      <w:pPr>
        <w:rPr>
          <w:rFonts w:ascii="Times New Roman" w:hAnsi="Times New Roman" w:cs="Times New Roman"/>
          <w:sz w:val="24"/>
          <w:szCs w:val="24"/>
        </w:rPr>
      </w:pPr>
      <w:r w:rsidRPr="000F62AA">
        <w:rPr>
          <w:rFonts w:ascii="Times New Roman" w:hAnsi="Times New Roman" w:cs="Times New Roman"/>
          <w:b/>
          <w:noProof/>
          <w:sz w:val="24"/>
          <w:szCs w:val="24"/>
        </w:rPr>
        <w:pict>
          <v:oval id="_x0000_s1127" style="position:absolute;margin-left:402.05pt;margin-top:22.4pt;width:45.55pt;height:23.5pt;z-index:-251552768" stroked="f">
            <v:textbox style="mso-next-textbox:#_x0000_s1127">
              <w:txbxContent>
                <w:p w:rsidR="00320D5E" w:rsidRPr="00627B80" w:rsidRDefault="00320D5E" w:rsidP="00FE7D4B">
                  <w:pPr>
                    <w:jc w:val="center"/>
                    <w:rPr>
                      <w:rFonts w:ascii="Times New Roman" w:hAnsi="Times New Roman" w:cs="Times New Roman"/>
                      <w:sz w:val="24"/>
                      <w:szCs w:val="24"/>
                    </w:rPr>
                  </w:pPr>
                  <w:r>
                    <w:rPr>
                      <w:rFonts w:ascii="Times New Roman" w:hAnsi="Times New Roman" w:cs="Times New Roman"/>
                      <w:sz w:val="24"/>
                      <w:szCs w:val="24"/>
                    </w:rPr>
                    <w:t>No</w:t>
                  </w:r>
                </w:p>
              </w:txbxContent>
            </v:textbox>
          </v:oval>
        </w:pict>
      </w:r>
      <w:r>
        <w:rPr>
          <w:rFonts w:ascii="Times New Roman" w:hAnsi="Times New Roman" w:cs="Times New Roman"/>
          <w:noProof/>
          <w:sz w:val="24"/>
          <w:szCs w:val="24"/>
        </w:rPr>
        <w:pict>
          <v:shape id="_x0000_s1149" type="#_x0000_t32" style="position:absolute;margin-left:414.8pt;margin-top:8.35pt;width:0;height:46.05pt;z-index:251786240" o:connectortype="straight"/>
        </w:pict>
      </w:r>
      <w:r w:rsidRPr="000F62AA">
        <w:rPr>
          <w:rFonts w:ascii="Times New Roman" w:hAnsi="Times New Roman" w:cs="Times New Roman"/>
          <w:b/>
          <w:noProof/>
          <w:sz w:val="24"/>
          <w:szCs w:val="24"/>
        </w:rPr>
        <w:pict>
          <v:oval id="_x0000_s1140" style="position:absolute;margin-left:229.3pt;margin-top:22.4pt;width:45.55pt;height:23.5pt;z-index:-251539456" stroked="f">
            <v:textbox style="mso-next-textbox:#_x0000_s1140">
              <w:txbxContent>
                <w:p w:rsidR="00320D5E" w:rsidRPr="00627B80" w:rsidRDefault="00320D5E" w:rsidP="00FE7D4B">
                  <w:pPr>
                    <w:jc w:val="center"/>
                    <w:rPr>
                      <w:rFonts w:ascii="Times New Roman" w:hAnsi="Times New Roman" w:cs="Times New Roman"/>
                      <w:sz w:val="24"/>
                      <w:szCs w:val="24"/>
                    </w:rPr>
                  </w:pPr>
                  <w:r>
                    <w:rPr>
                      <w:rFonts w:ascii="Times New Roman" w:hAnsi="Times New Roman" w:cs="Times New Roman"/>
                      <w:sz w:val="24"/>
                      <w:szCs w:val="24"/>
                    </w:rPr>
                    <w:t>Yes</w:t>
                  </w:r>
                </w:p>
              </w:txbxContent>
            </v:textbox>
          </v:oval>
        </w:pict>
      </w:r>
    </w:p>
    <w:p w:rsidR="00FE7D4B" w:rsidRDefault="000F62AA" w:rsidP="00FE7D4B">
      <w:pPr>
        <w:rPr>
          <w:rFonts w:ascii="Times New Roman" w:hAnsi="Times New Roman" w:cs="Times New Roman"/>
          <w:sz w:val="24"/>
          <w:szCs w:val="24"/>
        </w:rPr>
      </w:pPr>
      <w:r w:rsidRPr="000F62AA">
        <w:rPr>
          <w:rFonts w:ascii="Times New Roman" w:hAnsi="Times New Roman" w:cs="Times New Roman"/>
          <w:b/>
          <w:noProof/>
          <w:sz w:val="24"/>
          <w:szCs w:val="24"/>
        </w:rPr>
        <w:pict>
          <v:shape id="_x0000_s1138" type="#_x0000_t202" style="position:absolute;margin-left:143.7pt;margin-top:15.2pt;width:173pt;height:23.05pt;z-index:251774976;mso-width-relative:margin;mso-height-relative:margin">
            <v:textbox style="mso-next-textbox:#_x0000_s1138">
              <w:txbxContent>
                <w:p w:rsidR="00320D5E" w:rsidRPr="00F22AE9" w:rsidRDefault="00320D5E" w:rsidP="00FE7D4B">
                  <w:pPr>
                    <w:jc w:val="center"/>
                    <w:rPr>
                      <w:rFonts w:ascii="Times New Roman" w:hAnsi="Times New Roman" w:cs="Times New Roman"/>
                      <w:sz w:val="24"/>
                      <w:szCs w:val="24"/>
                    </w:rPr>
                  </w:pPr>
                  <w:r>
                    <w:rPr>
                      <w:rFonts w:ascii="Times New Roman" w:hAnsi="Times New Roman" w:cs="Times New Roman"/>
                      <w:sz w:val="24"/>
                      <w:szCs w:val="24"/>
                    </w:rPr>
                    <w:t xml:space="preserve">Obtain </w:t>
                  </w:r>
                  <w:r w:rsidRPr="007047A1">
                    <w:rPr>
                      <w:rFonts w:ascii="Times New Roman" w:hAnsi="Times New Roman" w:cs="Times New Roman"/>
                      <w:i/>
                      <w:sz w:val="24"/>
                      <w:szCs w:val="24"/>
                    </w:rPr>
                    <w:t>new_distance</w:t>
                  </w:r>
                  <w:r>
                    <w:rPr>
                      <w:rFonts w:ascii="Times New Roman" w:hAnsi="Times New Roman" w:cs="Times New Roman"/>
                      <w:sz w:val="24"/>
                      <w:szCs w:val="24"/>
                    </w:rPr>
                    <w:t xml:space="preserve"> value</w:t>
                  </w:r>
                </w:p>
              </w:txbxContent>
            </v:textbox>
          </v:shape>
        </w:pict>
      </w:r>
      <w:r w:rsidRPr="000F62AA">
        <w:rPr>
          <w:rFonts w:ascii="Times New Roman" w:hAnsi="Times New Roman" w:cs="Times New Roman"/>
          <w:b/>
          <w:noProof/>
          <w:sz w:val="24"/>
          <w:szCs w:val="24"/>
        </w:rPr>
        <w:pict>
          <v:shape id="_x0000_s1119" type="#_x0000_t32" style="position:absolute;margin-left:231pt;margin-top:2.5pt;width:0;height:12.55pt;z-index:251755520" o:connectortype="straight">
            <v:stroke endarrow="block"/>
          </v:shape>
        </w:pict>
      </w:r>
    </w:p>
    <w:p w:rsidR="00FE7D4B" w:rsidRDefault="000F62AA" w:rsidP="00FE7D4B">
      <w:pPr>
        <w:rPr>
          <w:rFonts w:ascii="Times New Roman" w:hAnsi="Times New Roman" w:cs="Times New Roman"/>
          <w:sz w:val="24"/>
          <w:szCs w:val="24"/>
        </w:rPr>
      </w:pPr>
      <w:r w:rsidRPr="000F62AA">
        <w:rPr>
          <w:rFonts w:ascii="Times New Roman" w:hAnsi="Times New Roman" w:cs="Times New Roman"/>
          <w:b/>
          <w:noProof/>
          <w:sz w:val="24"/>
          <w:szCs w:val="24"/>
        </w:rPr>
        <w:pict>
          <v:shape id="_x0000_s1148" type="#_x0000_t32" style="position:absolute;margin-left:317.55pt;margin-top:2.7pt;width:97.25pt;height:0;flip:x;z-index:251785216" o:connectortype="straight">
            <v:stroke endarrow="block"/>
          </v:shape>
        </w:pict>
      </w:r>
      <w:r w:rsidRPr="000F62AA">
        <w:rPr>
          <w:rFonts w:ascii="Times New Roman" w:hAnsi="Times New Roman" w:cs="Times New Roman"/>
          <w:b/>
          <w:noProof/>
          <w:sz w:val="24"/>
          <w:szCs w:val="24"/>
        </w:rPr>
        <w:pict>
          <v:oval id="_x0000_s1142" style="position:absolute;margin-left:21pt;margin-top:12.4pt;width:45.55pt;height:23.5pt;z-index:-251537408" stroked="f">
            <v:textbox style="mso-next-textbox:#_x0000_s1142">
              <w:txbxContent>
                <w:p w:rsidR="00320D5E" w:rsidRPr="00627B80" w:rsidRDefault="00320D5E" w:rsidP="00FE7D4B">
                  <w:pPr>
                    <w:jc w:val="center"/>
                    <w:rPr>
                      <w:rFonts w:ascii="Times New Roman" w:hAnsi="Times New Roman" w:cs="Times New Roman"/>
                      <w:sz w:val="24"/>
                      <w:szCs w:val="24"/>
                    </w:rPr>
                  </w:pPr>
                  <w:r>
                    <w:rPr>
                      <w:rFonts w:ascii="Times New Roman" w:hAnsi="Times New Roman" w:cs="Times New Roman"/>
                      <w:sz w:val="24"/>
                      <w:szCs w:val="24"/>
                    </w:rPr>
                    <w:t>No</w:t>
                  </w:r>
                </w:p>
              </w:txbxContent>
            </v:textbox>
          </v:oval>
        </w:pict>
      </w:r>
      <w:r w:rsidRPr="000F62AA">
        <w:rPr>
          <w:rFonts w:ascii="Times New Roman" w:hAnsi="Times New Roman" w:cs="Times New Roman"/>
          <w:b/>
          <w:noProof/>
          <w:sz w:val="24"/>
          <w:szCs w:val="24"/>
        </w:rPr>
        <w:pict>
          <v:shape id="_x0000_s1120" type="#_x0000_t4" style="position:absolute;margin-left:46.4pt;margin-top:25.65pt;width:367.45pt;height:42.55pt;z-index:251756544">
            <v:textbox style="mso-next-textbox:#_x0000_s1120">
              <w:txbxContent>
                <w:p w:rsidR="00320D5E" w:rsidRPr="002A1CA8" w:rsidRDefault="00320D5E" w:rsidP="00FE7D4B">
                  <w:pPr>
                    <w:jc w:val="center"/>
                    <w:rPr>
                      <w:rFonts w:ascii="Times New Roman" w:hAnsi="Times New Roman" w:cs="Times New Roman"/>
                      <w:sz w:val="24"/>
                      <w:szCs w:val="24"/>
                    </w:rPr>
                  </w:pPr>
                  <w:r w:rsidRPr="002A1CA8">
                    <w:rPr>
                      <w:rFonts w:ascii="Times New Roman" w:hAnsi="Times New Roman" w:cs="Times New Roman"/>
                      <w:sz w:val="24"/>
                      <w:szCs w:val="24"/>
                    </w:rPr>
                    <w:t xml:space="preserve">Are </w:t>
                  </w:r>
                  <w:r w:rsidRPr="007047A1">
                    <w:rPr>
                      <w:rFonts w:ascii="Times New Roman" w:hAnsi="Times New Roman" w:cs="Times New Roman"/>
                      <w:i/>
                      <w:sz w:val="24"/>
                      <w:szCs w:val="24"/>
                    </w:rPr>
                    <w:t>new_distance</w:t>
                  </w:r>
                  <w:r>
                    <w:rPr>
                      <w:rFonts w:ascii="Times New Roman" w:hAnsi="Times New Roman" w:cs="Times New Roman"/>
                      <w:sz w:val="24"/>
                      <w:szCs w:val="24"/>
                    </w:rPr>
                    <w:t>&lt;</w:t>
                  </w:r>
                  <w:r w:rsidRPr="007047A1">
                    <w:rPr>
                      <w:rFonts w:ascii="Times New Roman" w:hAnsi="Times New Roman" w:cs="Times New Roman"/>
                      <w:i/>
                      <w:sz w:val="24"/>
                      <w:szCs w:val="24"/>
                    </w:rPr>
                    <w:t>prev_distance</w:t>
                  </w:r>
                  <w:r>
                    <w:rPr>
                      <w:rFonts w:ascii="Times New Roman" w:hAnsi="Times New Roman" w:cs="Times New Roman"/>
                      <w:sz w:val="24"/>
                      <w:szCs w:val="24"/>
                    </w:rPr>
                    <w:t>?</w:t>
                  </w:r>
                </w:p>
              </w:txbxContent>
            </v:textbox>
          </v:shape>
        </w:pict>
      </w:r>
      <w:r>
        <w:rPr>
          <w:rFonts w:ascii="Times New Roman" w:hAnsi="Times New Roman" w:cs="Times New Roman"/>
          <w:noProof/>
          <w:sz w:val="24"/>
          <w:szCs w:val="24"/>
        </w:rPr>
        <w:pict>
          <v:shape id="_x0000_s1139" type="#_x0000_t32" style="position:absolute;margin-left:230.9pt;margin-top:12.4pt;width:0;height:12.55pt;z-index:251776000" o:connectortype="straight">
            <v:stroke endarrow="block"/>
          </v:shape>
        </w:pict>
      </w:r>
    </w:p>
    <w:p w:rsidR="00FE7D4B" w:rsidRDefault="000F62AA" w:rsidP="00FE7D4B">
      <w:pPr>
        <w:rPr>
          <w:rFonts w:ascii="Times New Roman" w:hAnsi="Times New Roman" w:cs="Times New Roman"/>
          <w:sz w:val="24"/>
          <w:szCs w:val="24"/>
        </w:rPr>
      </w:pPr>
      <w:r w:rsidRPr="000F62AA">
        <w:rPr>
          <w:rFonts w:ascii="Times New Roman" w:hAnsi="Times New Roman" w:cs="Times New Roman"/>
          <w:b/>
          <w:noProof/>
          <w:sz w:val="24"/>
          <w:szCs w:val="24"/>
        </w:rPr>
        <w:pict>
          <v:shape id="_x0000_s1123" type="#_x0000_t32" style="position:absolute;margin-left:20.15pt;margin-top:21.2pt;width:26.25pt;height:.05pt;flip:x;z-index:251759616" o:connectortype="straight"/>
        </w:pict>
      </w:r>
    </w:p>
    <w:p w:rsidR="00FE7D4B" w:rsidRDefault="000F62AA" w:rsidP="00FE7D4B">
      <w:pPr>
        <w:rPr>
          <w:rFonts w:ascii="Times New Roman" w:hAnsi="Times New Roman" w:cs="Times New Roman"/>
          <w:sz w:val="24"/>
          <w:szCs w:val="24"/>
        </w:rPr>
      </w:pPr>
      <w:r w:rsidRPr="000F62AA">
        <w:rPr>
          <w:rFonts w:ascii="Times New Roman" w:hAnsi="Times New Roman" w:cs="Times New Roman"/>
          <w:b/>
          <w:noProof/>
          <w:sz w:val="24"/>
          <w:szCs w:val="24"/>
        </w:rPr>
        <w:pict>
          <v:oval id="_x0000_s1126" style="position:absolute;margin-left:226.65pt;margin-top:9.8pt;width:45.55pt;height:23.5pt;z-index:-251553792" stroked="f">
            <v:textbox style="mso-next-textbox:#_x0000_s1126">
              <w:txbxContent>
                <w:p w:rsidR="00320D5E" w:rsidRPr="00627B80" w:rsidRDefault="00320D5E" w:rsidP="00FE7D4B">
                  <w:pPr>
                    <w:jc w:val="center"/>
                    <w:rPr>
                      <w:rFonts w:ascii="Times New Roman" w:hAnsi="Times New Roman" w:cs="Times New Roman"/>
                      <w:sz w:val="24"/>
                      <w:szCs w:val="24"/>
                    </w:rPr>
                  </w:pPr>
                  <w:r>
                    <w:rPr>
                      <w:rFonts w:ascii="Times New Roman" w:hAnsi="Times New Roman" w:cs="Times New Roman"/>
                      <w:sz w:val="24"/>
                      <w:szCs w:val="24"/>
                    </w:rPr>
                    <w:t>Yes</w:t>
                  </w:r>
                </w:p>
              </w:txbxContent>
            </v:textbox>
          </v:oval>
        </w:pict>
      </w:r>
      <w:r w:rsidRPr="000F62AA">
        <w:rPr>
          <w:rFonts w:ascii="Times New Roman" w:hAnsi="Times New Roman" w:cs="Times New Roman"/>
          <w:b/>
          <w:noProof/>
          <w:sz w:val="24"/>
          <w:szCs w:val="24"/>
        </w:rPr>
        <w:pict>
          <v:shape id="_x0000_s1121" type="#_x0000_t32" style="position:absolute;margin-left:230.15pt;margin-top:16.45pt;width:0;height:12.55pt;z-index:251757568" o:connectortype="straight">
            <v:stroke endarrow="block"/>
          </v:shape>
        </w:pict>
      </w:r>
    </w:p>
    <w:p w:rsidR="00FE7D4B" w:rsidRDefault="000F62AA" w:rsidP="00FE7D4B">
      <w:pPr>
        <w:rPr>
          <w:rFonts w:ascii="Times New Roman" w:hAnsi="Times New Roman" w:cs="Times New Roman"/>
          <w:b/>
          <w:sz w:val="24"/>
          <w:szCs w:val="24"/>
        </w:rPr>
      </w:pPr>
      <w:r>
        <w:rPr>
          <w:rFonts w:ascii="Times New Roman" w:hAnsi="Times New Roman" w:cs="Times New Roman"/>
          <w:b/>
          <w:noProof/>
          <w:sz w:val="24"/>
          <w:szCs w:val="24"/>
        </w:rPr>
        <w:pict>
          <v:shape id="_x0000_s1122" type="#_x0000_t202" style="position:absolute;margin-left:78.75pt;margin-top:5.5pt;width:300.75pt;height:23.05pt;z-index:251758592;mso-width-relative:margin;mso-height-relative:margin">
            <v:textbox style="mso-next-textbox:#_x0000_s1122">
              <w:txbxContent>
                <w:p w:rsidR="00320D5E" w:rsidRPr="00F22AE9" w:rsidRDefault="00320D5E" w:rsidP="00FE7D4B">
                  <w:pPr>
                    <w:jc w:val="center"/>
                    <w:rPr>
                      <w:rFonts w:ascii="Times New Roman" w:hAnsi="Times New Roman" w:cs="Times New Roman"/>
                      <w:sz w:val="24"/>
                      <w:szCs w:val="24"/>
                    </w:rPr>
                  </w:pPr>
                  <w:r>
                    <w:rPr>
                      <w:rFonts w:ascii="Times New Roman" w:hAnsi="Times New Roman" w:cs="Times New Roman"/>
                      <w:sz w:val="24"/>
                      <w:szCs w:val="24"/>
                    </w:rPr>
                    <w:t xml:space="preserve">Update </w:t>
                  </w:r>
                  <w:r w:rsidRPr="007047A1">
                    <w:rPr>
                      <w:rFonts w:ascii="Times New Roman" w:hAnsi="Times New Roman" w:cs="Times New Roman"/>
                      <w:i/>
                      <w:sz w:val="24"/>
                      <w:szCs w:val="24"/>
                    </w:rPr>
                    <w:t>prev_distance</w:t>
                  </w:r>
                  <w:r>
                    <w:rPr>
                      <w:rFonts w:ascii="Times New Roman" w:hAnsi="Times New Roman" w:cs="Times New Roman"/>
                      <w:sz w:val="24"/>
                      <w:szCs w:val="24"/>
                    </w:rPr>
                    <w:t xml:space="preserve">, </w:t>
                  </w:r>
                  <w:r w:rsidRPr="007047A1">
                    <w:rPr>
                      <w:rFonts w:ascii="Times New Roman" w:hAnsi="Times New Roman" w:cs="Times New Roman"/>
                      <w:i/>
                      <w:sz w:val="24"/>
                      <w:szCs w:val="24"/>
                    </w:rPr>
                    <w:t>winner_x</w:t>
                  </w:r>
                  <w:r>
                    <w:rPr>
                      <w:rFonts w:ascii="Times New Roman" w:hAnsi="Times New Roman" w:cs="Times New Roman"/>
                      <w:sz w:val="24"/>
                      <w:szCs w:val="24"/>
                    </w:rPr>
                    <w:t xml:space="preserve"> value and </w:t>
                  </w:r>
                  <w:r w:rsidRPr="007047A1">
                    <w:rPr>
                      <w:rFonts w:ascii="Times New Roman" w:hAnsi="Times New Roman" w:cs="Times New Roman"/>
                      <w:i/>
                      <w:sz w:val="24"/>
                      <w:szCs w:val="24"/>
                    </w:rPr>
                    <w:t>winner_y</w:t>
                  </w:r>
                  <w:r>
                    <w:rPr>
                      <w:rFonts w:ascii="Times New Roman" w:hAnsi="Times New Roman" w:cs="Times New Roman"/>
                      <w:sz w:val="24"/>
                      <w:szCs w:val="24"/>
                    </w:rPr>
                    <w:t xml:space="preserve"> value</w:t>
                  </w:r>
                </w:p>
              </w:txbxContent>
            </v:textbox>
          </v:shape>
        </w:pict>
      </w:r>
    </w:p>
    <w:p w:rsidR="00050E46" w:rsidRDefault="000F62AA" w:rsidP="00050E46">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pict>
          <v:oval id="_x0000_s1151" style="position:absolute;left:0;text-align:left;margin-left:205.3pt;margin-top:16.25pt;width:48.55pt;height:25.1pt;z-index:251788288">
            <v:textbox style="mso-next-textbox:#_x0000_s1151">
              <w:txbxContent>
                <w:p w:rsidR="00320D5E" w:rsidRPr="00627B80" w:rsidRDefault="00320D5E" w:rsidP="00FE7D4B">
                  <w:pPr>
                    <w:jc w:val="center"/>
                    <w:rPr>
                      <w:rFonts w:ascii="Times New Roman" w:hAnsi="Times New Roman" w:cs="Times New Roman"/>
                      <w:sz w:val="24"/>
                      <w:szCs w:val="24"/>
                    </w:rPr>
                  </w:pPr>
                  <w:r>
                    <w:rPr>
                      <w:rFonts w:ascii="Times New Roman" w:hAnsi="Times New Roman" w:cs="Times New Roman"/>
                      <w:sz w:val="24"/>
                      <w:szCs w:val="24"/>
                    </w:rPr>
                    <w:t>En</w:t>
                  </w:r>
                  <w:r w:rsidRPr="00CD7506">
                    <w:rPr>
                      <w:rFonts w:ascii="Times New Roman" w:hAnsi="Times New Roman" w:cs="Times New Roman"/>
                      <w:sz w:val="24"/>
                      <w:szCs w:val="24"/>
                    </w:rPr>
                    <w:t>d</w:t>
                  </w:r>
                </w:p>
              </w:txbxContent>
            </v:textbox>
          </v:oval>
        </w:pict>
      </w:r>
      <w:r>
        <w:rPr>
          <w:rFonts w:ascii="Times New Roman" w:hAnsi="Times New Roman" w:cs="Times New Roman"/>
          <w:noProof/>
          <w:sz w:val="24"/>
          <w:szCs w:val="24"/>
        </w:rPr>
        <w:pict>
          <v:shape id="_x0000_s1150" type="#_x0000_t32" style="position:absolute;left:0;text-align:left;margin-left:229.4pt;margin-top:3.05pt;width:0;height:12.55pt;z-index:251787264" o:connectortype="straight">
            <v:stroke endarrow="block"/>
          </v:shape>
        </w:pict>
      </w:r>
    </w:p>
    <w:p w:rsidR="00FE7D4B" w:rsidRDefault="00FE7D4B" w:rsidP="00050E46">
      <w:pPr>
        <w:spacing w:after="0" w:line="480" w:lineRule="auto"/>
        <w:jc w:val="center"/>
        <w:rPr>
          <w:rFonts w:ascii="Times New Roman" w:hAnsi="Times New Roman" w:cs="Times New Roman"/>
          <w:sz w:val="24"/>
          <w:szCs w:val="24"/>
        </w:rPr>
      </w:pPr>
    </w:p>
    <w:p w:rsidR="00050E46" w:rsidRPr="007047A1" w:rsidRDefault="00050E46" w:rsidP="00050E46">
      <w:pPr>
        <w:spacing w:after="0" w:line="480" w:lineRule="auto"/>
        <w:jc w:val="center"/>
        <w:rPr>
          <w:rFonts w:ascii="Times New Roman" w:hAnsi="Times New Roman" w:cs="Times New Roman"/>
          <w:sz w:val="24"/>
          <w:szCs w:val="24"/>
        </w:rPr>
      </w:pPr>
      <w:r w:rsidRPr="007047A1">
        <w:rPr>
          <w:rFonts w:ascii="Times New Roman" w:hAnsi="Times New Roman" w:cs="Times New Roman"/>
          <w:sz w:val="24"/>
          <w:szCs w:val="24"/>
        </w:rPr>
        <w:t>Figure 3.</w:t>
      </w:r>
      <w:r w:rsidR="00E225B0">
        <w:rPr>
          <w:rFonts w:ascii="Times New Roman" w:hAnsi="Times New Roman" w:cs="Times New Roman"/>
          <w:sz w:val="24"/>
          <w:szCs w:val="24"/>
        </w:rPr>
        <w:t>4.2</w:t>
      </w:r>
      <w:r w:rsidRPr="007047A1">
        <w:rPr>
          <w:rFonts w:ascii="Times New Roman" w:hAnsi="Times New Roman" w:cs="Times New Roman"/>
          <w:sz w:val="24"/>
          <w:szCs w:val="24"/>
        </w:rPr>
        <w:t>: Flow Chart of Hidden Layer Block</w:t>
      </w:r>
    </w:p>
    <w:p w:rsidR="00B1188B" w:rsidRDefault="00DE0020" w:rsidP="00B1188B">
      <w:pPr>
        <w:spacing w:before="240" w:line="480" w:lineRule="auto"/>
        <w:ind w:firstLine="720"/>
        <w:jc w:val="both"/>
        <w:rPr>
          <w:rFonts w:ascii="Times New Roman" w:hAnsi="Times New Roman" w:cs="Times New Roman"/>
          <w:sz w:val="24"/>
          <w:szCs w:val="24"/>
        </w:rPr>
        <w:pPrChange w:id="794" w:author="User" w:date="2016-01-13T21:22:00Z">
          <w:pPr>
            <w:spacing w:before="240" w:line="480" w:lineRule="auto"/>
            <w:jc w:val="both"/>
          </w:pPr>
        </w:pPrChange>
      </w:pPr>
      <w:r>
        <w:rPr>
          <w:rFonts w:ascii="Times New Roman" w:hAnsi="Times New Roman" w:cs="Times New Roman"/>
          <w:sz w:val="24"/>
          <w:szCs w:val="24"/>
        </w:rPr>
        <w:t xml:space="preserve">Once the </w:t>
      </w:r>
      <w:r w:rsidRPr="00CA6488">
        <w:rPr>
          <w:rFonts w:ascii="Times New Roman" w:hAnsi="Times New Roman" w:cs="Times New Roman"/>
          <w:i/>
          <w:sz w:val="24"/>
          <w:szCs w:val="24"/>
        </w:rPr>
        <w:t>new_distance</w:t>
      </w:r>
      <w:r>
        <w:rPr>
          <w:rFonts w:ascii="Times New Roman" w:hAnsi="Times New Roman" w:cs="Times New Roman"/>
          <w:sz w:val="24"/>
          <w:szCs w:val="24"/>
        </w:rPr>
        <w:t xml:space="preserve"> is calculated, the </w:t>
      </w:r>
      <w:r w:rsidRPr="00CA6488">
        <w:rPr>
          <w:rFonts w:ascii="Times New Roman" w:hAnsi="Times New Roman" w:cs="Times New Roman"/>
          <w:i/>
          <w:sz w:val="24"/>
          <w:szCs w:val="24"/>
        </w:rPr>
        <w:t>prev_distance</w:t>
      </w:r>
      <w:r>
        <w:rPr>
          <w:rFonts w:ascii="Times New Roman" w:hAnsi="Times New Roman" w:cs="Times New Roman"/>
          <w:sz w:val="24"/>
          <w:szCs w:val="24"/>
        </w:rPr>
        <w:t xml:space="preserve"> will be compared to the </w:t>
      </w:r>
      <w:r w:rsidRPr="00CA6488">
        <w:rPr>
          <w:rFonts w:ascii="Times New Roman" w:hAnsi="Times New Roman" w:cs="Times New Roman"/>
          <w:i/>
          <w:sz w:val="24"/>
          <w:szCs w:val="24"/>
        </w:rPr>
        <w:t>new_distance</w:t>
      </w:r>
      <w:r>
        <w:rPr>
          <w:rFonts w:ascii="Times New Roman" w:hAnsi="Times New Roman" w:cs="Times New Roman"/>
          <w:sz w:val="24"/>
          <w:szCs w:val="24"/>
        </w:rPr>
        <w:t xml:space="preserve">. The </w:t>
      </w:r>
      <w:r w:rsidRPr="00CA6488">
        <w:rPr>
          <w:rFonts w:ascii="Times New Roman" w:hAnsi="Times New Roman" w:cs="Times New Roman"/>
          <w:i/>
          <w:sz w:val="24"/>
          <w:szCs w:val="24"/>
        </w:rPr>
        <w:t>prev_distance</w:t>
      </w:r>
      <w:r>
        <w:rPr>
          <w:rFonts w:ascii="Times New Roman" w:hAnsi="Times New Roman" w:cs="Times New Roman"/>
          <w:sz w:val="24"/>
          <w:szCs w:val="24"/>
        </w:rPr>
        <w:t xml:space="preserve"> has a default value of decimal 15 because it needs to be set as the largest distance to be compared upon. When the </w:t>
      </w:r>
      <w:r w:rsidRPr="00CA6488">
        <w:rPr>
          <w:rFonts w:ascii="Times New Roman" w:hAnsi="Times New Roman" w:cs="Times New Roman"/>
          <w:i/>
          <w:sz w:val="24"/>
          <w:szCs w:val="24"/>
        </w:rPr>
        <w:t>new_distance</w:t>
      </w:r>
      <w:r>
        <w:rPr>
          <w:rFonts w:ascii="Times New Roman" w:hAnsi="Times New Roman" w:cs="Times New Roman"/>
          <w:sz w:val="24"/>
          <w:szCs w:val="24"/>
        </w:rPr>
        <w:t xml:space="preserve"> is smaller than the </w:t>
      </w:r>
      <w:r w:rsidRPr="00CA6488">
        <w:rPr>
          <w:rFonts w:ascii="Times New Roman" w:hAnsi="Times New Roman" w:cs="Times New Roman"/>
          <w:i/>
          <w:sz w:val="24"/>
          <w:szCs w:val="24"/>
        </w:rPr>
        <w:t>prev_distance</w:t>
      </w:r>
      <w:r>
        <w:rPr>
          <w:rFonts w:ascii="Times New Roman" w:hAnsi="Times New Roman" w:cs="Times New Roman"/>
          <w:sz w:val="24"/>
          <w:szCs w:val="24"/>
        </w:rPr>
        <w:t xml:space="preserve">, </w:t>
      </w:r>
      <w:r w:rsidRPr="00CA6488">
        <w:rPr>
          <w:rFonts w:ascii="Times New Roman" w:hAnsi="Times New Roman" w:cs="Times New Roman"/>
          <w:i/>
          <w:sz w:val="24"/>
          <w:szCs w:val="24"/>
        </w:rPr>
        <w:t>prev_distance</w:t>
      </w:r>
      <w:r>
        <w:rPr>
          <w:rFonts w:ascii="Times New Roman" w:hAnsi="Times New Roman" w:cs="Times New Roman"/>
          <w:sz w:val="24"/>
          <w:szCs w:val="24"/>
        </w:rPr>
        <w:t xml:space="preserve"> will be replaced by the </w:t>
      </w:r>
      <w:r w:rsidRPr="00CA6488">
        <w:rPr>
          <w:rFonts w:ascii="Times New Roman" w:hAnsi="Times New Roman" w:cs="Times New Roman"/>
          <w:i/>
          <w:sz w:val="24"/>
          <w:szCs w:val="24"/>
        </w:rPr>
        <w:t>new_distance</w:t>
      </w:r>
      <w:r>
        <w:rPr>
          <w:rFonts w:ascii="Times New Roman" w:hAnsi="Times New Roman" w:cs="Times New Roman"/>
          <w:sz w:val="24"/>
          <w:szCs w:val="24"/>
        </w:rPr>
        <w:t xml:space="preserve"> and the </w:t>
      </w:r>
      <w:r w:rsidRPr="00CA6488">
        <w:rPr>
          <w:rFonts w:ascii="Times New Roman" w:hAnsi="Times New Roman" w:cs="Times New Roman"/>
          <w:i/>
          <w:sz w:val="24"/>
          <w:szCs w:val="24"/>
        </w:rPr>
        <w:t>winner_x</w:t>
      </w:r>
      <w:r>
        <w:rPr>
          <w:rFonts w:ascii="Times New Roman" w:hAnsi="Times New Roman" w:cs="Times New Roman"/>
          <w:sz w:val="24"/>
          <w:szCs w:val="24"/>
        </w:rPr>
        <w:t xml:space="preserve"> and </w:t>
      </w:r>
      <w:r w:rsidRPr="00CA6488">
        <w:rPr>
          <w:rFonts w:ascii="Times New Roman" w:hAnsi="Times New Roman" w:cs="Times New Roman"/>
          <w:i/>
          <w:sz w:val="24"/>
          <w:szCs w:val="24"/>
        </w:rPr>
        <w:t>winner_y</w:t>
      </w:r>
      <w:r>
        <w:rPr>
          <w:rFonts w:ascii="Times New Roman" w:hAnsi="Times New Roman" w:cs="Times New Roman"/>
          <w:sz w:val="24"/>
          <w:szCs w:val="24"/>
        </w:rPr>
        <w:t xml:space="preserve"> will be replaced by </w:t>
      </w:r>
      <w:r w:rsidRPr="00CA6488">
        <w:rPr>
          <w:rFonts w:ascii="Times New Roman" w:hAnsi="Times New Roman" w:cs="Times New Roman"/>
          <w:i/>
          <w:sz w:val="24"/>
          <w:szCs w:val="24"/>
        </w:rPr>
        <w:t>weight_x</w:t>
      </w:r>
      <w:r>
        <w:rPr>
          <w:rFonts w:ascii="Times New Roman" w:hAnsi="Times New Roman" w:cs="Times New Roman"/>
          <w:sz w:val="24"/>
          <w:szCs w:val="24"/>
        </w:rPr>
        <w:t xml:space="preserve"> and </w:t>
      </w:r>
      <w:r w:rsidRPr="00CA6488">
        <w:rPr>
          <w:rFonts w:ascii="Times New Roman" w:hAnsi="Times New Roman" w:cs="Times New Roman"/>
          <w:i/>
          <w:sz w:val="24"/>
          <w:szCs w:val="24"/>
        </w:rPr>
        <w:t>weight_y</w:t>
      </w:r>
      <w:r w:rsidR="00CA6488">
        <w:rPr>
          <w:rFonts w:ascii="Times New Roman" w:hAnsi="Times New Roman" w:cs="Times New Roman"/>
          <w:sz w:val="24"/>
          <w:szCs w:val="24"/>
        </w:rPr>
        <w:t xml:space="preserve">as shown in the </w:t>
      </w:r>
      <w:ins w:id="795" w:author="User" w:date="2016-01-13T21:19:00Z">
        <w:r w:rsidR="00B1188B" w:rsidRPr="00B1188B">
          <w:rPr>
            <w:rFonts w:ascii="Times New Roman" w:hAnsi="Times New Roman" w:cs="Times New Roman"/>
            <w:sz w:val="24"/>
            <w:szCs w:val="24"/>
            <w:highlight w:val="yellow"/>
          </w:rPr>
          <w:t>following code fraction.</w:t>
        </w:r>
      </w:ins>
    </w:p>
    <w:p w:rsidR="00B1188B" w:rsidRPr="00CC7710" w:rsidRDefault="00B1188B" w:rsidP="00B1188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commentRangeStart w:id="796"/>
      <w:r w:rsidRPr="00CC7710">
        <w:rPr>
          <w:rFonts w:ascii="Times New Roman" w:hAnsi="Times New Roman" w:cs="Times New Roman"/>
          <w:sz w:val="24"/>
          <w:szCs w:val="24"/>
        </w:rPr>
        <w:t>if(</w:t>
      </w:r>
      <w:r w:rsidRPr="00CA6488">
        <w:rPr>
          <w:rFonts w:ascii="Times New Roman" w:hAnsi="Times New Roman" w:cs="Times New Roman"/>
          <w:i/>
          <w:sz w:val="24"/>
          <w:szCs w:val="24"/>
        </w:rPr>
        <w:t>new_distanc</w:t>
      </w:r>
      <w:r>
        <w:rPr>
          <w:rFonts w:ascii="Times New Roman" w:hAnsi="Times New Roman" w:cs="Times New Roman"/>
          <w:sz w:val="24"/>
          <w:szCs w:val="24"/>
        </w:rPr>
        <w:t>e</w:t>
      </w:r>
      <w:r w:rsidRPr="00CC7710">
        <w:rPr>
          <w:rFonts w:ascii="Times New Roman" w:hAnsi="Times New Roman" w:cs="Times New Roman"/>
          <w:sz w:val="24"/>
          <w:szCs w:val="24"/>
        </w:rPr>
        <w:t>&lt;</w:t>
      </w:r>
      <w:r w:rsidRPr="00CA6488">
        <w:rPr>
          <w:rFonts w:ascii="Times New Roman" w:hAnsi="Times New Roman" w:cs="Times New Roman"/>
          <w:i/>
          <w:sz w:val="24"/>
          <w:szCs w:val="24"/>
        </w:rPr>
        <w:t>prev_distance</w:t>
      </w:r>
      <w:r w:rsidRPr="00CC7710">
        <w:rPr>
          <w:rFonts w:ascii="Times New Roman" w:hAnsi="Times New Roman" w:cs="Times New Roman"/>
          <w:sz w:val="24"/>
          <w:szCs w:val="24"/>
        </w:rPr>
        <w:t>)begin</w:t>
      </w:r>
    </w:p>
    <w:p w:rsidR="00B1188B" w:rsidRPr="00CC7710" w:rsidRDefault="00B1188B" w:rsidP="00B1188B">
      <w:pPr>
        <w:spacing w:after="0" w:line="240" w:lineRule="auto"/>
        <w:jc w:val="both"/>
        <w:rPr>
          <w:rFonts w:ascii="Times New Roman" w:hAnsi="Times New Roman" w:cs="Times New Roman"/>
          <w:sz w:val="24"/>
          <w:szCs w:val="24"/>
        </w:rPr>
      </w:pP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A6488">
        <w:rPr>
          <w:rFonts w:ascii="Times New Roman" w:hAnsi="Times New Roman" w:cs="Times New Roman"/>
          <w:i/>
          <w:sz w:val="24"/>
          <w:szCs w:val="24"/>
        </w:rPr>
        <w:t>prev_distance</w:t>
      </w:r>
      <w:r w:rsidRPr="00CC7710">
        <w:rPr>
          <w:rFonts w:ascii="Times New Roman" w:hAnsi="Times New Roman" w:cs="Times New Roman"/>
          <w:sz w:val="24"/>
          <w:szCs w:val="24"/>
        </w:rPr>
        <w:t xml:space="preserve"> = </w:t>
      </w:r>
      <w:r w:rsidRPr="00CA6488">
        <w:rPr>
          <w:rFonts w:ascii="Times New Roman" w:hAnsi="Times New Roman" w:cs="Times New Roman"/>
          <w:i/>
          <w:sz w:val="24"/>
          <w:szCs w:val="24"/>
        </w:rPr>
        <w:t>new_distance</w:t>
      </w:r>
      <w:r w:rsidRPr="00CC7710">
        <w:rPr>
          <w:rFonts w:ascii="Times New Roman" w:hAnsi="Times New Roman" w:cs="Times New Roman"/>
          <w:sz w:val="24"/>
          <w:szCs w:val="24"/>
        </w:rPr>
        <w:t>;</w:t>
      </w:r>
    </w:p>
    <w:p w:rsidR="00B1188B" w:rsidRPr="00CC7710" w:rsidRDefault="00B1188B" w:rsidP="00B1188B">
      <w:pPr>
        <w:spacing w:after="0" w:line="240" w:lineRule="auto"/>
        <w:jc w:val="both"/>
        <w:rPr>
          <w:rFonts w:ascii="Times New Roman" w:hAnsi="Times New Roman" w:cs="Times New Roman"/>
          <w:sz w:val="24"/>
          <w:szCs w:val="24"/>
        </w:rPr>
      </w:pP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A6488">
        <w:rPr>
          <w:rFonts w:ascii="Times New Roman" w:hAnsi="Times New Roman" w:cs="Times New Roman"/>
          <w:i/>
          <w:sz w:val="24"/>
          <w:szCs w:val="24"/>
        </w:rPr>
        <w:t>winner_x</w:t>
      </w:r>
      <w:r w:rsidRPr="00CC7710">
        <w:rPr>
          <w:rFonts w:ascii="Times New Roman" w:hAnsi="Times New Roman" w:cs="Times New Roman"/>
          <w:sz w:val="24"/>
          <w:szCs w:val="24"/>
        </w:rPr>
        <w:t xml:space="preserve"> = </w:t>
      </w:r>
      <w:r w:rsidRPr="00CA6488">
        <w:rPr>
          <w:rFonts w:ascii="Times New Roman" w:hAnsi="Times New Roman" w:cs="Times New Roman"/>
          <w:i/>
          <w:sz w:val="24"/>
          <w:szCs w:val="24"/>
        </w:rPr>
        <w:t>weight_x</w:t>
      </w:r>
      <w:r w:rsidRPr="00CC7710">
        <w:rPr>
          <w:rFonts w:ascii="Times New Roman" w:hAnsi="Times New Roman" w:cs="Times New Roman"/>
          <w:sz w:val="24"/>
          <w:szCs w:val="24"/>
        </w:rPr>
        <w:t>;</w:t>
      </w:r>
    </w:p>
    <w:p w:rsidR="00B1188B" w:rsidRPr="00CC7710" w:rsidRDefault="00B1188B" w:rsidP="00B1188B">
      <w:pPr>
        <w:spacing w:after="0" w:line="240" w:lineRule="auto"/>
        <w:jc w:val="both"/>
        <w:rPr>
          <w:rFonts w:ascii="Times New Roman" w:hAnsi="Times New Roman" w:cs="Times New Roman"/>
          <w:sz w:val="24"/>
          <w:szCs w:val="24"/>
        </w:rPr>
      </w:pP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C7710">
        <w:rPr>
          <w:rFonts w:ascii="Times New Roman" w:hAnsi="Times New Roman" w:cs="Times New Roman"/>
          <w:sz w:val="24"/>
          <w:szCs w:val="24"/>
        </w:rPr>
        <w:tab/>
      </w:r>
      <w:r w:rsidRPr="00CA6488">
        <w:rPr>
          <w:rFonts w:ascii="Times New Roman" w:hAnsi="Times New Roman" w:cs="Times New Roman"/>
          <w:i/>
          <w:sz w:val="24"/>
          <w:szCs w:val="24"/>
        </w:rPr>
        <w:t>winner_y</w:t>
      </w:r>
      <w:r w:rsidRPr="00CC7710">
        <w:rPr>
          <w:rFonts w:ascii="Times New Roman" w:hAnsi="Times New Roman" w:cs="Times New Roman"/>
          <w:sz w:val="24"/>
          <w:szCs w:val="24"/>
        </w:rPr>
        <w:t xml:space="preserve"> = </w:t>
      </w:r>
      <w:r w:rsidRPr="00CA6488">
        <w:rPr>
          <w:rFonts w:ascii="Times New Roman" w:hAnsi="Times New Roman" w:cs="Times New Roman"/>
          <w:i/>
          <w:sz w:val="24"/>
          <w:szCs w:val="24"/>
        </w:rPr>
        <w:t>weight_y</w:t>
      </w:r>
      <w:r w:rsidRPr="00CC7710">
        <w:rPr>
          <w:rFonts w:ascii="Times New Roman" w:hAnsi="Times New Roman" w:cs="Times New Roman"/>
          <w:sz w:val="24"/>
          <w:szCs w:val="24"/>
        </w:rPr>
        <w:t>;</w:t>
      </w:r>
      <w:r>
        <w:rPr>
          <w:rFonts w:ascii="Times New Roman" w:hAnsi="Times New Roman" w:cs="Times New Roman"/>
          <w:sz w:val="24"/>
          <w:szCs w:val="24"/>
        </w:rPr>
        <w:t xml:space="preserve"> end</w:t>
      </w:r>
      <w:commentRangeEnd w:id="796"/>
      <w:r>
        <w:rPr>
          <w:rStyle w:val="CommentReference"/>
        </w:rPr>
        <w:commentReference w:id="796"/>
      </w:r>
    </w:p>
    <w:p w:rsidR="00DE0020" w:rsidRDefault="00B1188B" w:rsidP="00B1188B">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del w:id="797" w:author="User" w:date="2016-01-13T21:23:00Z">
        <w:r w:rsidR="00DE0020" w:rsidDel="009C7976">
          <w:rPr>
            <w:rFonts w:ascii="Times New Roman" w:hAnsi="Times New Roman" w:cs="Times New Roman"/>
            <w:sz w:val="24"/>
            <w:szCs w:val="24"/>
          </w:rPr>
          <w:delText xml:space="preserve">A </w:delText>
        </w:r>
      </w:del>
      <w:ins w:id="798" w:author="User" w:date="2016-01-13T21:23:00Z">
        <w:r w:rsidR="009C7976">
          <w:rPr>
            <w:rFonts w:ascii="Times New Roman" w:hAnsi="Times New Roman" w:cs="Times New Roman"/>
            <w:sz w:val="24"/>
            <w:szCs w:val="24"/>
          </w:rPr>
          <w:t xml:space="preserve">The </w:t>
        </w:r>
      </w:ins>
      <w:r w:rsidR="00CA6488">
        <w:rPr>
          <w:rFonts w:ascii="Times New Roman" w:hAnsi="Times New Roman" w:cs="Times New Roman"/>
          <w:sz w:val="24"/>
          <w:szCs w:val="24"/>
        </w:rPr>
        <w:t>Hidden Layer Block testbench code is design</w:t>
      </w:r>
      <w:ins w:id="799" w:author="User" w:date="2016-01-13T21:23:00Z">
        <w:r w:rsidR="009C7976">
          <w:rPr>
            <w:rFonts w:ascii="Times New Roman" w:hAnsi="Times New Roman" w:cs="Times New Roman"/>
            <w:sz w:val="24"/>
            <w:szCs w:val="24"/>
          </w:rPr>
          <w:t>e</w:t>
        </w:r>
      </w:ins>
      <w:ins w:id="800" w:author="User" w:date="2016-01-13T21:34:00Z">
        <w:r w:rsidR="00C60177">
          <w:rPr>
            <w:rFonts w:ascii="Times New Roman" w:hAnsi="Times New Roman" w:cs="Times New Roman"/>
            <w:sz w:val="24"/>
            <w:szCs w:val="24"/>
          </w:rPr>
          <w:t>d</w:t>
        </w:r>
      </w:ins>
      <w:r w:rsidR="00CA6488">
        <w:rPr>
          <w:rFonts w:ascii="Times New Roman" w:hAnsi="Times New Roman" w:cs="Times New Roman"/>
          <w:sz w:val="24"/>
          <w:szCs w:val="24"/>
        </w:rPr>
        <w:t xml:space="preserve"> </w:t>
      </w:r>
      <w:r w:rsidR="00DE0020">
        <w:rPr>
          <w:rFonts w:ascii="Times New Roman" w:hAnsi="Times New Roman" w:cs="Times New Roman"/>
          <w:sz w:val="24"/>
          <w:szCs w:val="24"/>
        </w:rPr>
        <w:t xml:space="preserve">to </w:t>
      </w:r>
      <w:r w:rsidR="00CA6488">
        <w:rPr>
          <w:rFonts w:ascii="Times New Roman" w:hAnsi="Times New Roman" w:cs="Times New Roman"/>
          <w:sz w:val="24"/>
          <w:szCs w:val="24"/>
        </w:rPr>
        <w:t>en</w:t>
      </w:r>
      <w:r w:rsidR="00DE0020">
        <w:rPr>
          <w:rFonts w:ascii="Times New Roman" w:hAnsi="Times New Roman" w:cs="Times New Roman"/>
          <w:sz w:val="24"/>
          <w:szCs w:val="24"/>
        </w:rPr>
        <w:t xml:space="preserve">sure the </w:t>
      </w:r>
      <w:r w:rsidR="00CA6488">
        <w:rPr>
          <w:rFonts w:ascii="Times New Roman" w:hAnsi="Times New Roman" w:cs="Times New Roman"/>
          <w:sz w:val="24"/>
          <w:szCs w:val="24"/>
        </w:rPr>
        <w:t xml:space="preserve">Hidden Layer module </w:t>
      </w:r>
      <w:r w:rsidR="00DE0020">
        <w:rPr>
          <w:rFonts w:ascii="Times New Roman" w:hAnsi="Times New Roman" w:cs="Times New Roman"/>
          <w:sz w:val="24"/>
          <w:szCs w:val="24"/>
        </w:rPr>
        <w:t xml:space="preserve">and the flow chart </w:t>
      </w:r>
      <w:r w:rsidR="00E225B0">
        <w:rPr>
          <w:rFonts w:ascii="Times New Roman" w:hAnsi="Times New Roman" w:cs="Times New Roman"/>
          <w:sz w:val="24"/>
          <w:szCs w:val="24"/>
        </w:rPr>
        <w:t>shown in Figure 3.4.2</w:t>
      </w:r>
      <w:r w:rsidR="00DE0020">
        <w:rPr>
          <w:rFonts w:ascii="Times New Roman" w:hAnsi="Times New Roman" w:cs="Times New Roman"/>
          <w:sz w:val="24"/>
          <w:szCs w:val="24"/>
        </w:rPr>
        <w:t xml:space="preserve"> are </w:t>
      </w:r>
      <w:r w:rsidR="00CA6488">
        <w:rPr>
          <w:rFonts w:ascii="Times New Roman" w:hAnsi="Times New Roman" w:cs="Times New Roman"/>
          <w:sz w:val="24"/>
          <w:szCs w:val="24"/>
        </w:rPr>
        <w:t xml:space="preserve">functionally correct. The RTL </w:t>
      </w:r>
      <w:del w:id="801" w:author="User" w:date="2016-01-13T21:34:00Z">
        <w:r w:rsidR="00CA6488" w:rsidDel="00C60177">
          <w:rPr>
            <w:rFonts w:ascii="Times New Roman" w:hAnsi="Times New Roman" w:cs="Times New Roman"/>
            <w:sz w:val="24"/>
            <w:szCs w:val="24"/>
          </w:rPr>
          <w:delText>V</w:delText>
        </w:r>
        <w:r w:rsidR="000C72AE" w:rsidDel="00C60177">
          <w:rPr>
            <w:rFonts w:ascii="Times New Roman" w:hAnsi="Times New Roman" w:cs="Times New Roman"/>
            <w:sz w:val="24"/>
            <w:szCs w:val="24"/>
          </w:rPr>
          <w:delText>iew</w:delText>
        </w:r>
        <w:r w:rsidR="00CA6488" w:rsidDel="00C60177">
          <w:rPr>
            <w:rFonts w:ascii="Times New Roman" w:hAnsi="Times New Roman" w:cs="Times New Roman"/>
            <w:sz w:val="24"/>
            <w:szCs w:val="24"/>
          </w:rPr>
          <w:delText xml:space="preserve">of </w:delText>
        </w:r>
      </w:del>
      <w:ins w:id="802" w:author="User" w:date="2016-01-13T21:34:00Z">
        <w:r w:rsidR="00C60177">
          <w:rPr>
            <w:rFonts w:ascii="Times New Roman" w:hAnsi="Times New Roman" w:cs="Times New Roman"/>
            <w:sz w:val="24"/>
            <w:szCs w:val="24"/>
          </w:rPr>
          <w:t xml:space="preserve"> view of </w:t>
        </w:r>
      </w:ins>
      <w:r w:rsidR="00CA6488">
        <w:rPr>
          <w:rFonts w:ascii="Times New Roman" w:hAnsi="Times New Roman" w:cs="Times New Roman"/>
          <w:sz w:val="24"/>
          <w:szCs w:val="24"/>
        </w:rPr>
        <w:t xml:space="preserve">this Hidden Layer Block is as illustrated </w:t>
      </w:r>
      <w:r w:rsidR="00DE0020">
        <w:rPr>
          <w:rFonts w:ascii="Times New Roman" w:hAnsi="Times New Roman" w:cs="Times New Roman"/>
          <w:sz w:val="24"/>
          <w:szCs w:val="24"/>
        </w:rPr>
        <w:t xml:space="preserve">in Figure </w:t>
      </w:r>
      <w:r w:rsidR="00E225B0">
        <w:rPr>
          <w:rFonts w:ascii="Times New Roman" w:hAnsi="Times New Roman" w:cs="Times New Roman"/>
          <w:sz w:val="24"/>
          <w:szCs w:val="24"/>
        </w:rPr>
        <w:t>3.4.1</w:t>
      </w:r>
      <w:r w:rsidR="00DE0020">
        <w:rPr>
          <w:rFonts w:ascii="Times New Roman" w:hAnsi="Times New Roman" w:cs="Times New Roman"/>
          <w:sz w:val="24"/>
          <w:szCs w:val="24"/>
        </w:rPr>
        <w:t xml:space="preserve">. The test bench code is shown in Figure </w:t>
      </w:r>
      <w:r w:rsidR="000C72AE">
        <w:rPr>
          <w:rFonts w:ascii="Times New Roman" w:hAnsi="Times New Roman" w:cs="Times New Roman"/>
          <w:sz w:val="24"/>
          <w:szCs w:val="24"/>
        </w:rPr>
        <w:t>3.</w:t>
      </w:r>
      <w:r w:rsidR="00E225B0">
        <w:rPr>
          <w:rFonts w:ascii="Times New Roman" w:hAnsi="Times New Roman" w:cs="Times New Roman"/>
          <w:sz w:val="24"/>
          <w:szCs w:val="24"/>
        </w:rPr>
        <w:t>4.3</w:t>
      </w:r>
      <w:r w:rsidR="00DE0020">
        <w:rPr>
          <w:rFonts w:ascii="Times New Roman" w:hAnsi="Times New Roman" w:cs="Times New Roman"/>
          <w:sz w:val="24"/>
          <w:szCs w:val="24"/>
        </w:rPr>
        <w:t xml:space="preserve"> with a default value of 2 for </w:t>
      </w:r>
      <w:r w:rsidR="00DE0020" w:rsidRPr="00796E7E">
        <w:rPr>
          <w:rFonts w:ascii="Times New Roman" w:hAnsi="Times New Roman" w:cs="Times New Roman"/>
          <w:i/>
          <w:sz w:val="24"/>
          <w:szCs w:val="24"/>
        </w:rPr>
        <w:t>selected_x</w:t>
      </w:r>
      <w:r w:rsidR="00DE0020">
        <w:rPr>
          <w:rFonts w:ascii="Times New Roman" w:hAnsi="Times New Roman" w:cs="Times New Roman"/>
          <w:sz w:val="24"/>
          <w:szCs w:val="24"/>
        </w:rPr>
        <w:t xml:space="preserve"> and </w:t>
      </w:r>
      <w:r w:rsidR="00DE0020" w:rsidRPr="00796E7E">
        <w:rPr>
          <w:rFonts w:ascii="Times New Roman" w:hAnsi="Times New Roman" w:cs="Times New Roman"/>
          <w:i/>
          <w:sz w:val="24"/>
          <w:szCs w:val="24"/>
        </w:rPr>
        <w:t>selected_y</w:t>
      </w:r>
      <w:r w:rsidR="00DE0020">
        <w:rPr>
          <w:rFonts w:ascii="Times New Roman" w:hAnsi="Times New Roman" w:cs="Times New Roman"/>
          <w:sz w:val="24"/>
          <w:szCs w:val="24"/>
        </w:rPr>
        <w:t xml:space="preserve"> and </w:t>
      </w:r>
      <w:r w:rsidR="00796E7E">
        <w:rPr>
          <w:rFonts w:ascii="Times New Roman" w:hAnsi="Times New Roman" w:cs="Times New Roman"/>
          <w:sz w:val="24"/>
          <w:szCs w:val="24"/>
        </w:rPr>
        <w:t xml:space="preserve">a </w:t>
      </w:r>
      <w:r w:rsidR="00DE0020">
        <w:rPr>
          <w:rFonts w:ascii="Times New Roman" w:hAnsi="Times New Roman" w:cs="Times New Roman"/>
          <w:sz w:val="24"/>
          <w:szCs w:val="24"/>
        </w:rPr>
        <w:t xml:space="preserve">default value of 7 and 4 for </w:t>
      </w:r>
      <w:r w:rsidR="00DE0020" w:rsidRPr="00796E7E">
        <w:rPr>
          <w:rFonts w:ascii="Times New Roman" w:hAnsi="Times New Roman" w:cs="Times New Roman"/>
          <w:i/>
          <w:sz w:val="24"/>
          <w:szCs w:val="24"/>
        </w:rPr>
        <w:t>weight_x</w:t>
      </w:r>
      <w:r w:rsidR="00DE0020">
        <w:rPr>
          <w:rFonts w:ascii="Times New Roman" w:hAnsi="Times New Roman" w:cs="Times New Roman"/>
          <w:sz w:val="24"/>
          <w:szCs w:val="24"/>
        </w:rPr>
        <w:t xml:space="preserve"> and </w:t>
      </w:r>
      <w:r w:rsidR="00DE0020" w:rsidRPr="00796E7E">
        <w:rPr>
          <w:rFonts w:ascii="Times New Roman" w:hAnsi="Times New Roman" w:cs="Times New Roman"/>
          <w:i/>
          <w:sz w:val="24"/>
          <w:szCs w:val="24"/>
        </w:rPr>
        <w:t>weight_y</w:t>
      </w:r>
      <w:r w:rsidR="00DE0020">
        <w:rPr>
          <w:rFonts w:ascii="Times New Roman" w:hAnsi="Times New Roman" w:cs="Times New Roman"/>
          <w:sz w:val="24"/>
          <w:szCs w:val="24"/>
        </w:rPr>
        <w:t>. After one clock cycle</w:t>
      </w:r>
      <w:r w:rsidR="00796E7E">
        <w:rPr>
          <w:rFonts w:ascii="Times New Roman" w:hAnsi="Times New Roman" w:cs="Times New Roman"/>
          <w:sz w:val="24"/>
          <w:szCs w:val="24"/>
        </w:rPr>
        <w:t>,</w:t>
      </w:r>
      <w:commentRangeStart w:id="803"/>
      <w:ins w:id="804" w:author="User" w:date="2016-01-13T21:34:00Z">
        <w:r w:rsidR="00BB4252">
          <w:rPr>
            <w:rFonts w:ascii="Times New Roman" w:hAnsi="Times New Roman" w:cs="Times New Roman"/>
            <w:sz w:val="24"/>
            <w:szCs w:val="24"/>
          </w:rPr>
          <w:t xml:space="preserve"> </w:t>
        </w:r>
        <w:commentRangeEnd w:id="803"/>
        <w:r w:rsidR="00BB4252">
          <w:rPr>
            <w:rStyle w:val="CommentReference"/>
          </w:rPr>
          <w:commentReference w:id="803"/>
        </w:r>
      </w:ins>
      <w:r w:rsidR="00DE0020" w:rsidRPr="00796E7E">
        <w:rPr>
          <w:rFonts w:ascii="Times New Roman" w:hAnsi="Times New Roman" w:cs="Times New Roman"/>
          <w:i/>
          <w:sz w:val="24"/>
          <w:szCs w:val="24"/>
        </w:rPr>
        <w:t>weight_x</w:t>
      </w:r>
      <w:r w:rsidR="00DE0020">
        <w:rPr>
          <w:rFonts w:ascii="Times New Roman" w:hAnsi="Times New Roman" w:cs="Times New Roman"/>
          <w:sz w:val="24"/>
          <w:szCs w:val="24"/>
        </w:rPr>
        <w:t xml:space="preserve"> and </w:t>
      </w:r>
      <w:r w:rsidR="00DE0020" w:rsidRPr="00796E7E">
        <w:rPr>
          <w:rFonts w:ascii="Times New Roman" w:hAnsi="Times New Roman" w:cs="Times New Roman"/>
          <w:i/>
          <w:sz w:val="24"/>
          <w:szCs w:val="24"/>
        </w:rPr>
        <w:t>weight_y</w:t>
      </w:r>
      <w:commentRangeStart w:id="805"/>
      <w:ins w:id="806" w:author="User" w:date="2016-01-13T21:34:00Z">
        <w:r w:rsidR="00BB4252">
          <w:rPr>
            <w:rFonts w:ascii="Times New Roman" w:hAnsi="Times New Roman" w:cs="Times New Roman"/>
            <w:i/>
            <w:sz w:val="24"/>
            <w:szCs w:val="24"/>
          </w:rPr>
          <w:t xml:space="preserve"> </w:t>
        </w:r>
        <w:commentRangeEnd w:id="805"/>
        <w:r w:rsidR="00BB4252">
          <w:rPr>
            <w:rStyle w:val="CommentReference"/>
          </w:rPr>
          <w:commentReference w:id="805"/>
        </w:r>
      </w:ins>
      <w:r w:rsidR="000C72AE">
        <w:rPr>
          <w:rFonts w:ascii="Times New Roman" w:hAnsi="Times New Roman" w:cs="Times New Roman"/>
          <w:sz w:val="24"/>
          <w:szCs w:val="24"/>
        </w:rPr>
        <w:t xml:space="preserve">will be assigned </w:t>
      </w:r>
      <w:r w:rsidR="00DE0020">
        <w:rPr>
          <w:rFonts w:ascii="Times New Roman" w:hAnsi="Times New Roman" w:cs="Times New Roman"/>
          <w:sz w:val="24"/>
          <w:szCs w:val="24"/>
        </w:rPr>
        <w:t>to value</w:t>
      </w:r>
      <w:r w:rsidR="000C72AE">
        <w:rPr>
          <w:rFonts w:ascii="Times New Roman" w:hAnsi="Times New Roman" w:cs="Times New Roman"/>
          <w:sz w:val="24"/>
          <w:szCs w:val="24"/>
        </w:rPr>
        <w:t>s</w:t>
      </w:r>
      <w:r w:rsidR="00DE0020">
        <w:rPr>
          <w:rFonts w:ascii="Times New Roman" w:hAnsi="Times New Roman" w:cs="Times New Roman"/>
          <w:sz w:val="24"/>
          <w:szCs w:val="24"/>
        </w:rPr>
        <w:t xml:space="preserve"> 3 and 5 and </w:t>
      </w:r>
      <w:r w:rsidR="00796E7E">
        <w:rPr>
          <w:rFonts w:ascii="Times New Roman" w:hAnsi="Times New Roman" w:cs="Times New Roman"/>
          <w:sz w:val="24"/>
          <w:szCs w:val="24"/>
        </w:rPr>
        <w:t>subsequently</w:t>
      </w:r>
      <w:r w:rsidR="00DE0020">
        <w:rPr>
          <w:rFonts w:ascii="Times New Roman" w:hAnsi="Times New Roman" w:cs="Times New Roman"/>
          <w:sz w:val="24"/>
          <w:szCs w:val="24"/>
        </w:rPr>
        <w:t xml:space="preserve"> with </w:t>
      </w:r>
      <w:r w:rsidR="00796E7E">
        <w:rPr>
          <w:rFonts w:ascii="Times New Roman" w:hAnsi="Times New Roman" w:cs="Times New Roman"/>
          <w:sz w:val="24"/>
          <w:szCs w:val="24"/>
        </w:rPr>
        <w:t xml:space="preserve">the </w:t>
      </w:r>
      <w:r w:rsidR="00DE0020">
        <w:rPr>
          <w:rFonts w:ascii="Times New Roman" w:hAnsi="Times New Roman" w:cs="Times New Roman"/>
          <w:sz w:val="24"/>
          <w:szCs w:val="24"/>
        </w:rPr>
        <w:t>value</w:t>
      </w:r>
      <w:r w:rsidR="000C72AE">
        <w:rPr>
          <w:rFonts w:ascii="Times New Roman" w:hAnsi="Times New Roman" w:cs="Times New Roman"/>
          <w:sz w:val="24"/>
          <w:szCs w:val="24"/>
        </w:rPr>
        <w:t>s</w:t>
      </w:r>
      <w:commentRangeStart w:id="807"/>
      <w:ins w:id="808" w:author="User" w:date="2016-01-13T21:35:00Z">
        <w:r w:rsidR="00BB4252">
          <w:rPr>
            <w:rFonts w:ascii="Times New Roman" w:hAnsi="Times New Roman" w:cs="Times New Roman"/>
            <w:sz w:val="24"/>
            <w:szCs w:val="24"/>
          </w:rPr>
          <w:t xml:space="preserve"> </w:t>
        </w:r>
        <w:commentRangeEnd w:id="807"/>
        <w:r w:rsidR="00BB4252">
          <w:rPr>
            <w:rStyle w:val="CommentReference"/>
          </w:rPr>
          <w:commentReference w:id="807"/>
        </w:r>
      </w:ins>
      <w:r w:rsidR="00796E7E">
        <w:rPr>
          <w:rFonts w:ascii="Times New Roman" w:hAnsi="Times New Roman" w:cs="Times New Roman"/>
          <w:sz w:val="24"/>
          <w:szCs w:val="24"/>
        </w:rPr>
        <w:t xml:space="preserve">of </w:t>
      </w:r>
      <w:r w:rsidR="00DE0020">
        <w:rPr>
          <w:rFonts w:ascii="Times New Roman" w:hAnsi="Times New Roman" w:cs="Times New Roman"/>
          <w:sz w:val="24"/>
          <w:szCs w:val="24"/>
        </w:rPr>
        <w:t>7 and 6, 4 and 2, and lastly with value</w:t>
      </w:r>
      <w:r w:rsidR="000C72AE">
        <w:rPr>
          <w:rFonts w:ascii="Times New Roman" w:hAnsi="Times New Roman" w:cs="Times New Roman"/>
          <w:sz w:val="24"/>
          <w:szCs w:val="24"/>
        </w:rPr>
        <w:t>s</w:t>
      </w:r>
      <w:r w:rsidR="00DE0020">
        <w:rPr>
          <w:rFonts w:ascii="Times New Roman" w:hAnsi="Times New Roman" w:cs="Times New Roman"/>
          <w:sz w:val="24"/>
          <w:szCs w:val="24"/>
        </w:rPr>
        <w:t xml:space="preserve"> 5 and 5.</w:t>
      </w:r>
    </w:p>
    <w:p w:rsidR="00DE0020" w:rsidRPr="000C72AE" w:rsidRDefault="00DE0020" w:rsidP="000C72AE">
      <w:pPr>
        <w:spacing w:line="48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5358765" cy="3242945"/>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358765" cy="3242945"/>
                    </a:xfrm>
                    <a:prstGeom prst="rect">
                      <a:avLst/>
                    </a:prstGeom>
                    <a:noFill/>
                    <a:ln w="9525">
                      <a:noFill/>
                      <a:miter lim="800000"/>
                      <a:headEnd/>
                      <a:tailEnd/>
                    </a:ln>
                  </pic:spPr>
                </pic:pic>
              </a:graphicData>
            </a:graphic>
          </wp:inline>
        </w:drawing>
      </w:r>
      <w:r w:rsidRPr="005F6AE7">
        <w:rPr>
          <w:rFonts w:ascii="Times New Roman" w:hAnsi="Times New Roman" w:cs="Times New Roman"/>
          <w:sz w:val="24"/>
          <w:szCs w:val="24"/>
        </w:rPr>
        <w:t>Figure 3.</w:t>
      </w:r>
      <w:r w:rsidR="00E225B0">
        <w:rPr>
          <w:rFonts w:ascii="Times New Roman" w:hAnsi="Times New Roman" w:cs="Times New Roman"/>
          <w:sz w:val="24"/>
          <w:szCs w:val="24"/>
        </w:rPr>
        <w:t>4.3</w:t>
      </w:r>
      <w:r w:rsidRPr="005F6AE7">
        <w:rPr>
          <w:rFonts w:ascii="Times New Roman" w:hAnsi="Times New Roman" w:cs="Times New Roman"/>
          <w:sz w:val="24"/>
          <w:szCs w:val="24"/>
        </w:rPr>
        <w:t xml:space="preserve">: </w:t>
      </w:r>
      <w:r w:rsidR="005F6AE7">
        <w:rPr>
          <w:rFonts w:ascii="Times New Roman" w:hAnsi="Times New Roman" w:cs="Times New Roman"/>
          <w:sz w:val="24"/>
          <w:szCs w:val="24"/>
        </w:rPr>
        <w:t>Hidden Layer Block Testbench C</w:t>
      </w:r>
      <w:r w:rsidRPr="005F6AE7">
        <w:rPr>
          <w:rFonts w:ascii="Times New Roman" w:hAnsi="Times New Roman" w:cs="Times New Roman"/>
          <w:sz w:val="24"/>
          <w:szCs w:val="24"/>
        </w:rPr>
        <w:t>ode</w:t>
      </w:r>
    </w:p>
    <w:p w:rsidR="004F0344" w:rsidRDefault="004F0344">
      <w:pPr>
        <w:rPr>
          <w:rFonts w:ascii="Times New Roman" w:hAnsi="Times New Roman" w:cs="Times New Roman"/>
          <w:b/>
          <w:sz w:val="24"/>
          <w:szCs w:val="24"/>
        </w:rPr>
      </w:pPr>
    </w:p>
    <w:p w:rsidR="00FE449A" w:rsidRDefault="00FE449A">
      <w:pPr>
        <w:rPr>
          <w:rFonts w:ascii="Times New Roman" w:hAnsi="Times New Roman" w:cs="Times New Roman"/>
          <w:b/>
          <w:sz w:val="24"/>
          <w:szCs w:val="24"/>
        </w:rPr>
      </w:pPr>
    </w:p>
    <w:p w:rsidR="00FE449A" w:rsidRDefault="00FE449A">
      <w:pPr>
        <w:rPr>
          <w:rFonts w:ascii="Times New Roman" w:hAnsi="Times New Roman" w:cs="Times New Roman"/>
          <w:b/>
          <w:sz w:val="24"/>
          <w:szCs w:val="24"/>
        </w:rPr>
      </w:pPr>
    </w:p>
    <w:p w:rsidR="00FE449A" w:rsidRDefault="00FE449A">
      <w:pPr>
        <w:rPr>
          <w:rFonts w:ascii="Times New Roman" w:hAnsi="Times New Roman" w:cs="Times New Roman"/>
          <w:b/>
          <w:sz w:val="24"/>
          <w:szCs w:val="24"/>
        </w:rPr>
      </w:pPr>
    </w:p>
    <w:p w:rsidR="00FE449A" w:rsidRDefault="00FE449A">
      <w:pPr>
        <w:rPr>
          <w:rFonts w:ascii="Times New Roman" w:hAnsi="Times New Roman" w:cs="Times New Roman"/>
          <w:b/>
          <w:sz w:val="24"/>
          <w:szCs w:val="24"/>
        </w:rPr>
      </w:pPr>
    </w:p>
    <w:p w:rsidR="00FE449A" w:rsidRDefault="00FE449A">
      <w:pPr>
        <w:rPr>
          <w:rFonts w:ascii="Times New Roman" w:hAnsi="Times New Roman" w:cs="Times New Roman"/>
          <w:b/>
          <w:sz w:val="24"/>
          <w:szCs w:val="24"/>
        </w:rPr>
      </w:pPr>
    </w:p>
    <w:p w:rsidR="00D07823" w:rsidRPr="00634891" w:rsidRDefault="00D07823" w:rsidP="00634891">
      <w:pPr>
        <w:pStyle w:val="Heading3"/>
        <w:spacing w:before="0" w:after="240" w:line="480" w:lineRule="auto"/>
        <w:rPr>
          <w:rFonts w:ascii="Times New Roman" w:hAnsi="Times New Roman" w:cs="Times New Roman"/>
          <w:color w:val="auto"/>
          <w:sz w:val="24"/>
          <w:szCs w:val="24"/>
        </w:rPr>
      </w:pPr>
      <w:bookmarkStart w:id="809" w:name="_Toc440455512"/>
      <w:bookmarkStart w:id="810" w:name="_Toc440455947"/>
      <w:r w:rsidRPr="00634891">
        <w:rPr>
          <w:rFonts w:ascii="Times New Roman" w:hAnsi="Times New Roman" w:cs="Times New Roman"/>
          <w:color w:val="auto"/>
          <w:sz w:val="24"/>
          <w:szCs w:val="24"/>
        </w:rPr>
        <w:lastRenderedPageBreak/>
        <w:t>3.3 Weight Optimization</w:t>
      </w:r>
      <w:r w:rsidR="004037E5" w:rsidRPr="00634891">
        <w:rPr>
          <w:rFonts w:ascii="Times New Roman" w:hAnsi="Times New Roman" w:cs="Times New Roman"/>
          <w:color w:val="auto"/>
          <w:sz w:val="24"/>
          <w:szCs w:val="24"/>
        </w:rPr>
        <w:t xml:space="preserve"> Block</w:t>
      </w:r>
      <w:bookmarkEnd w:id="809"/>
      <w:bookmarkEnd w:id="810"/>
    </w:p>
    <w:p w:rsidR="006245DF" w:rsidRDefault="00ED5A7B" w:rsidP="00634891">
      <w:pPr>
        <w:spacing w:after="240"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Weight Optimization Block (Block 3) is a module that produce</w:t>
      </w:r>
      <w:r w:rsidR="005F6AE7">
        <w:rPr>
          <w:rFonts w:ascii="Times New Roman" w:hAnsi="Times New Roman" w:cs="Times New Roman"/>
          <w:sz w:val="24"/>
          <w:szCs w:val="24"/>
        </w:rPr>
        <w:t>s</w:t>
      </w:r>
      <w:r>
        <w:rPr>
          <w:rFonts w:ascii="Times New Roman" w:hAnsi="Times New Roman" w:cs="Times New Roman"/>
          <w:sz w:val="24"/>
          <w:szCs w:val="24"/>
        </w:rPr>
        <w:t xml:space="preserve"> a</w:t>
      </w:r>
      <w:r w:rsidR="005F6AE7">
        <w:rPr>
          <w:rFonts w:ascii="Times New Roman" w:hAnsi="Times New Roman" w:cs="Times New Roman"/>
          <w:sz w:val="24"/>
          <w:szCs w:val="24"/>
        </w:rPr>
        <w:t>n</w:t>
      </w:r>
      <w:r w:rsidR="00C5334C" w:rsidRPr="005F6AE7">
        <w:rPr>
          <w:rFonts w:ascii="Times New Roman" w:hAnsi="Times New Roman" w:cs="Times New Roman"/>
          <w:i/>
          <w:sz w:val="24"/>
          <w:szCs w:val="24"/>
        </w:rPr>
        <w:t>updatedN</w:t>
      </w:r>
      <w:r w:rsidRPr="005F6AE7">
        <w:rPr>
          <w:rFonts w:ascii="Times New Roman" w:hAnsi="Times New Roman" w:cs="Times New Roman"/>
          <w:i/>
          <w:sz w:val="24"/>
          <w:szCs w:val="24"/>
        </w:rPr>
        <w:t>etwork</w:t>
      </w:r>
      <w:r>
        <w:rPr>
          <w:rFonts w:ascii="Times New Roman" w:hAnsi="Times New Roman" w:cs="Times New Roman"/>
          <w:sz w:val="24"/>
          <w:szCs w:val="24"/>
        </w:rPr>
        <w:t xml:space="preserve"> array with the winner neuron and neighbour neuron updated</w:t>
      </w:r>
      <w:r w:rsidR="00F37B83">
        <w:rPr>
          <w:rFonts w:ascii="Times New Roman" w:hAnsi="Times New Roman" w:cs="Times New Roman"/>
          <w:sz w:val="24"/>
          <w:szCs w:val="24"/>
        </w:rPr>
        <w:t xml:space="preserve"> as shown </w:t>
      </w:r>
      <w:r w:rsidR="005F6AE7">
        <w:rPr>
          <w:rFonts w:ascii="Times New Roman" w:hAnsi="Times New Roman" w:cs="Times New Roman"/>
          <w:sz w:val="24"/>
          <w:szCs w:val="24"/>
        </w:rPr>
        <w:t xml:space="preserve">in the </w:t>
      </w:r>
      <w:r w:rsidR="00F37B83">
        <w:rPr>
          <w:rFonts w:ascii="Times New Roman" w:hAnsi="Times New Roman" w:cs="Times New Roman"/>
          <w:sz w:val="24"/>
          <w:szCs w:val="24"/>
        </w:rPr>
        <w:t xml:space="preserve">flow chart </w:t>
      </w:r>
      <w:r w:rsidR="00E225B0">
        <w:rPr>
          <w:rFonts w:ascii="Times New Roman" w:hAnsi="Times New Roman" w:cs="Times New Roman"/>
          <w:sz w:val="24"/>
          <w:szCs w:val="24"/>
        </w:rPr>
        <w:t>of Figure 3.5.1</w:t>
      </w:r>
      <w:r>
        <w:rPr>
          <w:rFonts w:ascii="Times New Roman" w:hAnsi="Times New Roman" w:cs="Times New Roman"/>
          <w:sz w:val="24"/>
          <w:szCs w:val="24"/>
        </w:rPr>
        <w:t xml:space="preserve">. </w:t>
      </w:r>
      <w:r w:rsidR="00862AC5">
        <w:rPr>
          <w:rFonts w:ascii="Times New Roman" w:hAnsi="Times New Roman" w:cs="Times New Roman"/>
          <w:sz w:val="24"/>
          <w:szCs w:val="24"/>
        </w:rPr>
        <w:t xml:space="preserve">There is an input signal </w:t>
      </w:r>
      <w:r w:rsidR="005F6AE7">
        <w:rPr>
          <w:rFonts w:ascii="Times New Roman" w:hAnsi="Times New Roman" w:cs="Times New Roman"/>
          <w:sz w:val="24"/>
          <w:szCs w:val="24"/>
        </w:rPr>
        <w:t>named</w:t>
      </w:r>
      <w:commentRangeStart w:id="811"/>
      <w:r w:rsidR="00BB16BE">
        <w:rPr>
          <w:rFonts w:ascii="Times New Roman" w:hAnsi="Times New Roman" w:cs="Times New Roman"/>
          <w:sz w:val="24"/>
          <w:szCs w:val="24"/>
        </w:rPr>
        <w:t xml:space="preserve"> </w:t>
      </w:r>
      <w:commentRangeEnd w:id="811"/>
      <w:r w:rsidR="00BB16BE">
        <w:rPr>
          <w:rStyle w:val="CommentReference"/>
        </w:rPr>
        <w:commentReference w:id="811"/>
      </w:r>
      <w:r w:rsidR="00862AC5" w:rsidRPr="005F6AE7">
        <w:rPr>
          <w:rFonts w:ascii="Times New Roman" w:hAnsi="Times New Roman" w:cs="Times New Roman"/>
          <w:i/>
          <w:sz w:val="24"/>
          <w:szCs w:val="24"/>
        </w:rPr>
        <w:t>update</w:t>
      </w:r>
      <w:r w:rsidR="00862AC5">
        <w:rPr>
          <w:rFonts w:ascii="Times New Roman" w:hAnsi="Times New Roman" w:cs="Times New Roman"/>
          <w:sz w:val="24"/>
          <w:szCs w:val="24"/>
        </w:rPr>
        <w:t xml:space="preserve">. It is the key of this module because if this </w:t>
      </w:r>
      <w:r w:rsidR="00862AC5" w:rsidRPr="005F6AE7">
        <w:rPr>
          <w:rFonts w:ascii="Times New Roman" w:hAnsi="Times New Roman" w:cs="Times New Roman"/>
          <w:i/>
          <w:sz w:val="24"/>
          <w:szCs w:val="24"/>
        </w:rPr>
        <w:t>update</w:t>
      </w:r>
      <w:r w:rsidR="00862AC5">
        <w:rPr>
          <w:rFonts w:ascii="Times New Roman" w:hAnsi="Times New Roman" w:cs="Times New Roman"/>
          <w:sz w:val="24"/>
          <w:szCs w:val="24"/>
        </w:rPr>
        <w:t xml:space="preserve"> signal is not triggered then </w:t>
      </w:r>
      <w:r w:rsidR="005F6AE7">
        <w:rPr>
          <w:rFonts w:ascii="Times New Roman" w:hAnsi="Times New Roman" w:cs="Times New Roman"/>
          <w:sz w:val="24"/>
          <w:szCs w:val="24"/>
        </w:rPr>
        <w:t>this module will not be entered</w:t>
      </w:r>
      <w:r w:rsidR="00862AC5">
        <w:rPr>
          <w:rFonts w:ascii="Times New Roman" w:hAnsi="Times New Roman" w:cs="Times New Roman"/>
          <w:sz w:val="24"/>
          <w:szCs w:val="24"/>
        </w:rPr>
        <w:t xml:space="preserve">. </w:t>
      </w:r>
      <w:r w:rsidR="00E30C09">
        <w:rPr>
          <w:rFonts w:ascii="Times New Roman" w:hAnsi="Times New Roman" w:cs="Times New Roman"/>
          <w:sz w:val="24"/>
          <w:szCs w:val="24"/>
        </w:rPr>
        <w:t xml:space="preserve">This </w:t>
      </w:r>
      <w:r w:rsidR="005F6AE7">
        <w:rPr>
          <w:rFonts w:ascii="Times New Roman" w:hAnsi="Times New Roman" w:cs="Times New Roman"/>
          <w:sz w:val="24"/>
          <w:szCs w:val="24"/>
        </w:rPr>
        <w:t>module</w:t>
      </w:r>
      <w:r w:rsidR="00E30C09">
        <w:rPr>
          <w:rFonts w:ascii="Times New Roman" w:hAnsi="Times New Roman" w:cs="Times New Roman"/>
          <w:sz w:val="24"/>
          <w:szCs w:val="24"/>
        </w:rPr>
        <w:t xml:space="preserve"> is </w:t>
      </w:r>
      <w:r w:rsidR="006245DF">
        <w:rPr>
          <w:rFonts w:ascii="Times New Roman" w:hAnsi="Times New Roman" w:cs="Times New Roman"/>
          <w:sz w:val="24"/>
          <w:szCs w:val="24"/>
        </w:rPr>
        <w:t xml:space="preserve">mainly </w:t>
      </w:r>
      <w:r w:rsidR="00E30C09">
        <w:rPr>
          <w:rFonts w:ascii="Times New Roman" w:hAnsi="Times New Roman" w:cs="Times New Roman"/>
          <w:sz w:val="24"/>
          <w:szCs w:val="24"/>
        </w:rPr>
        <w:t xml:space="preserve">divided into </w:t>
      </w:r>
      <w:r w:rsidR="006245DF">
        <w:rPr>
          <w:rFonts w:ascii="Times New Roman" w:hAnsi="Times New Roman" w:cs="Times New Roman"/>
          <w:sz w:val="24"/>
          <w:szCs w:val="24"/>
        </w:rPr>
        <w:t xml:space="preserve">three cases </w:t>
      </w:r>
      <w:r w:rsidR="005F6AE7">
        <w:rPr>
          <w:rFonts w:ascii="Times New Roman" w:hAnsi="Times New Roman" w:cs="Times New Roman"/>
          <w:sz w:val="24"/>
          <w:szCs w:val="24"/>
        </w:rPr>
        <w:t>namely the</w:t>
      </w:r>
      <w:r w:rsidR="006245DF" w:rsidRPr="005F6AE7">
        <w:rPr>
          <w:rFonts w:ascii="Times New Roman" w:hAnsi="Times New Roman" w:cs="Times New Roman"/>
          <w:i/>
          <w:sz w:val="24"/>
          <w:szCs w:val="24"/>
        </w:rPr>
        <w:t>calculateNewWeight</w:t>
      </w:r>
      <w:r w:rsidR="005F6AE7">
        <w:rPr>
          <w:rFonts w:ascii="Times New Roman" w:hAnsi="Times New Roman" w:cs="Times New Roman"/>
          <w:sz w:val="24"/>
          <w:szCs w:val="24"/>
        </w:rPr>
        <w:t xml:space="preserve"> case</w:t>
      </w:r>
      <w:r w:rsidR="006245DF">
        <w:rPr>
          <w:rFonts w:ascii="Times New Roman" w:hAnsi="Times New Roman" w:cs="Times New Roman"/>
          <w:sz w:val="24"/>
          <w:szCs w:val="24"/>
        </w:rPr>
        <w:t xml:space="preserve">, </w:t>
      </w:r>
      <w:r w:rsidR="006245DF" w:rsidRPr="005F6AE7">
        <w:rPr>
          <w:rFonts w:ascii="Times New Roman" w:hAnsi="Times New Roman" w:cs="Times New Roman"/>
          <w:i/>
          <w:sz w:val="24"/>
          <w:szCs w:val="24"/>
        </w:rPr>
        <w:t>updateWeight</w:t>
      </w:r>
      <w:r w:rsidR="005F6AE7">
        <w:rPr>
          <w:rFonts w:ascii="Times New Roman" w:hAnsi="Times New Roman" w:cs="Times New Roman"/>
          <w:sz w:val="24"/>
          <w:szCs w:val="24"/>
        </w:rPr>
        <w:t xml:space="preserve">case </w:t>
      </w:r>
      <w:r w:rsidR="006245DF">
        <w:rPr>
          <w:rFonts w:ascii="Times New Roman" w:hAnsi="Times New Roman" w:cs="Times New Roman"/>
          <w:sz w:val="24"/>
          <w:szCs w:val="24"/>
        </w:rPr>
        <w:t xml:space="preserve">and lastly </w:t>
      </w:r>
      <w:r w:rsidR="005F6AE7">
        <w:rPr>
          <w:rFonts w:ascii="Times New Roman" w:hAnsi="Times New Roman" w:cs="Times New Roman"/>
          <w:sz w:val="24"/>
          <w:szCs w:val="24"/>
        </w:rPr>
        <w:t xml:space="preserve">the </w:t>
      </w:r>
      <w:r w:rsidR="006245DF" w:rsidRPr="005F6AE7">
        <w:rPr>
          <w:rFonts w:ascii="Times New Roman" w:hAnsi="Times New Roman" w:cs="Times New Roman"/>
          <w:i/>
          <w:sz w:val="24"/>
          <w:szCs w:val="24"/>
        </w:rPr>
        <w:t>radiusForNeighbor</w:t>
      </w:r>
      <w:r w:rsidR="005F6AE7">
        <w:rPr>
          <w:rFonts w:ascii="Times New Roman" w:hAnsi="Times New Roman" w:cs="Times New Roman"/>
          <w:sz w:val="24"/>
          <w:szCs w:val="24"/>
        </w:rPr>
        <w:t xml:space="preserve"> case</w:t>
      </w:r>
      <w:r w:rsidR="006245DF">
        <w:rPr>
          <w:rFonts w:ascii="Times New Roman" w:hAnsi="Times New Roman" w:cs="Times New Roman"/>
          <w:sz w:val="24"/>
          <w:szCs w:val="24"/>
        </w:rPr>
        <w:t xml:space="preserve">. </w:t>
      </w:r>
    </w:p>
    <w:p w:rsidR="006245DF" w:rsidRPr="00D57CDC" w:rsidRDefault="006245DF" w:rsidP="006245DF">
      <w:pPr>
        <w:spacing w:after="0" w:line="240" w:lineRule="auto"/>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57CDC">
        <w:rPr>
          <w:rFonts w:ascii="Times New Roman" w:hAnsi="Times New Roman" w:cs="Times New Roman"/>
          <w:i/>
          <w:sz w:val="24"/>
          <w:szCs w:val="24"/>
        </w:rPr>
        <w:t>if(start == 1)begin</w:t>
      </w:r>
    </w:p>
    <w:p w:rsidR="006245DF" w:rsidRPr="00D57CDC" w:rsidRDefault="006245DF" w:rsidP="006245DF">
      <w:pPr>
        <w:spacing w:after="0" w:line="240" w:lineRule="auto"/>
        <w:jc w:val="both"/>
        <w:rPr>
          <w:rFonts w:ascii="Times New Roman" w:hAnsi="Times New Roman" w:cs="Times New Roman"/>
          <w:i/>
          <w:sz w:val="24"/>
          <w:szCs w:val="24"/>
        </w:rPr>
      </w:pP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t>for(k = 0; k &lt; 10; k = k + 1)begin</w:t>
      </w:r>
    </w:p>
    <w:p w:rsidR="006245DF" w:rsidRPr="00D57CDC" w:rsidRDefault="006245DF" w:rsidP="006245DF">
      <w:pPr>
        <w:spacing w:after="0" w:line="240" w:lineRule="auto"/>
        <w:jc w:val="both"/>
        <w:rPr>
          <w:rFonts w:ascii="Times New Roman" w:hAnsi="Times New Roman" w:cs="Times New Roman"/>
          <w:i/>
          <w:sz w:val="24"/>
          <w:szCs w:val="24"/>
        </w:rPr>
      </w:pP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t>updatedNetwork[k][0] = network[k][0];</w:t>
      </w:r>
    </w:p>
    <w:p w:rsidR="006245DF" w:rsidRPr="00D57CDC" w:rsidRDefault="006245DF" w:rsidP="006245DF">
      <w:pPr>
        <w:spacing w:after="0" w:line="240" w:lineRule="auto"/>
        <w:jc w:val="both"/>
        <w:rPr>
          <w:rFonts w:ascii="Times New Roman" w:hAnsi="Times New Roman" w:cs="Times New Roman"/>
          <w:i/>
          <w:sz w:val="24"/>
          <w:szCs w:val="24"/>
        </w:rPr>
      </w:pP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t>updatedNetwork[k][1] = network[k][1];</w:t>
      </w:r>
    </w:p>
    <w:p w:rsidR="006245DF" w:rsidRPr="00D57CDC" w:rsidRDefault="006245DF" w:rsidP="006245DF">
      <w:pPr>
        <w:spacing w:after="0" w:line="240" w:lineRule="auto"/>
        <w:jc w:val="both"/>
        <w:rPr>
          <w:rFonts w:ascii="Times New Roman" w:hAnsi="Times New Roman" w:cs="Times New Roman"/>
          <w:i/>
          <w:sz w:val="24"/>
          <w:szCs w:val="24"/>
        </w:rPr>
      </w:pP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t>updatedNetwork[k][2] = network[k][2];</w:t>
      </w:r>
    </w:p>
    <w:p w:rsidR="006245DF" w:rsidRPr="00D57CDC" w:rsidRDefault="006245DF" w:rsidP="006245DF">
      <w:pPr>
        <w:spacing w:after="0" w:line="240" w:lineRule="auto"/>
        <w:jc w:val="both"/>
        <w:rPr>
          <w:rFonts w:ascii="Times New Roman" w:hAnsi="Times New Roman" w:cs="Times New Roman"/>
          <w:i/>
          <w:sz w:val="24"/>
          <w:szCs w:val="24"/>
        </w:rPr>
      </w:pP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t>updatedNetwork[k][3] = network[k][3];</w:t>
      </w:r>
    </w:p>
    <w:p w:rsidR="006245DF" w:rsidRPr="00D57CDC" w:rsidRDefault="006245DF" w:rsidP="006245DF">
      <w:pPr>
        <w:spacing w:after="0" w:line="240" w:lineRule="auto"/>
        <w:jc w:val="both"/>
        <w:rPr>
          <w:rFonts w:ascii="Times New Roman" w:hAnsi="Times New Roman" w:cs="Times New Roman"/>
          <w:i/>
          <w:sz w:val="24"/>
          <w:szCs w:val="24"/>
        </w:rPr>
      </w:pP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t>updatedNetwork[k][4] = network[k][4];</w:t>
      </w:r>
    </w:p>
    <w:p w:rsidR="006245DF" w:rsidRPr="00D57CDC" w:rsidRDefault="006245DF" w:rsidP="006245DF">
      <w:pPr>
        <w:spacing w:after="0" w:line="240" w:lineRule="auto"/>
        <w:jc w:val="both"/>
        <w:rPr>
          <w:rFonts w:ascii="Times New Roman" w:hAnsi="Times New Roman" w:cs="Times New Roman"/>
          <w:i/>
          <w:sz w:val="24"/>
          <w:szCs w:val="24"/>
        </w:rPr>
      </w:pP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t>updatedNetwork[k][5] = network[k][5];</w:t>
      </w:r>
    </w:p>
    <w:p w:rsidR="006245DF" w:rsidRPr="00D57CDC" w:rsidRDefault="006245DF" w:rsidP="006245DF">
      <w:pPr>
        <w:spacing w:after="0" w:line="240" w:lineRule="auto"/>
        <w:jc w:val="both"/>
        <w:rPr>
          <w:rFonts w:ascii="Times New Roman" w:hAnsi="Times New Roman" w:cs="Times New Roman"/>
          <w:i/>
          <w:sz w:val="24"/>
          <w:szCs w:val="24"/>
        </w:rPr>
      </w:pP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t>updatedNetwork[k][6] = network[k][6];</w:t>
      </w:r>
    </w:p>
    <w:p w:rsidR="006245DF" w:rsidRPr="00D57CDC" w:rsidRDefault="006245DF" w:rsidP="006245DF">
      <w:pPr>
        <w:spacing w:after="0" w:line="240" w:lineRule="auto"/>
        <w:jc w:val="both"/>
        <w:rPr>
          <w:rFonts w:ascii="Times New Roman" w:hAnsi="Times New Roman" w:cs="Times New Roman"/>
          <w:i/>
          <w:sz w:val="24"/>
          <w:szCs w:val="24"/>
        </w:rPr>
      </w:pP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t>updatedNetwork[k][7] = network[k][7];</w:t>
      </w:r>
    </w:p>
    <w:p w:rsidR="006245DF" w:rsidRPr="00D57CDC" w:rsidRDefault="006245DF" w:rsidP="006245DF">
      <w:pPr>
        <w:spacing w:after="0" w:line="240" w:lineRule="auto"/>
        <w:jc w:val="both"/>
        <w:rPr>
          <w:rFonts w:ascii="Times New Roman" w:hAnsi="Times New Roman" w:cs="Times New Roman"/>
          <w:i/>
          <w:sz w:val="24"/>
          <w:szCs w:val="24"/>
        </w:rPr>
      </w:pP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t>updatedNetwork[k][8] = network[k][8];</w:t>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r>
      <w:r w:rsidRPr="00D57CDC">
        <w:rPr>
          <w:rFonts w:ascii="Times New Roman" w:hAnsi="Times New Roman" w:cs="Times New Roman"/>
          <w:i/>
          <w:sz w:val="24"/>
          <w:szCs w:val="24"/>
        </w:rPr>
        <w:tab/>
        <w:t>updatedNetwork[k][9] = network[k][9];</w:t>
      </w:r>
      <w:ins w:id="812" w:author="User" w:date="2016-01-13T21:38:00Z">
        <w:r w:rsidR="00FE449A">
          <w:rPr>
            <w:rFonts w:ascii="Times New Roman" w:hAnsi="Times New Roman" w:cs="Times New Roman"/>
            <w:i/>
            <w:sz w:val="24"/>
            <w:szCs w:val="24"/>
          </w:rPr>
          <w:t>end end</w:t>
        </w:r>
      </w:ins>
    </w:p>
    <w:p w:rsidR="006245DF" w:rsidRPr="00D57CDC" w:rsidRDefault="006245DF" w:rsidP="00FE449A">
      <w:pPr>
        <w:spacing w:after="0" w:line="240" w:lineRule="auto"/>
        <w:jc w:val="both"/>
        <w:rPr>
          <w:rFonts w:ascii="Times New Roman" w:hAnsi="Times New Roman" w:cs="Times New Roman"/>
          <w:i/>
          <w:sz w:val="24"/>
          <w:szCs w:val="24"/>
        </w:rPr>
      </w:pPr>
      <w:r w:rsidRPr="00D57CDC">
        <w:rPr>
          <w:rFonts w:ascii="Times New Roman" w:hAnsi="Times New Roman" w:cs="Times New Roman"/>
          <w:i/>
          <w:sz w:val="24"/>
          <w:szCs w:val="24"/>
        </w:rPr>
        <w:tab/>
      </w:r>
      <w:r w:rsidRPr="00D57CDC">
        <w:rPr>
          <w:rFonts w:ascii="Times New Roman" w:hAnsi="Times New Roman" w:cs="Times New Roman"/>
          <w:i/>
          <w:sz w:val="24"/>
          <w:szCs w:val="24"/>
        </w:rPr>
        <w:tab/>
      </w:r>
    </w:p>
    <w:p w:rsidR="00D07823" w:rsidRDefault="00862AC5" w:rsidP="006245DF">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6245DF">
        <w:rPr>
          <w:rFonts w:ascii="Times New Roman" w:hAnsi="Times New Roman" w:cs="Times New Roman"/>
          <w:sz w:val="24"/>
          <w:szCs w:val="24"/>
        </w:rPr>
        <w:t>Before go</w:t>
      </w:r>
      <w:r w:rsidR="005F6AE7">
        <w:rPr>
          <w:rFonts w:ascii="Times New Roman" w:hAnsi="Times New Roman" w:cs="Times New Roman"/>
          <w:sz w:val="24"/>
          <w:szCs w:val="24"/>
        </w:rPr>
        <w:t>ing</w:t>
      </w:r>
      <w:r w:rsidR="006245DF">
        <w:rPr>
          <w:rFonts w:ascii="Times New Roman" w:hAnsi="Times New Roman" w:cs="Times New Roman"/>
          <w:sz w:val="24"/>
          <w:szCs w:val="24"/>
        </w:rPr>
        <w:t xml:space="preserve"> into the details </w:t>
      </w:r>
      <w:r w:rsidR="005F6AE7">
        <w:rPr>
          <w:rFonts w:ascii="Times New Roman" w:hAnsi="Times New Roman" w:cs="Times New Roman"/>
          <w:sz w:val="24"/>
          <w:szCs w:val="24"/>
        </w:rPr>
        <w:t>for</w:t>
      </w:r>
      <w:r w:rsidR="006245DF">
        <w:rPr>
          <w:rFonts w:ascii="Times New Roman" w:hAnsi="Times New Roman" w:cs="Times New Roman"/>
          <w:sz w:val="24"/>
          <w:szCs w:val="24"/>
        </w:rPr>
        <w:t xml:space="preserve"> each </w:t>
      </w:r>
      <w:del w:id="813" w:author="User" w:date="2016-01-13T21:41:00Z">
        <w:r w:rsidR="006245DF" w:rsidDel="00BB16BE">
          <w:rPr>
            <w:rFonts w:ascii="Times New Roman" w:hAnsi="Times New Roman" w:cs="Times New Roman"/>
            <w:sz w:val="24"/>
            <w:szCs w:val="24"/>
          </w:rPr>
          <w:delText>cases</w:delText>
        </w:r>
      </w:del>
      <w:ins w:id="814" w:author="User" w:date="2016-01-13T21:41:00Z">
        <w:r w:rsidR="00BB16BE">
          <w:rPr>
            <w:rFonts w:ascii="Times New Roman" w:hAnsi="Times New Roman" w:cs="Times New Roman"/>
            <w:sz w:val="24"/>
            <w:szCs w:val="24"/>
          </w:rPr>
          <w:t xml:space="preserve"> case</w:t>
        </w:r>
      </w:ins>
      <w:r w:rsidR="006245DF">
        <w:rPr>
          <w:rFonts w:ascii="Times New Roman" w:hAnsi="Times New Roman" w:cs="Times New Roman"/>
          <w:sz w:val="24"/>
          <w:szCs w:val="24"/>
        </w:rPr>
        <w:t xml:space="preserve">, there is an input to overwrite the </w:t>
      </w:r>
      <w:r w:rsidR="006245DF" w:rsidRPr="005F6AE7">
        <w:rPr>
          <w:rFonts w:ascii="Times New Roman" w:hAnsi="Times New Roman" w:cs="Times New Roman"/>
          <w:i/>
          <w:sz w:val="24"/>
          <w:szCs w:val="24"/>
        </w:rPr>
        <w:t>updatedNetwork</w:t>
      </w:r>
      <w:r w:rsidR="006245DF">
        <w:rPr>
          <w:rFonts w:ascii="Times New Roman" w:hAnsi="Times New Roman" w:cs="Times New Roman"/>
          <w:sz w:val="24"/>
          <w:szCs w:val="24"/>
        </w:rPr>
        <w:t xml:space="preserve"> to the network array from </w:t>
      </w:r>
      <w:r w:rsidR="005F6AE7">
        <w:rPr>
          <w:rFonts w:ascii="Times New Roman" w:hAnsi="Times New Roman" w:cs="Times New Roman"/>
          <w:sz w:val="24"/>
          <w:szCs w:val="24"/>
        </w:rPr>
        <w:t xml:space="preserve">the </w:t>
      </w:r>
      <w:r w:rsidR="006245DF">
        <w:rPr>
          <w:rFonts w:ascii="Times New Roman" w:hAnsi="Times New Roman" w:cs="Times New Roman"/>
          <w:sz w:val="24"/>
          <w:szCs w:val="24"/>
        </w:rPr>
        <w:t xml:space="preserve">Neuron Initialization Block (Block 1) in the code fraction above. It is controlled by an input </w:t>
      </w:r>
      <w:r>
        <w:rPr>
          <w:rFonts w:ascii="Times New Roman" w:hAnsi="Times New Roman" w:cs="Times New Roman"/>
          <w:sz w:val="24"/>
          <w:szCs w:val="24"/>
        </w:rPr>
        <w:t xml:space="preserve">signal </w:t>
      </w:r>
      <w:r w:rsidR="005F6AE7">
        <w:rPr>
          <w:rFonts w:ascii="Times New Roman" w:hAnsi="Times New Roman" w:cs="Times New Roman"/>
          <w:sz w:val="24"/>
          <w:szCs w:val="24"/>
        </w:rPr>
        <w:t>named</w:t>
      </w:r>
      <w:commentRangeStart w:id="815"/>
      <w:ins w:id="816" w:author="User" w:date="2016-01-13T21:41:00Z">
        <w:r w:rsidR="00BB16BE">
          <w:rPr>
            <w:rFonts w:ascii="Times New Roman" w:hAnsi="Times New Roman" w:cs="Times New Roman"/>
            <w:sz w:val="24"/>
            <w:szCs w:val="24"/>
          </w:rPr>
          <w:t xml:space="preserve"> </w:t>
        </w:r>
        <w:commentRangeEnd w:id="815"/>
        <w:r w:rsidR="00BB16BE">
          <w:rPr>
            <w:rStyle w:val="CommentReference"/>
          </w:rPr>
          <w:commentReference w:id="815"/>
        </w:r>
      </w:ins>
      <w:r w:rsidR="006245DF" w:rsidRPr="005F6AE7">
        <w:rPr>
          <w:rFonts w:ascii="Times New Roman" w:hAnsi="Times New Roman" w:cs="Times New Roman"/>
          <w:i/>
          <w:sz w:val="24"/>
          <w:szCs w:val="24"/>
        </w:rPr>
        <w:t>start</w:t>
      </w:r>
      <w:r w:rsidR="006245DF">
        <w:rPr>
          <w:rFonts w:ascii="Times New Roman" w:hAnsi="Times New Roman" w:cs="Times New Roman"/>
          <w:sz w:val="24"/>
          <w:szCs w:val="24"/>
        </w:rPr>
        <w:t xml:space="preserve">, if the </w:t>
      </w:r>
      <w:r w:rsidR="006245DF" w:rsidRPr="005F6AE7">
        <w:rPr>
          <w:rFonts w:ascii="Times New Roman" w:hAnsi="Times New Roman" w:cs="Times New Roman"/>
          <w:i/>
          <w:sz w:val="24"/>
          <w:szCs w:val="24"/>
        </w:rPr>
        <w:t>start</w:t>
      </w:r>
      <w:r w:rsidR="006245DF">
        <w:rPr>
          <w:rFonts w:ascii="Times New Roman" w:hAnsi="Times New Roman" w:cs="Times New Roman"/>
          <w:sz w:val="24"/>
          <w:szCs w:val="24"/>
        </w:rPr>
        <w:t xml:space="preserve"> is equal to one then it will</w:t>
      </w:r>
      <w:r>
        <w:rPr>
          <w:rFonts w:ascii="Times New Roman" w:hAnsi="Times New Roman" w:cs="Times New Roman"/>
          <w:sz w:val="24"/>
          <w:szCs w:val="24"/>
        </w:rPr>
        <w:t xml:space="preserve"> copy the network array into </w:t>
      </w:r>
      <w:r w:rsidRPr="005F6AE7">
        <w:rPr>
          <w:rFonts w:ascii="Times New Roman" w:hAnsi="Times New Roman" w:cs="Times New Roman"/>
          <w:i/>
          <w:sz w:val="24"/>
          <w:szCs w:val="24"/>
        </w:rPr>
        <w:t>updatedNetwork</w:t>
      </w:r>
      <w:r>
        <w:rPr>
          <w:rFonts w:ascii="Times New Roman" w:hAnsi="Times New Roman" w:cs="Times New Roman"/>
          <w:sz w:val="24"/>
          <w:szCs w:val="24"/>
        </w:rPr>
        <w:t xml:space="preserve"> array. </w:t>
      </w:r>
    </w:p>
    <w:p w:rsidR="00862AC5" w:rsidRDefault="00862AC5" w:rsidP="006245DF">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w:t>
      </w:r>
      <w:r w:rsidRPr="005F6AE7">
        <w:rPr>
          <w:rFonts w:ascii="Times New Roman" w:hAnsi="Times New Roman" w:cs="Times New Roman"/>
          <w:i/>
          <w:sz w:val="24"/>
          <w:szCs w:val="24"/>
        </w:rPr>
        <w:t>calculateNewWeight</w:t>
      </w:r>
      <w:r>
        <w:rPr>
          <w:rFonts w:ascii="Times New Roman" w:hAnsi="Times New Roman" w:cs="Times New Roman"/>
          <w:sz w:val="24"/>
          <w:szCs w:val="24"/>
        </w:rPr>
        <w:t xml:space="preserve"> is the first case </w:t>
      </w:r>
      <w:r w:rsidR="005F6AE7">
        <w:rPr>
          <w:rFonts w:ascii="Times New Roman" w:hAnsi="Times New Roman" w:cs="Times New Roman"/>
          <w:sz w:val="24"/>
          <w:szCs w:val="24"/>
        </w:rPr>
        <w:t>used</w:t>
      </w:r>
      <w:r>
        <w:rPr>
          <w:rFonts w:ascii="Times New Roman" w:hAnsi="Times New Roman" w:cs="Times New Roman"/>
          <w:sz w:val="24"/>
          <w:szCs w:val="24"/>
        </w:rPr>
        <w:t xml:space="preserve"> to calculate the value for </w:t>
      </w:r>
      <w:r w:rsidR="005F6AE7">
        <w:rPr>
          <w:rFonts w:ascii="Times New Roman" w:hAnsi="Times New Roman" w:cs="Times New Roman"/>
          <w:sz w:val="24"/>
          <w:szCs w:val="24"/>
        </w:rPr>
        <w:t xml:space="preserve">the </w:t>
      </w:r>
      <w:r w:rsidRPr="005F6AE7">
        <w:rPr>
          <w:rFonts w:ascii="Times New Roman" w:hAnsi="Times New Roman" w:cs="Times New Roman"/>
          <w:i/>
          <w:sz w:val="24"/>
          <w:szCs w:val="24"/>
        </w:rPr>
        <w:t>new_weight_x</w:t>
      </w:r>
      <w:r>
        <w:rPr>
          <w:rFonts w:ascii="Times New Roman" w:hAnsi="Times New Roman" w:cs="Times New Roman"/>
          <w:sz w:val="24"/>
          <w:szCs w:val="24"/>
        </w:rPr>
        <w:t xml:space="preserve"> and </w:t>
      </w:r>
      <w:r w:rsidRPr="005F6AE7">
        <w:rPr>
          <w:rFonts w:ascii="Times New Roman" w:hAnsi="Times New Roman" w:cs="Times New Roman"/>
          <w:i/>
          <w:sz w:val="24"/>
          <w:szCs w:val="24"/>
        </w:rPr>
        <w:t>new_weight_y</w:t>
      </w:r>
      <w:r>
        <w:rPr>
          <w:rFonts w:ascii="Times New Roman" w:hAnsi="Times New Roman" w:cs="Times New Roman"/>
          <w:sz w:val="24"/>
          <w:szCs w:val="24"/>
        </w:rPr>
        <w:t>.</w:t>
      </w:r>
      <w:r w:rsidR="00F728E7">
        <w:rPr>
          <w:rFonts w:ascii="Times New Roman" w:hAnsi="Times New Roman" w:cs="Times New Roman"/>
          <w:sz w:val="24"/>
          <w:szCs w:val="24"/>
        </w:rPr>
        <w:t>The formula used to calculate the new_weight is given by the expression in (3.1)</w:t>
      </w:r>
      <w:r w:rsidR="00DD22F6">
        <w:rPr>
          <w:rFonts w:ascii="Times New Roman" w:hAnsi="Times New Roman" w:cs="Times New Roman"/>
          <w:sz w:val="24"/>
          <w:szCs w:val="24"/>
        </w:rPr>
        <w:t xml:space="preserve">. There are 4 array registers that </w:t>
      </w:r>
      <w:r w:rsidR="00F728E7">
        <w:rPr>
          <w:rFonts w:ascii="Times New Roman" w:hAnsi="Times New Roman" w:cs="Times New Roman"/>
          <w:sz w:val="24"/>
          <w:szCs w:val="24"/>
        </w:rPr>
        <w:t xml:space="preserve">is </w:t>
      </w:r>
      <w:r w:rsidR="00DD22F6">
        <w:rPr>
          <w:rFonts w:ascii="Times New Roman" w:hAnsi="Times New Roman" w:cs="Times New Roman"/>
          <w:sz w:val="24"/>
          <w:szCs w:val="24"/>
        </w:rPr>
        <w:t xml:space="preserve">used to </w:t>
      </w:r>
      <w:r w:rsidR="00F728E7">
        <w:rPr>
          <w:rFonts w:ascii="Times New Roman" w:hAnsi="Times New Roman" w:cs="Times New Roman"/>
          <w:sz w:val="24"/>
          <w:szCs w:val="24"/>
        </w:rPr>
        <w:t xml:space="preserve">temporarily being used to </w:t>
      </w:r>
      <w:r w:rsidR="00DD22F6">
        <w:rPr>
          <w:rFonts w:ascii="Times New Roman" w:hAnsi="Times New Roman" w:cs="Times New Roman"/>
          <w:sz w:val="24"/>
          <w:szCs w:val="24"/>
        </w:rPr>
        <w:t xml:space="preserve">store the value of </w:t>
      </w:r>
      <w:r w:rsidR="00DD22F6" w:rsidRPr="00F728E7">
        <w:rPr>
          <w:rFonts w:ascii="Times New Roman" w:hAnsi="Times New Roman" w:cs="Times New Roman"/>
          <w:i/>
          <w:sz w:val="24"/>
          <w:szCs w:val="24"/>
        </w:rPr>
        <w:t>old_weight_x</w:t>
      </w:r>
      <w:r w:rsidR="00DD22F6">
        <w:rPr>
          <w:rFonts w:ascii="Times New Roman" w:hAnsi="Times New Roman" w:cs="Times New Roman"/>
          <w:sz w:val="24"/>
          <w:szCs w:val="24"/>
        </w:rPr>
        <w:t xml:space="preserve">, </w:t>
      </w:r>
      <w:r w:rsidR="00DD22F6" w:rsidRPr="00F728E7">
        <w:rPr>
          <w:rFonts w:ascii="Times New Roman" w:hAnsi="Times New Roman" w:cs="Times New Roman"/>
          <w:i/>
          <w:sz w:val="24"/>
          <w:szCs w:val="24"/>
        </w:rPr>
        <w:t>old_weight_</w:t>
      </w:r>
      <w:r w:rsidR="009D0FCF" w:rsidRPr="00F728E7">
        <w:rPr>
          <w:rFonts w:ascii="Times New Roman" w:hAnsi="Times New Roman" w:cs="Times New Roman"/>
          <w:i/>
          <w:sz w:val="24"/>
          <w:szCs w:val="24"/>
        </w:rPr>
        <w:t>y</w:t>
      </w:r>
      <w:r w:rsidR="00DD22F6">
        <w:rPr>
          <w:rFonts w:ascii="Times New Roman" w:hAnsi="Times New Roman" w:cs="Times New Roman"/>
          <w:sz w:val="24"/>
          <w:szCs w:val="24"/>
        </w:rPr>
        <w:t xml:space="preserve">, </w:t>
      </w:r>
      <w:r w:rsidR="00DD22F6" w:rsidRPr="00F728E7">
        <w:rPr>
          <w:rFonts w:ascii="Times New Roman" w:hAnsi="Times New Roman" w:cs="Times New Roman"/>
          <w:i/>
          <w:sz w:val="24"/>
          <w:szCs w:val="24"/>
        </w:rPr>
        <w:t>new_weight_x</w:t>
      </w:r>
      <w:r w:rsidR="00DD22F6">
        <w:rPr>
          <w:rFonts w:ascii="Times New Roman" w:hAnsi="Times New Roman" w:cs="Times New Roman"/>
          <w:sz w:val="24"/>
          <w:szCs w:val="24"/>
        </w:rPr>
        <w:t xml:space="preserve"> and </w:t>
      </w:r>
      <w:r w:rsidR="00DD22F6" w:rsidRPr="00F728E7">
        <w:rPr>
          <w:rFonts w:ascii="Times New Roman" w:hAnsi="Times New Roman" w:cs="Times New Roman"/>
          <w:i/>
          <w:sz w:val="24"/>
          <w:szCs w:val="24"/>
        </w:rPr>
        <w:t>new_weight_y</w:t>
      </w:r>
      <w:r w:rsidR="00DD22F6">
        <w:rPr>
          <w:rFonts w:ascii="Times New Roman" w:hAnsi="Times New Roman" w:cs="Times New Roman"/>
          <w:sz w:val="24"/>
          <w:szCs w:val="24"/>
        </w:rPr>
        <w:t>. Each of the</w:t>
      </w:r>
      <w:r w:rsidR="00F728E7">
        <w:rPr>
          <w:rFonts w:ascii="Times New Roman" w:hAnsi="Times New Roman" w:cs="Times New Roman"/>
          <w:sz w:val="24"/>
          <w:szCs w:val="24"/>
        </w:rPr>
        <w:t>se</w:t>
      </w:r>
      <w:r w:rsidR="00DD22F6">
        <w:rPr>
          <w:rFonts w:ascii="Times New Roman" w:hAnsi="Times New Roman" w:cs="Times New Roman"/>
          <w:sz w:val="24"/>
          <w:szCs w:val="24"/>
        </w:rPr>
        <w:t xml:space="preserve"> array register is declare</w:t>
      </w:r>
      <w:r w:rsidR="00F728E7">
        <w:rPr>
          <w:rFonts w:ascii="Times New Roman" w:hAnsi="Times New Roman" w:cs="Times New Roman"/>
          <w:sz w:val="24"/>
          <w:szCs w:val="24"/>
        </w:rPr>
        <w:t>d</w:t>
      </w:r>
      <w:r w:rsidR="00DD22F6">
        <w:rPr>
          <w:rFonts w:ascii="Times New Roman" w:hAnsi="Times New Roman" w:cs="Times New Roman"/>
          <w:sz w:val="24"/>
          <w:szCs w:val="24"/>
        </w:rPr>
        <w:t xml:space="preserve"> with 25 slot</w:t>
      </w:r>
      <w:r w:rsidR="00F728E7">
        <w:rPr>
          <w:rFonts w:ascii="Times New Roman" w:hAnsi="Times New Roman" w:cs="Times New Roman"/>
          <w:sz w:val="24"/>
          <w:szCs w:val="24"/>
        </w:rPr>
        <w:t>s</w:t>
      </w:r>
      <w:r w:rsidR="00DD22F6">
        <w:rPr>
          <w:rFonts w:ascii="Times New Roman" w:hAnsi="Times New Roman" w:cs="Times New Roman"/>
          <w:sz w:val="24"/>
          <w:szCs w:val="24"/>
        </w:rPr>
        <w:t xml:space="preserve"> and 4 bits </w:t>
      </w:r>
      <w:r w:rsidR="00F728E7">
        <w:rPr>
          <w:rFonts w:ascii="Times New Roman" w:hAnsi="Times New Roman" w:cs="Times New Roman"/>
          <w:sz w:val="24"/>
          <w:szCs w:val="24"/>
        </w:rPr>
        <w:t xml:space="preserve">of </w:t>
      </w:r>
      <w:r w:rsidR="00DD22F6">
        <w:rPr>
          <w:rFonts w:ascii="Times New Roman" w:hAnsi="Times New Roman" w:cs="Times New Roman"/>
          <w:sz w:val="24"/>
          <w:szCs w:val="24"/>
        </w:rPr>
        <w:t>data.</w:t>
      </w:r>
    </w:p>
    <w:p w:rsidR="004333F3" w:rsidRPr="00CF4011" w:rsidRDefault="00CF4011" w:rsidP="00CF4011">
      <w:pPr>
        <w:spacing w:line="480" w:lineRule="auto"/>
        <w:jc w:val="center"/>
        <w:rPr>
          <w:rFonts w:ascii="Times New Roman" w:hAnsi="Times New Roman" w:cs="Times New Roman"/>
          <w:sz w:val="24"/>
          <w:szCs w:val="24"/>
        </w:rPr>
      </w:pPr>
      <w:r>
        <w:rPr>
          <w:rFonts w:ascii="Times New Roman" w:hAnsi="Times New Roman" w:cs="Times New Roman"/>
          <w:color w:val="FF0000"/>
          <w:sz w:val="24"/>
          <w:szCs w:val="24"/>
        </w:rPr>
        <w:tab/>
      </w:r>
      <w:r>
        <w:rPr>
          <w:rFonts w:ascii="Times New Roman" w:hAnsi="Times New Roman" w:cs="Times New Roman"/>
          <w:color w:val="FF0000"/>
          <w:sz w:val="24"/>
          <w:szCs w:val="24"/>
        </w:rPr>
        <w:tab/>
      </w:r>
      <w:r w:rsidR="00FE449A">
        <w:rPr>
          <w:rFonts w:ascii="Times New Roman" w:hAnsi="Times New Roman" w:cs="Times New Roman"/>
          <w:color w:val="FF0000"/>
          <w:sz w:val="24"/>
          <w:szCs w:val="24"/>
        </w:rPr>
        <w:t xml:space="preserve">        </w:t>
      </w:r>
      <w:commentRangeStart w:id="817"/>
      <w:r w:rsidRPr="00CF4011">
        <w:rPr>
          <w:rFonts w:ascii="Times New Roman" w:hAnsi="Times New Roman" w:cs="Times New Roman"/>
          <w:noProof/>
          <w:sz w:val="24"/>
          <w:szCs w:val="24"/>
          <w:lang w:eastAsia="en-MY"/>
        </w:rPr>
        <w:drawing>
          <wp:inline distT="0" distB="0" distL="0" distR="0">
            <wp:extent cx="2905305" cy="277945"/>
            <wp:effectExtent l="19050" t="0" r="9345"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2940609" cy="281322"/>
                    </a:xfrm>
                    <a:prstGeom prst="rect">
                      <a:avLst/>
                    </a:prstGeom>
                    <a:noFill/>
                    <a:ln w="9525">
                      <a:noFill/>
                      <a:miter lim="800000"/>
                      <a:headEnd/>
                      <a:tailEnd/>
                    </a:ln>
                  </pic:spPr>
                </pic:pic>
              </a:graphicData>
            </a:graphic>
          </wp:inline>
        </w:drawing>
      </w:r>
      <w:r w:rsidR="00FE449A">
        <w:rPr>
          <w:rFonts w:ascii="Times New Roman" w:hAnsi="Times New Roman" w:cs="Times New Roman"/>
          <w:color w:val="FF0000"/>
          <w:sz w:val="24"/>
          <w:szCs w:val="24"/>
        </w:rPr>
        <w:t xml:space="preserve">                                 </w:t>
      </w:r>
      <w:r w:rsidRPr="004C1404">
        <w:rPr>
          <w:rFonts w:ascii="Times New Roman" w:hAnsi="Times New Roman" w:cs="Times New Roman"/>
          <w:sz w:val="24"/>
          <w:szCs w:val="24"/>
        </w:rPr>
        <w:t>(3.</w:t>
      </w:r>
      <w:r>
        <w:rPr>
          <w:rFonts w:ascii="Times New Roman" w:hAnsi="Times New Roman" w:cs="Times New Roman"/>
          <w:sz w:val="24"/>
          <w:szCs w:val="24"/>
        </w:rPr>
        <w:t>1</w:t>
      </w:r>
      <w:r w:rsidRPr="004C1404">
        <w:rPr>
          <w:rFonts w:ascii="Times New Roman" w:hAnsi="Times New Roman" w:cs="Times New Roman"/>
          <w:sz w:val="24"/>
          <w:szCs w:val="24"/>
        </w:rPr>
        <w:t>)</w:t>
      </w:r>
      <w:commentRangeEnd w:id="817"/>
      <w:r w:rsidR="00FE449A">
        <w:rPr>
          <w:rStyle w:val="CommentReference"/>
        </w:rPr>
        <w:commentReference w:id="817"/>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lastRenderedPageBreak/>
        <w:pict>
          <v:oval id="_x0000_s1219" style="position:absolute;margin-left:95.05pt;margin-top:7.2pt;width:48.55pt;height:25.1pt;z-index:251823104">
            <v:textbox style="mso-next-textbox:#_x0000_s1219">
              <w:txbxContent>
                <w:p w:rsidR="00320D5E" w:rsidRPr="00627B80" w:rsidRDefault="00320D5E" w:rsidP="00F37B83">
                  <w:pPr>
                    <w:jc w:val="center"/>
                    <w:rPr>
                      <w:rFonts w:ascii="Times New Roman" w:hAnsi="Times New Roman" w:cs="Times New Roman"/>
                      <w:sz w:val="24"/>
                      <w:szCs w:val="24"/>
                    </w:rPr>
                  </w:pPr>
                  <w:r w:rsidRPr="00627B80">
                    <w:rPr>
                      <w:rFonts w:ascii="Times New Roman" w:hAnsi="Times New Roman" w:cs="Times New Roman"/>
                      <w:sz w:val="24"/>
                      <w:szCs w:val="24"/>
                    </w:rPr>
                    <w:t>Start</w:t>
                  </w:r>
                </w:p>
              </w:txbxContent>
            </v:textbox>
          </v:oval>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shape id="_x0000_s1221" type="#_x0000_t202" style="position:absolute;margin-left:48.75pt;margin-top:18.2pt;width:140.25pt;height:23.05pt;z-index:251825152;mso-width-relative:margin;mso-height-relative:margin">
            <v:textbox style="mso-next-textbox:#_x0000_s1221">
              <w:txbxContent>
                <w:p w:rsidR="00320D5E" w:rsidRPr="00F22AE9" w:rsidRDefault="00320D5E" w:rsidP="00F37B83">
                  <w:pPr>
                    <w:jc w:val="center"/>
                    <w:rPr>
                      <w:rFonts w:ascii="Times New Roman" w:hAnsi="Times New Roman" w:cs="Times New Roman"/>
                      <w:sz w:val="24"/>
                      <w:szCs w:val="24"/>
                    </w:rPr>
                  </w:pPr>
                  <w:r>
                    <w:rPr>
                      <w:rFonts w:ascii="Times New Roman" w:hAnsi="Times New Roman" w:cs="Times New Roman"/>
                      <w:sz w:val="24"/>
                      <w:szCs w:val="24"/>
                    </w:rPr>
                    <w:t xml:space="preserve">Update </w:t>
                  </w:r>
                  <w:r w:rsidRPr="004333F3">
                    <w:rPr>
                      <w:rFonts w:ascii="Times New Roman" w:hAnsi="Times New Roman" w:cs="Times New Roman"/>
                      <w:i/>
                      <w:sz w:val="24"/>
                      <w:szCs w:val="24"/>
                    </w:rPr>
                    <w:t>updatedNetwork</w:t>
                  </w:r>
                </w:p>
              </w:txbxContent>
            </v:textbox>
          </v:shape>
        </w:pict>
      </w:r>
      <w:r>
        <w:rPr>
          <w:rFonts w:ascii="Times New Roman" w:hAnsi="Times New Roman" w:cs="Times New Roman"/>
          <w:b/>
          <w:noProof/>
          <w:sz w:val="24"/>
          <w:szCs w:val="24"/>
        </w:rPr>
        <w:pict>
          <v:shape id="_x0000_s1220" type="#_x0000_t32" style="position:absolute;margin-left:119.25pt;margin-top:5.65pt;width:0;height:12.55pt;z-index:251824128" o:connectortype="straight">
            <v:stroke endarrow="block"/>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shape id="_x0000_s1222" type="#_x0000_t32" style="position:absolute;margin-left:119.25pt;margin-top:15.35pt;width:0;height:12.55pt;z-index:251826176" o:connectortype="straight">
            <v:stroke endarrow="block"/>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shape id="_x0000_s1225" type="#_x0000_t4" style="position:absolute;margin-left:-1.3pt;margin-top:1.1pt;width:240.55pt;height:69.5pt;z-index:251829248">
            <v:textbox style="mso-next-textbox:#_x0000_s1225">
              <w:txbxContent>
                <w:p w:rsidR="00320D5E" w:rsidRPr="002A1CA8" w:rsidRDefault="00320D5E" w:rsidP="00F37B83">
                  <w:pPr>
                    <w:jc w:val="center"/>
                    <w:rPr>
                      <w:rFonts w:ascii="Times New Roman" w:hAnsi="Times New Roman" w:cs="Times New Roman"/>
                      <w:sz w:val="24"/>
                      <w:szCs w:val="24"/>
                    </w:rPr>
                  </w:pPr>
                  <w:r>
                    <w:rPr>
                      <w:rFonts w:ascii="Times New Roman" w:hAnsi="Times New Roman" w:cs="Times New Roman"/>
                      <w:sz w:val="24"/>
                      <w:szCs w:val="24"/>
                    </w:rPr>
                    <w:t xml:space="preserve">Case for </w:t>
                  </w:r>
                  <w:r w:rsidRPr="004333F3">
                    <w:rPr>
                      <w:rFonts w:ascii="Times New Roman" w:hAnsi="Times New Roman" w:cs="Times New Roman"/>
                      <w:i/>
                      <w:sz w:val="24"/>
                      <w:szCs w:val="24"/>
                    </w:rPr>
                    <w:t>calculateNewWeight</w:t>
                  </w:r>
                </w:p>
                <w:p w:rsidR="00320D5E" w:rsidRPr="00667A2E" w:rsidRDefault="00320D5E" w:rsidP="00F37B83">
                  <w:pPr>
                    <w:rPr>
                      <w:szCs w:val="24"/>
                    </w:rPr>
                  </w:pPr>
                </w:p>
              </w:txbxContent>
            </v:textbox>
          </v:shape>
        </w:pict>
      </w:r>
      <w:r>
        <w:rPr>
          <w:rFonts w:ascii="Times New Roman" w:hAnsi="Times New Roman" w:cs="Times New Roman"/>
          <w:b/>
          <w:noProof/>
          <w:sz w:val="24"/>
          <w:szCs w:val="24"/>
        </w:rPr>
        <w:pict>
          <v:shape id="_x0000_s1237" type="#_x0000_t202" style="position:absolute;margin-left:278.4pt;margin-top:16.7pt;width:178.5pt;height:40.3pt;z-index:251841536;mso-width-relative:margin;mso-height-relative:margin">
            <v:textbox style="mso-next-textbox:#_x0000_s1237">
              <w:txbxContent>
                <w:p w:rsidR="00320D5E" w:rsidRPr="00F22AE9" w:rsidRDefault="00320D5E" w:rsidP="00F37B83">
                  <w:pPr>
                    <w:jc w:val="center"/>
                    <w:rPr>
                      <w:rFonts w:ascii="Times New Roman" w:hAnsi="Times New Roman" w:cs="Times New Roman"/>
                      <w:sz w:val="24"/>
                      <w:szCs w:val="24"/>
                    </w:rPr>
                  </w:pPr>
                  <w:r>
                    <w:rPr>
                      <w:rFonts w:ascii="Times New Roman" w:hAnsi="Times New Roman" w:cs="Times New Roman"/>
                      <w:sz w:val="24"/>
                      <w:szCs w:val="24"/>
                    </w:rPr>
                    <w:t xml:space="preserve">Calculate </w:t>
                  </w:r>
                  <w:r w:rsidRPr="004333F3">
                    <w:rPr>
                      <w:rFonts w:ascii="Times New Roman" w:hAnsi="Times New Roman" w:cs="Times New Roman"/>
                      <w:i/>
                      <w:sz w:val="24"/>
                      <w:szCs w:val="24"/>
                    </w:rPr>
                    <w:t>new_weight_x</w:t>
                  </w:r>
                  <w:r>
                    <w:rPr>
                      <w:rFonts w:ascii="Times New Roman" w:hAnsi="Times New Roman" w:cs="Times New Roman"/>
                      <w:sz w:val="24"/>
                      <w:szCs w:val="24"/>
                    </w:rPr>
                    <w:t xml:space="preserve"> and </w:t>
                  </w:r>
                  <w:r w:rsidRPr="004333F3">
                    <w:rPr>
                      <w:rFonts w:ascii="Times New Roman" w:hAnsi="Times New Roman" w:cs="Times New Roman"/>
                      <w:i/>
                      <w:sz w:val="24"/>
                      <w:szCs w:val="24"/>
                    </w:rPr>
                    <w:t>new_weight_y</w:t>
                  </w:r>
                </w:p>
              </w:txbxContent>
            </v:textbox>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shape id="_x0000_s1231" type="#_x0000_t32" style="position:absolute;margin-left:-21.6pt;margin-top:11.7pt;width:0;height:242.5pt;flip:y;z-index:251835392" o:connectortype="straight"/>
        </w:pict>
      </w:r>
      <w:r>
        <w:rPr>
          <w:rFonts w:ascii="Times New Roman" w:hAnsi="Times New Roman" w:cs="Times New Roman"/>
          <w:b/>
          <w:noProof/>
          <w:sz w:val="24"/>
          <w:szCs w:val="24"/>
        </w:rPr>
        <w:pict>
          <v:shape id="_x0000_s1236" type="#_x0000_t32" style="position:absolute;margin-left:239.25pt;margin-top:11.75pt;width:39.15pt;height:0;z-index:251840512" o:connectortype="straight">
            <v:stroke endarrow="block"/>
          </v:shape>
        </w:pict>
      </w:r>
      <w:r>
        <w:rPr>
          <w:rFonts w:ascii="Times New Roman" w:hAnsi="Times New Roman" w:cs="Times New Roman"/>
          <w:b/>
          <w:noProof/>
          <w:sz w:val="24"/>
          <w:szCs w:val="24"/>
        </w:rPr>
        <w:pict>
          <v:shape id="_x0000_s1232" type="#_x0000_t32" style="position:absolute;margin-left:-21.65pt;margin-top:11.7pt;width:21.1pt;height:.05pt;z-index:251836416" o:connectortype="straight">
            <v:stroke endarrow="block"/>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oval id="_x0000_s1253" style="position:absolute;margin-left:127.2pt;margin-top:9.85pt;width:55.3pt;height:23.5pt;z-index:-251458560" stroked="f">
            <v:textbox style="mso-next-textbox:#_x0000_s1253">
              <w:txbxContent>
                <w:p w:rsidR="00320D5E" w:rsidRPr="00627B80" w:rsidRDefault="00320D5E" w:rsidP="00F37B83">
                  <w:pPr>
                    <w:jc w:val="center"/>
                    <w:rPr>
                      <w:rFonts w:ascii="Times New Roman" w:hAnsi="Times New Roman" w:cs="Times New Roman"/>
                      <w:sz w:val="24"/>
                      <w:szCs w:val="24"/>
                    </w:rPr>
                  </w:pPr>
                  <w:r>
                    <w:rPr>
                      <w:rFonts w:ascii="Times New Roman" w:hAnsi="Times New Roman" w:cs="Times New Roman"/>
                      <w:sz w:val="24"/>
                      <w:szCs w:val="24"/>
                    </w:rPr>
                    <w:t>False</w:t>
                  </w:r>
                </w:p>
              </w:txbxContent>
            </v:textbox>
          </v:oval>
        </w:pict>
      </w:r>
      <w:r>
        <w:rPr>
          <w:rFonts w:ascii="Times New Roman" w:hAnsi="Times New Roman" w:cs="Times New Roman"/>
          <w:b/>
          <w:noProof/>
          <w:sz w:val="24"/>
          <w:szCs w:val="24"/>
        </w:rPr>
        <w:pict>
          <v:shape id="_x0000_s1240" type="#_x0000_t32" style="position:absolute;margin-left:367.5pt;margin-top:5.25pt;width:.75pt;height:35.9pt;z-index:251844608" o:connectortype="straight">
            <v:stroke endarrow="block"/>
          </v:shape>
        </w:pict>
      </w:r>
      <w:r>
        <w:rPr>
          <w:rFonts w:ascii="Times New Roman" w:hAnsi="Times New Roman" w:cs="Times New Roman"/>
          <w:b/>
          <w:noProof/>
          <w:sz w:val="24"/>
          <w:szCs w:val="24"/>
        </w:rPr>
        <w:pict>
          <v:shape id="_x0000_s1224" type="#_x0000_t32" style="position:absolute;margin-left:119.25pt;margin-top:16.6pt;width:0;height:12.55pt;z-index:251828224" o:connectortype="straight">
            <v:stroke endarrow="block"/>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oval id="_x0000_s1248" style="position:absolute;margin-left:223.5pt;margin-top:3.3pt;width:55.3pt;height:23.5pt;z-index:-251463680" stroked="f">
            <v:textbox style="mso-next-textbox:#_x0000_s1248">
              <w:txbxContent>
                <w:p w:rsidR="00320D5E" w:rsidRPr="00627B80" w:rsidRDefault="00320D5E" w:rsidP="00F37B83">
                  <w:pPr>
                    <w:jc w:val="center"/>
                    <w:rPr>
                      <w:rFonts w:ascii="Times New Roman" w:hAnsi="Times New Roman" w:cs="Times New Roman"/>
                      <w:sz w:val="24"/>
                      <w:szCs w:val="24"/>
                    </w:rPr>
                  </w:pPr>
                  <w:r>
                    <w:rPr>
                      <w:rFonts w:ascii="Times New Roman" w:hAnsi="Times New Roman" w:cs="Times New Roman"/>
                      <w:sz w:val="24"/>
                      <w:szCs w:val="24"/>
                    </w:rPr>
                    <w:t>True</w:t>
                  </w:r>
                </w:p>
              </w:txbxContent>
            </v:textbox>
          </v:oval>
        </w:pict>
      </w:r>
      <w:r>
        <w:rPr>
          <w:rFonts w:ascii="Times New Roman" w:hAnsi="Times New Roman" w:cs="Times New Roman"/>
          <w:b/>
          <w:noProof/>
          <w:sz w:val="24"/>
          <w:szCs w:val="24"/>
        </w:rPr>
        <w:pict>
          <v:shape id="_x0000_s1239" type="#_x0000_t202" style="position:absolute;margin-left:278.4pt;margin-top:15.3pt;width:178.5pt;height:40.3pt;z-index:251843584;mso-width-relative:margin;mso-height-relative:margin">
            <v:textbox style="mso-next-textbox:#_x0000_s1239">
              <w:txbxContent>
                <w:p w:rsidR="00320D5E" w:rsidRPr="00F22AE9" w:rsidRDefault="00320D5E" w:rsidP="00F37B83">
                  <w:pPr>
                    <w:jc w:val="center"/>
                    <w:rPr>
                      <w:rFonts w:ascii="Times New Roman" w:hAnsi="Times New Roman" w:cs="Times New Roman"/>
                      <w:sz w:val="24"/>
                      <w:szCs w:val="24"/>
                    </w:rPr>
                  </w:pPr>
                  <w:r>
                    <w:rPr>
                      <w:rFonts w:ascii="Times New Roman" w:hAnsi="Times New Roman" w:cs="Times New Roman"/>
                      <w:sz w:val="24"/>
                      <w:szCs w:val="24"/>
                    </w:rPr>
                    <w:t>update neuron weight and neighbor weight</w:t>
                  </w:r>
                </w:p>
              </w:txbxContent>
            </v:textbox>
          </v:shape>
        </w:pict>
      </w:r>
      <w:r>
        <w:rPr>
          <w:rFonts w:ascii="Times New Roman" w:hAnsi="Times New Roman" w:cs="Times New Roman"/>
          <w:b/>
          <w:noProof/>
          <w:sz w:val="24"/>
          <w:szCs w:val="24"/>
        </w:rPr>
        <w:pict>
          <v:shape id="_x0000_s1223" type="#_x0000_t4" style="position:absolute;margin-left:-17.05pt;margin-top:2.55pt;width:273.7pt;height:65.8pt;z-index:251827200">
            <v:textbox style="mso-next-textbox:#_x0000_s1223">
              <w:txbxContent>
                <w:p w:rsidR="00320D5E" w:rsidRDefault="00320D5E" w:rsidP="00AD0A64">
                  <w:pPr>
                    <w:spacing w:after="0"/>
                    <w:jc w:val="center"/>
                    <w:rPr>
                      <w:rFonts w:ascii="Times New Roman" w:hAnsi="Times New Roman" w:cs="Times New Roman"/>
                      <w:sz w:val="24"/>
                      <w:szCs w:val="24"/>
                    </w:rPr>
                  </w:pPr>
                  <w:r>
                    <w:rPr>
                      <w:rFonts w:ascii="Times New Roman" w:hAnsi="Times New Roman" w:cs="Times New Roman"/>
                      <w:sz w:val="24"/>
                      <w:szCs w:val="24"/>
                    </w:rPr>
                    <w:t>Case for</w:t>
                  </w:r>
                </w:p>
                <w:p w:rsidR="00320D5E" w:rsidRPr="004333F3" w:rsidRDefault="00320D5E" w:rsidP="00AD0A64">
                  <w:pPr>
                    <w:spacing w:after="0"/>
                    <w:jc w:val="center"/>
                    <w:rPr>
                      <w:rFonts w:ascii="Times New Roman" w:hAnsi="Times New Roman" w:cs="Times New Roman"/>
                      <w:i/>
                      <w:sz w:val="24"/>
                      <w:szCs w:val="24"/>
                    </w:rPr>
                  </w:pPr>
                  <w:r w:rsidRPr="004333F3">
                    <w:rPr>
                      <w:rFonts w:ascii="Times New Roman" w:hAnsi="Times New Roman" w:cs="Times New Roman"/>
                      <w:i/>
                      <w:sz w:val="24"/>
                      <w:szCs w:val="24"/>
                    </w:rPr>
                    <w:t>updateWeight</w:t>
                  </w:r>
                </w:p>
              </w:txbxContent>
            </v:textbox>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shape id="_x0000_s1238" type="#_x0000_t32" style="position:absolute;margin-left:256.65pt;margin-top:9.5pt;width:21.75pt;height:.05pt;flip:y;z-index:251842560" o:connectortype="straight">
            <v:stroke endarrow="block"/>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oval id="_x0000_s1254" style="position:absolute;margin-left:120.2pt;margin-top:9.35pt;width:55.3pt;height:23.5pt;z-index:-251457536" stroked="f">
            <v:textbox style="mso-next-textbox:#_x0000_s1254">
              <w:txbxContent>
                <w:p w:rsidR="00320D5E" w:rsidRPr="00627B80" w:rsidRDefault="00320D5E" w:rsidP="00F37B83">
                  <w:pPr>
                    <w:jc w:val="center"/>
                    <w:rPr>
                      <w:rFonts w:ascii="Times New Roman" w:hAnsi="Times New Roman" w:cs="Times New Roman"/>
                      <w:sz w:val="24"/>
                      <w:szCs w:val="24"/>
                    </w:rPr>
                  </w:pPr>
                  <w:r>
                    <w:rPr>
                      <w:rFonts w:ascii="Times New Roman" w:hAnsi="Times New Roman" w:cs="Times New Roman"/>
                      <w:sz w:val="24"/>
                      <w:szCs w:val="24"/>
                    </w:rPr>
                    <w:t>False</w:t>
                  </w:r>
                </w:p>
              </w:txbxContent>
            </v:textbox>
          </v:oval>
        </w:pict>
      </w:r>
      <w:r>
        <w:rPr>
          <w:rFonts w:ascii="Times New Roman" w:hAnsi="Times New Roman" w:cs="Times New Roman"/>
          <w:b/>
          <w:noProof/>
          <w:sz w:val="24"/>
          <w:szCs w:val="24"/>
        </w:rPr>
        <w:pict>
          <v:oval id="_x0000_s1250" style="position:absolute;margin-left:230.05pt;margin-top:-111.9pt;width:55.3pt;height:23.5pt;z-index:-251461632" stroked="f">
            <v:textbox style="mso-next-textbox:#_x0000_s1250">
              <w:txbxContent>
                <w:p w:rsidR="00320D5E" w:rsidRPr="00627B80" w:rsidRDefault="00320D5E" w:rsidP="00F37B83">
                  <w:pPr>
                    <w:jc w:val="center"/>
                    <w:rPr>
                      <w:rFonts w:ascii="Times New Roman" w:hAnsi="Times New Roman" w:cs="Times New Roman"/>
                      <w:sz w:val="24"/>
                      <w:szCs w:val="24"/>
                    </w:rPr>
                  </w:pPr>
                  <w:r>
                    <w:rPr>
                      <w:rFonts w:ascii="Times New Roman" w:hAnsi="Times New Roman" w:cs="Times New Roman"/>
                      <w:sz w:val="24"/>
                      <w:szCs w:val="24"/>
                    </w:rPr>
                    <w:t>True</w:t>
                  </w:r>
                </w:p>
              </w:txbxContent>
            </v:textbox>
          </v:oval>
        </w:pict>
      </w:r>
      <w:r>
        <w:rPr>
          <w:rFonts w:ascii="Times New Roman" w:hAnsi="Times New Roman" w:cs="Times New Roman"/>
          <w:b/>
          <w:noProof/>
          <w:sz w:val="24"/>
          <w:szCs w:val="24"/>
        </w:rPr>
        <w:pict>
          <v:shape id="_x0000_s1243" type="#_x0000_t32" style="position:absolute;margin-left:367.5pt;margin-top:3.85pt;width:.75pt;height:35.9pt;z-index:251847680" o:connectortype="straight">
            <v:stroke endarrow="block"/>
          </v:shape>
        </w:pict>
      </w:r>
      <w:r>
        <w:rPr>
          <w:rFonts w:ascii="Times New Roman" w:hAnsi="Times New Roman" w:cs="Times New Roman"/>
          <w:b/>
          <w:noProof/>
          <w:sz w:val="24"/>
          <w:szCs w:val="24"/>
        </w:rPr>
        <w:pict>
          <v:shape id="_x0000_s1226" type="#_x0000_t32" style="position:absolute;margin-left:120.2pt;margin-top:15.7pt;width:0;height:12.55pt;z-index:251830272" o:connectortype="straight">
            <v:stroke endarrow="block"/>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shape id="_x0000_s1227" type="#_x0000_t4" style="position:absolute;margin-left:7.95pt;margin-top:2.4pt;width:224.05pt;height:69.7pt;z-index:251831296">
            <v:textbox style="mso-next-textbox:#_x0000_s1227">
              <w:txbxContent>
                <w:p w:rsidR="00320D5E" w:rsidRPr="002A1CA8" w:rsidRDefault="00320D5E" w:rsidP="00F37B83">
                  <w:pPr>
                    <w:jc w:val="center"/>
                    <w:rPr>
                      <w:rFonts w:ascii="Times New Roman" w:hAnsi="Times New Roman" w:cs="Times New Roman"/>
                      <w:sz w:val="24"/>
                      <w:szCs w:val="24"/>
                    </w:rPr>
                  </w:pPr>
                  <w:r>
                    <w:rPr>
                      <w:rFonts w:ascii="Times New Roman" w:hAnsi="Times New Roman" w:cs="Times New Roman"/>
                      <w:sz w:val="24"/>
                      <w:szCs w:val="24"/>
                    </w:rPr>
                    <w:t xml:space="preserve">Case for </w:t>
                  </w:r>
                  <w:r w:rsidRPr="004333F3">
                    <w:rPr>
                      <w:rFonts w:ascii="Times New Roman" w:hAnsi="Times New Roman" w:cs="Times New Roman"/>
                      <w:i/>
                      <w:sz w:val="24"/>
                      <w:szCs w:val="24"/>
                    </w:rPr>
                    <w:t>radiusForNeighbor</w:t>
                  </w:r>
                </w:p>
                <w:p w:rsidR="00320D5E" w:rsidRPr="00667A2E" w:rsidRDefault="00320D5E" w:rsidP="00F37B83">
                  <w:pPr>
                    <w:rPr>
                      <w:szCs w:val="24"/>
                    </w:rPr>
                  </w:pPr>
                </w:p>
              </w:txbxContent>
            </v:textbox>
          </v:shape>
        </w:pict>
      </w:r>
      <w:r>
        <w:rPr>
          <w:rFonts w:ascii="Times New Roman" w:hAnsi="Times New Roman" w:cs="Times New Roman"/>
          <w:b/>
          <w:noProof/>
          <w:sz w:val="24"/>
          <w:szCs w:val="24"/>
        </w:rPr>
        <w:pict>
          <v:oval id="_x0000_s1249" style="position:absolute;margin-left:218.05pt;margin-top:7pt;width:55.3pt;height:23.5pt;z-index:-251462656" stroked="f">
            <v:textbox style="mso-next-textbox:#_x0000_s1249">
              <w:txbxContent>
                <w:p w:rsidR="00320D5E" w:rsidRPr="00627B80" w:rsidRDefault="00320D5E" w:rsidP="00F37B83">
                  <w:pPr>
                    <w:jc w:val="center"/>
                    <w:rPr>
                      <w:rFonts w:ascii="Times New Roman" w:hAnsi="Times New Roman" w:cs="Times New Roman"/>
                      <w:sz w:val="24"/>
                      <w:szCs w:val="24"/>
                    </w:rPr>
                  </w:pPr>
                  <w:r>
                    <w:rPr>
                      <w:rFonts w:ascii="Times New Roman" w:hAnsi="Times New Roman" w:cs="Times New Roman"/>
                      <w:sz w:val="24"/>
                      <w:szCs w:val="24"/>
                    </w:rPr>
                    <w:t>True</w:t>
                  </w:r>
                </w:p>
              </w:txbxContent>
            </v:textbox>
          </v:oval>
        </w:pict>
      </w:r>
      <w:r>
        <w:rPr>
          <w:rFonts w:ascii="Times New Roman" w:hAnsi="Times New Roman" w:cs="Times New Roman"/>
          <w:b/>
          <w:noProof/>
          <w:sz w:val="24"/>
          <w:szCs w:val="24"/>
        </w:rPr>
        <w:pict>
          <v:shape id="_x0000_s1241" type="#_x0000_t202" style="position:absolute;margin-left:278.4pt;margin-top:13.45pt;width:178.5pt;height:40.3pt;z-index:251845632;mso-width-relative:margin;mso-height-relative:margin">
            <v:textbox style="mso-next-textbox:#_x0000_s1241">
              <w:txbxContent>
                <w:p w:rsidR="00320D5E" w:rsidRPr="00F22AE9" w:rsidRDefault="00320D5E" w:rsidP="00AD0A64">
                  <w:pPr>
                    <w:jc w:val="center"/>
                    <w:rPr>
                      <w:rFonts w:ascii="Times New Roman" w:hAnsi="Times New Roman" w:cs="Times New Roman"/>
                      <w:sz w:val="24"/>
                      <w:szCs w:val="24"/>
                    </w:rPr>
                  </w:pPr>
                  <w:r>
                    <w:rPr>
                      <w:rFonts w:ascii="Times New Roman" w:hAnsi="Times New Roman" w:cs="Times New Roman"/>
                      <w:sz w:val="24"/>
                      <w:szCs w:val="24"/>
                    </w:rPr>
                    <w:t xml:space="preserve">update </w:t>
                  </w:r>
                  <w:r w:rsidRPr="004333F3">
                    <w:rPr>
                      <w:rFonts w:ascii="Times New Roman" w:hAnsi="Times New Roman" w:cs="Times New Roman"/>
                      <w:i/>
                      <w:sz w:val="24"/>
                      <w:szCs w:val="24"/>
                    </w:rPr>
                    <w:t>radiusForNeighborhood</w:t>
                  </w:r>
                </w:p>
                <w:p w:rsidR="00320D5E" w:rsidRPr="00AD0A64" w:rsidRDefault="00320D5E" w:rsidP="00AD0A64">
                  <w:pPr>
                    <w:rPr>
                      <w:szCs w:val="24"/>
                    </w:rPr>
                  </w:pPr>
                </w:p>
              </w:txbxContent>
            </v:textbox>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shape id="_x0000_s1242" type="#_x0000_t32" style="position:absolute;margin-left:232pt;margin-top:12.75pt;width:46.8pt;height:.05pt;z-index:251846656" o:connectortype="straight">
            <v:stroke endarrow="block"/>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shape id="_x0000_s1260" type="#_x0000_t32" style="position:absolute;margin-left:368.25pt;margin-top:2.05pt;width:0;height:71.1pt;z-index:251865088" o:connectortype="straight"/>
        </w:pict>
      </w:r>
      <w:r>
        <w:rPr>
          <w:rFonts w:ascii="Times New Roman" w:hAnsi="Times New Roman" w:cs="Times New Roman"/>
          <w:b/>
          <w:noProof/>
          <w:sz w:val="24"/>
          <w:szCs w:val="24"/>
        </w:rPr>
        <w:pict>
          <v:oval id="_x0000_s1255" style="position:absolute;margin-left:114.45pt;margin-top:13.3pt;width:55.3pt;height:23.5pt;z-index:-251456512" stroked="f">
            <v:textbox style="mso-next-textbox:#_x0000_s1255">
              <w:txbxContent>
                <w:p w:rsidR="00320D5E" w:rsidRPr="00627B80" w:rsidRDefault="00320D5E" w:rsidP="00F37B83">
                  <w:pPr>
                    <w:jc w:val="center"/>
                    <w:rPr>
                      <w:rFonts w:ascii="Times New Roman" w:hAnsi="Times New Roman" w:cs="Times New Roman"/>
                      <w:sz w:val="24"/>
                      <w:szCs w:val="24"/>
                    </w:rPr>
                  </w:pPr>
                  <w:r>
                    <w:rPr>
                      <w:rFonts w:ascii="Times New Roman" w:hAnsi="Times New Roman" w:cs="Times New Roman"/>
                      <w:sz w:val="24"/>
                      <w:szCs w:val="24"/>
                    </w:rPr>
                    <w:t>False</w:t>
                  </w:r>
                </w:p>
              </w:txbxContent>
            </v:textbox>
          </v:oval>
        </w:pict>
      </w:r>
      <w:r>
        <w:rPr>
          <w:rFonts w:ascii="Times New Roman" w:hAnsi="Times New Roman" w:cs="Times New Roman"/>
          <w:b/>
          <w:noProof/>
          <w:sz w:val="24"/>
          <w:szCs w:val="24"/>
        </w:rPr>
        <w:pict>
          <v:shape id="_x0000_s1228" type="#_x0000_t32" style="position:absolute;margin-left:119.35pt;margin-top:20pt;width:0;height:12.55pt;z-index:251832320" o:connectortype="straight">
            <v:stroke endarrow="block"/>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oval id="_x0000_s1259" style="position:absolute;margin-left:-21.65pt;margin-top:12.35pt;width:55.3pt;height:23.5pt;z-index:-251452416" stroked="f">
            <v:textbox style="mso-next-textbox:#_x0000_s1259">
              <w:txbxContent>
                <w:p w:rsidR="00320D5E" w:rsidRPr="00627B80" w:rsidRDefault="00320D5E" w:rsidP="00E30C09">
                  <w:pPr>
                    <w:jc w:val="center"/>
                    <w:rPr>
                      <w:rFonts w:ascii="Times New Roman" w:hAnsi="Times New Roman" w:cs="Times New Roman"/>
                      <w:sz w:val="24"/>
                      <w:szCs w:val="24"/>
                    </w:rPr>
                  </w:pPr>
                  <w:r>
                    <w:rPr>
                      <w:rFonts w:ascii="Times New Roman" w:hAnsi="Times New Roman" w:cs="Times New Roman"/>
                      <w:sz w:val="24"/>
                      <w:szCs w:val="24"/>
                    </w:rPr>
                    <w:t>True</w:t>
                  </w:r>
                </w:p>
              </w:txbxContent>
            </v:textbox>
          </v:oval>
        </w:pict>
      </w:r>
      <w:r>
        <w:rPr>
          <w:rFonts w:ascii="Times New Roman" w:hAnsi="Times New Roman" w:cs="Times New Roman"/>
          <w:b/>
          <w:noProof/>
          <w:sz w:val="24"/>
          <w:szCs w:val="24"/>
        </w:rPr>
        <w:pict>
          <v:shape id="_x0000_s1233" type="#_x0000_t4" style="position:absolute;margin-left:2.85pt;margin-top:6.65pt;width:232.55pt;height:81.8pt;z-index:251837440">
            <v:textbox style="mso-next-textbox:#_x0000_s1233">
              <w:txbxContent>
                <w:p w:rsidR="00320D5E" w:rsidRDefault="00320D5E" w:rsidP="00F37B8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Default Case:</w:t>
                  </w:r>
                </w:p>
                <w:p w:rsidR="00320D5E" w:rsidRPr="004333F3" w:rsidRDefault="00320D5E" w:rsidP="00F37B83">
                  <w:pPr>
                    <w:spacing w:after="0" w:line="240" w:lineRule="auto"/>
                    <w:jc w:val="center"/>
                    <w:rPr>
                      <w:rFonts w:ascii="Times New Roman" w:hAnsi="Times New Roman" w:cs="Times New Roman"/>
                      <w:i/>
                      <w:sz w:val="24"/>
                      <w:szCs w:val="24"/>
                    </w:rPr>
                  </w:pPr>
                  <w:r w:rsidRPr="004333F3">
                    <w:rPr>
                      <w:rFonts w:ascii="Times New Roman" w:hAnsi="Times New Roman" w:cs="Times New Roman"/>
                      <w:i/>
                      <w:sz w:val="24"/>
                      <w:szCs w:val="24"/>
                    </w:rPr>
                    <w:t>calculateNewWeight</w:t>
                  </w:r>
                </w:p>
              </w:txbxContent>
            </v:textbox>
          </v:shape>
        </w:pict>
      </w: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shape id="_x0000_s1261" type="#_x0000_t32" style="position:absolute;margin-left:235.4pt;margin-top:21.45pt;width:132.1pt;height:0;flip:x;z-index:251866112" o:connectortype="straight">
            <v:stroke endarrow="block"/>
          </v:shape>
        </w:pict>
      </w:r>
      <w:r>
        <w:rPr>
          <w:rFonts w:ascii="Times New Roman" w:hAnsi="Times New Roman" w:cs="Times New Roman"/>
          <w:b/>
          <w:noProof/>
          <w:sz w:val="24"/>
          <w:szCs w:val="24"/>
        </w:rPr>
        <w:pict>
          <v:shape id="_x0000_s1230" type="#_x0000_t32" style="position:absolute;margin-left:-22.8pt;margin-top:21.4pt;width:26.5pt;height:.05pt;flip:x;z-index:251834368" o:connectortype="straight"/>
        </w:pict>
      </w:r>
    </w:p>
    <w:p w:rsidR="00F37B83" w:rsidRDefault="00F37B83" w:rsidP="00F37B83">
      <w:pPr>
        <w:rPr>
          <w:rFonts w:ascii="Times New Roman" w:hAnsi="Times New Roman" w:cs="Times New Roman"/>
          <w:b/>
          <w:sz w:val="24"/>
          <w:szCs w:val="24"/>
        </w:rPr>
      </w:pPr>
    </w:p>
    <w:p w:rsidR="00F37B83" w:rsidRDefault="000F62AA" w:rsidP="00F37B83">
      <w:pPr>
        <w:rPr>
          <w:rFonts w:ascii="Times New Roman" w:hAnsi="Times New Roman" w:cs="Times New Roman"/>
          <w:b/>
          <w:sz w:val="24"/>
          <w:szCs w:val="24"/>
        </w:rPr>
      </w:pPr>
      <w:r>
        <w:rPr>
          <w:rFonts w:ascii="Times New Roman" w:hAnsi="Times New Roman" w:cs="Times New Roman"/>
          <w:b/>
          <w:noProof/>
          <w:sz w:val="24"/>
          <w:szCs w:val="24"/>
        </w:rPr>
        <w:pict>
          <v:oval id="_x0000_s1252" style="position:absolute;margin-left:94.2pt;margin-top:23.4pt;width:48.55pt;height:25.1pt;z-index:251856896">
            <v:textbox style="mso-next-textbox:#_x0000_s1252">
              <w:txbxContent>
                <w:p w:rsidR="00320D5E" w:rsidRPr="00627B80" w:rsidRDefault="00320D5E" w:rsidP="00F37B83">
                  <w:pPr>
                    <w:jc w:val="center"/>
                    <w:rPr>
                      <w:rFonts w:ascii="Times New Roman" w:hAnsi="Times New Roman" w:cs="Times New Roman"/>
                      <w:sz w:val="24"/>
                      <w:szCs w:val="24"/>
                    </w:rPr>
                  </w:pPr>
                  <w:r>
                    <w:rPr>
                      <w:rFonts w:ascii="Times New Roman" w:hAnsi="Times New Roman" w:cs="Times New Roman"/>
                      <w:sz w:val="24"/>
                      <w:szCs w:val="24"/>
                    </w:rPr>
                    <w:t>En</w:t>
                  </w:r>
                  <w:r w:rsidRPr="00CD7506">
                    <w:rPr>
                      <w:rFonts w:ascii="Times New Roman" w:hAnsi="Times New Roman" w:cs="Times New Roman"/>
                      <w:sz w:val="24"/>
                      <w:szCs w:val="24"/>
                    </w:rPr>
                    <w:t>d</w:t>
                  </w:r>
                </w:p>
              </w:txbxContent>
            </v:textbox>
          </v:oval>
        </w:pict>
      </w:r>
      <w:r>
        <w:rPr>
          <w:rFonts w:ascii="Times New Roman" w:hAnsi="Times New Roman" w:cs="Times New Roman"/>
          <w:b/>
          <w:noProof/>
          <w:sz w:val="24"/>
          <w:szCs w:val="24"/>
        </w:rPr>
        <w:pict>
          <v:shape id="_x0000_s1251" type="#_x0000_t32" style="position:absolute;margin-left:119.35pt;margin-top:10.85pt;width:0;height:12.55pt;z-index:251855872" o:connectortype="straight">
            <v:stroke endarrow="block"/>
          </v:shape>
        </w:pict>
      </w:r>
    </w:p>
    <w:p w:rsidR="00E30C09" w:rsidRDefault="00E30C09" w:rsidP="00EE2FBC">
      <w:pPr>
        <w:spacing w:line="480" w:lineRule="auto"/>
        <w:rPr>
          <w:rFonts w:ascii="Times New Roman" w:hAnsi="Times New Roman" w:cs="Times New Roman"/>
          <w:b/>
          <w:sz w:val="24"/>
          <w:szCs w:val="24"/>
        </w:rPr>
      </w:pPr>
    </w:p>
    <w:p w:rsidR="00E30C09" w:rsidRPr="005F6AE7" w:rsidRDefault="005F6AE7" w:rsidP="00E30C09">
      <w:pPr>
        <w:jc w:val="center"/>
        <w:rPr>
          <w:rFonts w:ascii="Times New Roman" w:hAnsi="Times New Roman" w:cs="Times New Roman"/>
          <w:sz w:val="24"/>
          <w:szCs w:val="24"/>
        </w:rPr>
      </w:pPr>
      <w:r w:rsidRPr="005F6AE7">
        <w:rPr>
          <w:rFonts w:ascii="Times New Roman" w:hAnsi="Times New Roman" w:cs="Times New Roman"/>
          <w:sz w:val="24"/>
          <w:szCs w:val="24"/>
        </w:rPr>
        <w:t xml:space="preserve">Figure </w:t>
      </w:r>
      <w:r w:rsidR="00E225B0">
        <w:rPr>
          <w:rFonts w:ascii="Times New Roman" w:hAnsi="Times New Roman" w:cs="Times New Roman"/>
          <w:sz w:val="24"/>
          <w:szCs w:val="24"/>
        </w:rPr>
        <w:t>3.5.1</w:t>
      </w:r>
      <w:r w:rsidR="00E30C09" w:rsidRPr="005F6AE7">
        <w:rPr>
          <w:rFonts w:ascii="Times New Roman" w:hAnsi="Times New Roman" w:cs="Times New Roman"/>
          <w:sz w:val="24"/>
          <w:szCs w:val="24"/>
        </w:rPr>
        <w:t>: Flow Chart of Weight Optimization Block</w:t>
      </w:r>
    </w:p>
    <w:p w:rsidR="00E30C09" w:rsidRDefault="00E30C09" w:rsidP="00F37B83">
      <w:pPr>
        <w:rPr>
          <w:rFonts w:ascii="Times New Roman" w:hAnsi="Times New Roman" w:cs="Times New Roman"/>
          <w:b/>
          <w:sz w:val="24"/>
          <w:szCs w:val="24"/>
        </w:rPr>
      </w:pPr>
    </w:p>
    <w:p w:rsidR="00BF7FD4" w:rsidRPr="004333F3" w:rsidRDefault="00F37B83" w:rsidP="004333F3">
      <w:pPr>
        <w:spacing w:after="0" w:line="240" w:lineRule="auto"/>
        <w:jc w:val="both"/>
        <w:rPr>
          <w:rFonts w:ascii="Times New Roman" w:hAnsi="Times New Roman" w:cs="Times New Roman"/>
          <w:b/>
          <w:i/>
          <w:sz w:val="24"/>
          <w:szCs w:val="24"/>
        </w:rPr>
      </w:pPr>
      <w:r>
        <w:rPr>
          <w:rFonts w:ascii="Times New Roman" w:hAnsi="Times New Roman" w:cs="Times New Roman"/>
          <w:b/>
          <w:sz w:val="24"/>
          <w:szCs w:val="24"/>
        </w:rPr>
        <w:br w:type="page"/>
      </w:r>
      <w:r w:rsidR="00BF7FD4">
        <w:rPr>
          <w:rFonts w:ascii="Times New Roman" w:hAnsi="Times New Roman" w:cs="Times New Roman"/>
          <w:b/>
          <w:sz w:val="24"/>
          <w:szCs w:val="24"/>
        </w:rPr>
        <w:lastRenderedPageBreak/>
        <w:tab/>
      </w:r>
      <w:r w:rsidR="00BF7FD4">
        <w:rPr>
          <w:rFonts w:ascii="Times New Roman" w:hAnsi="Times New Roman" w:cs="Times New Roman"/>
          <w:b/>
          <w:sz w:val="24"/>
          <w:szCs w:val="24"/>
        </w:rPr>
        <w:tab/>
      </w:r>
      <w:r w:rsidR="009D0FCF" w:rsidRPr="004333F3">
        <w:rPr>
          <w:rFonts w:ascii="Times New Roman" w:hAnsi="Times New Roman" w:cs="Times New Roman"/>
          <w:i/>
          <w:sz w:val="24"/>
          <w:szCs w:val="24"/>
        </w:rPr>
        <w:t>calculateNewWeight: begin</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if(up_winner == 1)begin</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tempForOldWeight_x[num] = old_weight_x;</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tempForOldWeight_y[num] = old_weight_y;</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update_x = learning_rate * (selected_x - old_weight_x);</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update_y = learning_rate * (selected_y - old_weight_y);</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new_weight_x = old_weight_x + update_x;</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new_weight_y = old_weight_y + update_y;</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tempForNewWeight_x[num] = new_weight_x;</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tempForNewWeight_y[num] = new_weight_y;</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num = num + 1;</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end</w:t>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p>
    <w:p w:rsidR="00BF7FD4" w:rsidRPr="004333F3" w:rsidRDefault="00BF7FD4" w:rsidP="00BF7FD4">
      <w:pPr>
        <w:spacing w:after="0" w:line="240" w:lineRule="auto"/>
        <w:jc w:val="both"/>
        <w:rPr>
          <w:rFonts w:ascii="Times New Roman" w:hAnsi="Times New Roman" w:cs="Times New Roman"/>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r>
      <w:r w:rsidRPr="004333F3">
        <w:rPr>
          <w:rFonts w:ascii="Times New Roman" w:hAnsi="Times New Roman" w:cs="Times New Roman"/>
          <w:i/>
          <w:sz w:val="24"/>
          <w:szCs w:val="24"/>
        </w:rPr>
        <w:tab/>
        <w:t>state = updateWeight;</w:t>
      </w:r>
    </w:p>
    <w:p w:rsidR="00BF7FD4" w:rsidRPr="004333F3" w:rsidRDefault="00BF7FD4" w:rsidP="00BF7FD4">
      <w:pPr>
        <w:spacing w:line="480" w:lineRule="auto"/>
        <w:jc w:val="both"/>
        <w:rPr>
          <w:rFonts w:ascii="Times New Roman" w:hAnsi="Times New Roman" w:cs="Times New Roman"/>
          <w:b/>
          <w:i/>
          <w:sz w:val="24"/>
          <w:szCs w:val="24"/>
        </w:rPr>
      </w:pPr>
      <w:r w:rsidRPr="004333F3">
        <w:rPr>
          <w:rFonts w:ascii="Times New Roman" w:hAnsi="Times New Roman" w:cs="Times New Roman"/>
          <w:i/>
          <w:sz w:val="24"/>
          <w:szCs w:val="24"/>
        </w:rPr>
        <w:tab/>
      </w:r>
      <w:r w:rsidRPr="004333F3">
        <w:rPr>
          <w:rFonts w:ascii="Times New Roman" w:hAnsi="Times New Roman" w:cs="Times New Roman"/>
          <w:i/>
          <w:sz w:val="24"/>
          <w:szCs w:val="24"/>
        </w:rPr>
        <w:tab/>
        <w:t>end</w:t>
      </w:r>
    </w:p>
    <w:p w:rsidR="0040514A" w:rsidRDefault="00BF7FD4" w:rsidP="00BF7FD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4333F3">
        <w:rPr>
          <w:rFonts w:ascii="Times New Roman" w:hAnsi="Times New Roman" w:cs="Times New Roman"/>
          <w:sz w:val="24"/>
          <w:szCs w:val="24"/>
        </w:rPr>
        <w:t xml:space="preserve">Verilog HDL </w:t>
      </w:r>
      <w:r>
        <w:rPr>
          <w:rFonts w:ascii="Times New Roman" w:hAnsi="Times New Roman" w:cs="Times New Roman"/>
          <w:sz w:val="24"/>
          <w:szCs w:val="24"/>
        </w:rPr>
        <w:t xml:space="preserve">code fraction </w:t>
      </w:r>
      <w:r w:rsidR="004333F3">
        <w:rPr>
          <w:rFonts w:ascii="Times New Roman" w:hAnsi="Times New Roman" w:cs="Times New Roman"/>
          <w:sz w:val="24"/>
          <w:szCs w:val="24"/>
        </w:rPr>
        <w:t>as shown above implements the formula as expressed in (3.1)</w:t>
      </w:r>
      <w:r w:rsidR="0040514A">
        <w:rPr>
          <w:rFonts w:ascii="Times New Roman" w:hAnsi="Times New Roman" w:cs="Times New Roman"/>
          <w:sz w:val="24"/>
          <w:szCs w:val="24"/>
        </w:rPr>
        <w:t xml:space="preserve">. The </w:t>
      </w:r>
      <w:r w:rsidR="0040514A" w:rsidRPr="004333F3">
        <w:rPr>
          <w:rFonts w:ascii="Times New Roman" w:hAnsi="Times New Roman" w:cs="Times New Roman"/>
          <w:i/>
          <w:sz w:val="24"/>
          <w:szCs w:val="24"/>
        </w:rPr>
        <w:t>update_x</w:t>
      </w:r>
      <w:r w:rsidR="0040514A">
        <w:rPr>
          <w:rFonts w:ascii="Times New Roman" w:hAnsi="Times New Roman" w:cs="Times New Roman"/>
          <w:sz w:val="24"/>
          <w:szCs w:val="24"/>
        </w:rPr>
        <w:t xml:space="preserve"> and </w:t>
      </w:r>
      <w:r w:rsidR="0040514A" w:rsidRPr="004333F3">
        <w:rPr>
          <w:rFonts w:ascii="Times New Roman" w:hAnsi="Times New Roman" w:cs="Times New Roman"/>
          <w:i/>
          <w:sz w:val="24"/>
          <w:szCs w:val="24"/>
        </w:rPr>
        <w:t>update_y</w:t>
      </w:r>
      <w:r w:rsidR="0040514A">
        <w:rPr>
          <w:rFonts w:ascii="Times New Roman" w:hAnsi="Times New Roman" w:cs="Times New Roman"/>
          <w:sz w:val="24"/>
          <w:szCs w:val="24"/>
        </w:rPr>
        <w:t xml:space="preserve"> represent the back</w:t>
      </w:r>
      <w:r w:rsidR="004333F3">
        <w:rPr>
          <w:rFonts w:ascii="Times New Roman" w:hAnsi="Times New Roman" w:cs="Times New Roman"/>
          <w:sz w:val="24"/>
          <w:szCs w:val="24"/>
        </w:rPr>
        <w:t xml:space="preserve">endportion </w:t>
      </w:r>
      <w:r w:rsidR="0040514A">
        <w:rPr>
          <w:rFonts w:ascii="Times New Roman" w:hAnsi="Times New Roman" w:cs="Times New Roman"/>
          <w:sz w:val="24"/>
          <w:szCs w:val="24"/>
        </w:rPr>
        <w:t xml:space="preserve">of the formula and the </w:t>
      </w:r>
      <w:r w:rsidR="0040514A" w:rsidRPr="004333F3">
        <w:rPr>
          <w:rFonts w:ascii="Times New Roman" w:hAnsi="Times New Roman" w:cs="Times New Roman"/>
          <w:i/>
          <w:sz w:val="24"/>
          <w:szCs w:val="24"/>
        </w:rPr>
        <w:t>new_weight_x</w:t>
      </w:r>
      <w:r w:rsidR="0040514A">
        <w:rPr>
          <w:rFonts w:ascii="Times New Roman" w:hAnsi="Times New Roman" w:cs="Times New Roman"/>
          <w:sz w:val="24"/>
          <w:szCs w:val="24"/>
        </w:rPr>
        <w:t xml:space="preserve"> and </w:t>
      </w:r>
      <w:r w:rsidR="0040514A" w:rsidRPr="004333F3">
        <w:rPr>
          <w:rFonts w:ascii="Times New Roman" w:hAnsi="Times New Roman" w:cs="Times New Roman"/>
          <w:i/>
          <w:sz w:val="24"/>
          <w:szCs w:val="24"/>
        </w:rPr>
        <w:t>new_weight_y</w:t>
      </w:r>
      <w:r w:rsidR="0040514A">
        <w:rPr>
          <w:rFonts w:ascii="Times New Roman" w:hAnsi="Times New Roman" w:cs="Times New Roman"/>
          <w:sz w:val="24"/>
          <w:szCs w:val="24"/>
        </w:rPr>
        <w:t xml:space="preserve"> represent the entire formula. </w:t>
      </w:r>
    </w:p>
    <w:p w:rsidR="004C259A" w:rsidRDefault="0040514A" w:rsidP="004C259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4333F3">
        <w:rPr>
          <w:rFonts w:ascii="Times New Roman" w:hAnsi="Times New Roman" w:cs="Times New Roman"/>
          <w:sz w:val="24"/>
          <w:szCs w:val="24"/>
        </w:rPr>
        <w:t>The</w:t>
      </w:r>
      <w:r>
        <w:rPr>
          <w:rFonts w:ascii="Times New Roman" w:hAnsi="Times New Roman" w:cs="Times New Roman"/>
          <w:sz w:val="24"/>
          <w:szCs w:val="24"/>
        </w:rPr>
        <w:t xml:space="preserve"> the second case upd</w:t>
      </w:r>
      <w:r w:rsidR="009D0FCF">
        <w:rPr>
          <w:rFonts w:ascii="Times New Roman" w:hAnsi="Times New Roman" w:cs="Times New Roman"/>
          <w:sz w:val="24"/>
          <w:szCs w:val="24"/>
        </w:rPr>
        <w:t>ate</w:t>
      </w:r>
      <w:r w:rsidR="004333F3">
        <w:rPr>
          <w:rFonts w:ascii="Times New Roman" w:hAnsi="Times New Roman" w:cs="Times New Roman"/>
          <w:sz w:val="24"/>
          <w:szCs w:val="24"/>
        </w:rPr>
        <w:t>s</w:t>
      </w:r>
      <w:r w:rsidR="009D0FCF">
        <w:rPr>
          <w:rFonts w:ascii="Times New Roman" w:hAnsi="Times New Roman" w:cs="Times New Roman"/>
          <w:sz w:val="24"/>
          <w:szCs w:val="24"/>
        </w:rPr>
        <w:t xml:space="preserve"> the neuron weight and neigh</w:t>
      </w:r>
      <w:r>
        <w:rPr>
          <w:rFonts w:ascii="Times New Roman" w:hAnsi="Times New Roman" w:cs="Times New Roman"/>
          <w:sz w:val="24"/>
          <w:szCs w:val="24"/>
        </w:rPr>
        <w:t xml:space="preserve">bor </w:t>
      </w:r>
      <w:r w:rsidR="00510389">
        <w:rPr>
          <w:rFonts w:ascii="Times New Roman" w:hAnsi="Times New Roman" w:cs="Times New Roman"/>
          <w:sz w:val="24"/>
          <w:szCs w:val="24"/>
        </w:rPr>
        <w:t xml:space="preserve">weight </w:t>
      </w:r>
      <w:r>
        <w:rPr>
          <w:rFonts w:ascii="Times New Roman" w:hAnsi="Times New Roman" w:cs="Times New Roman"/>
          <w:sz w:val="24"/>
          <w:szCs w:val="24"/>
        </w:rPr>
        <w:t xml:space="preserve">into the </w:t>
      </w:r>
      <w:r w:rsidRPr="004333F3">
        <w:rPr>
          <w:rFonts w:ascii="Times New Roman" w:hAnsi="Times New Roman" w:cs="Times New Roman"/>
          <w:i/>
          <w:sz w:val="24"/>
          <w:szCs w:val="24"/>
        </w:rPr>
        <w:t>updatedNetwork</w:t>
      </w:r>
      <w:r>
        <w:rPr>
          <w:rFonts w:ascii="Times New Roman" w:hAnsi="Times New Roman" w:cs="Times New Roman"/>
          <w:sz w:val="24"/>
          <w:szCs w:val="24"/>
        </w:rPr>
        <w:t xml:space="preserve">. </w:t>
      </w:r>
      <w:r w:rsidR="00510389">
        <w:rPr>
          <w:rFonts w:ascii="Times New Roman" w:hAnsi="Times New Roman" w:cs="Times New Roman"/>
          <w:sz w:val="24"/>
          <w:szCs w:val="24"/>
        </w:rPr>
        <w:t xml:space="preserve">Whenever there is a value of "1" detected in the </w:t>
      </w:r>
      <w:r w:rsidR="00510389" w:rsidRPr="004333F3">
        <w:rPr>
          <w:rFonts w:ascii="Times New Roman" w:hAnsi="Times New Roman" w:cs="Times New Roman"/>
          <w:i/>
          <w:sz w:val="24"/>
          <w:szCs w:val="24"/>
        </w:rPr>
        <w:t>updatedNetwork</w:t>
      </w:r>
      <w:r w:rsidR="00510389">
        <w:rPr>
          <w:rFonts w:ascii="Times New Roman" w:hAnsi="Times New Roman" w:cs="Times New Roman"/>
          <w:sz w:val="24"/>
          <w:szCs w:val="24"/>
        </w:rPr>
        <w:t xml:space="preserve">, it will </w:t>
      </w:r>
      <w:r w:rsidR="007840C5">
        <w:rPr>
          <w:rFonts w:ascii="Times New Roman" w:hAnsi="Times New Roman" w:cs="Times New Roman"/>
          <w:sz w:val="24"/>
          <w:szCs w:val="24"/>
        </w:rPr>
        <w:t>reuse</w:t>
      </w:r>
      <w:r w:rsidR="00510389">
        <w:rPr>
          <w:rFonts w:ascii="Times New Roman" w:hAnsi="Times New Roman" w:cs="Times New Roman"/>
          <w:sz w:val="24"/>
          <w:szCs w:val="24"/>
        </w:rPr>
        <w:t xml:space="preserve"> the </w:t>
      </w:r>
      <w:r w:rsidR="007840C5">
        <w:rPr>
          <w:rFonts w:ascii="Times New Roman" w:hAnsi="Times New Roman" w:cs="Times New Roman"/>
          <w:sz w:val="24"/>
          <w:szCs w:val="24"/>
        </w:rPr>
        <w:t xml:space="preserve">technique </w:t>
      </w:r>
      <w:r w:rsidR="00510389">
        <w:rPr>
          <w:rFonts w:ascii="Times New Roman" w:hAnsi="Times New Roman" w:cs="Times New Roman"/>
          <w:sz w:val="24"/>
          <w:szCs w:val="24"/>
        </w:rPr>
        <w:t>in the Hidden Layer Block (Block 2) to find the distance</w:t>
      </w:r>
      <w:r w:rsidR="00CE703F">
        <w:rPr>
          <w:rFonts w:ascii="Times New Roman" w:hAnsi="Times New Roman" w:cs="Times New Roman"/>
          <w:sz w:val="24"/>
          <w:szCs w:val="24"/>
        </w:rPr>
        <w:t xml:space="preserve"> through all the neuron in the </w:t>
      </w:r>
      <w:r w:rsidR="00CE703F" w:rsidRPr="007840C5">
        <w:rPr>
          <w:rFonts w:ascii="Times New Roman" w:hAnsi="Times New Roman" w:cs="Times New Roman"/>
          <w:i/>
          <w:sz w:val="24"/>
          <w:szCs w:val="24"/>
        </w:rPr>
        <w:t>updatedNetwork</w:t>
      </w:r>
      <w:r w:rsidR="00510389">
        <w:rPr>
          <w:rFonts w:ascii="Times New Roman" w:hAnsi="Times New Roman" w:cs="Times New Roman"/>
          <w:sz w:val="24"/>
          <w:szCs w:val="24"/>
        </w:rPr>
        <w:t xml:space="preserve">. This distance will </w:t>
      </w:r>
      <w:r w:rsidR="007840C5">
        <w:rPr>
          <w:rFonts w:ascii="Times New Roman" w:hAnsi="Times New Roman" w:cs="Times New Roman"/>
          <w:sz w:val="24"/>
          <w:szCs w:val="24"/>
        </w:rPr>
        <w:t xml:space="preserve">be </w:t>
      </w:r>
      <w:r w:rsidR="00510389" w:rsidRPr="00590777">
        <w:rPr>
          <w:rFonts w:ascii="Times New Roman" w:hAnsi="Times New Roman" w:cs="Times New Roman"/>
          <w:sz w:val="24"/>
          <w:szCs w:val="24"/>
          <w:highlight w:val="yellow"/>
        </w:rPr>
        <w:t>compare</w:t>
      </w:r>
      <w:ins w:id="818" w:author="User" w:date="2016-01-13T21:43:00Z">
        <w:r w:rsidR="00590777" w:rsidRPr="00590777">
          <w:rPr>
            <w:rFonts w:ascii="Times New Roman" w:hAnsi="Times New Roman" w:cs="Times New Roman"/>
            <w:sz w:val="24"/>
            <w:szCs w:val="24"/>
            <w:highlight w:val="yellow"/>
          </w:rPr>
          <w:t>d</w:t>
        </w:r>
      </w:ins>
      <w:r w:rsidR="00510389">
        <w:rPr>
          <w:rFonts w:ascii="Times New Roman" w:hAnsi="Times New Roman" w:cs="Times New Roman"/>
          <w:sz w:val="24"/>
          <w:szCs w:val="24"/>
        </w:rPr>
        <w:t xml:space="preserve"> </w:t>
      </w:r>
      <w:r w:rsidR="007840C5">
        <w:rPr>
          <w:rFonts w:ascii="Times New Roman" w:hAnsi="Times New Roman" w:cs="Times New Roman"/>
          <w:sz w:val="24"/>
          <w:szCs w:val="24"/>
        </w:rPr>
        <w:t>to</w:t>
      </w:r>
      <w:r w:rsidR="00510389">
        <w:rPr>
          <w:rFonts w:ascii="Times New Roman" w:hAnsi="Times New Roman" w:cs="Times New Roman"/>
          <w:sz w:val="24"/>
          <w:szCs w:val="24"/>
        </w:rPr>
        <w:t xml:space="preserve"> the neighbourhood </w:t>
      </w:r>
      <w:r w:rsidR="00540069">
        <w:rPr>
          <w:rFonts w:ascii="Times New Roman" w:hAnsi="Times New Roman" w:cs="Times New Roman"/>
          <w:sz w:val="24"/>
          <w:szCs w:val="24"/>
        </w:rPr>
        <w:t xml:space="preserve">and </w:t>
      </w:r>
      <w:r w:rsidR="007840C5">
        <w:rPr>
          <w:rFonts w:ascii="Times New Roman" w:hAnsi="Times New Roman" w:cs="Times New Roman"/>
          <w:sz w:val="24"/>
          <w:szCs w:val="24"/>
        </w:rPr>
        <w:t xml:space="preserve">by using </w:t>
      </w:r>
      <w:r w:rsidR="00540069">
        <w:rPr>
          <w:rFonts w:ascii="Times New Roman" w:hAnsi="Times New Roman" w:cs="Times New Roman"/>
          <w:sz w:val="24"/>
          <w:szCs w:val="24"/>
        </w:rPr>
        <w:t xml:space="preserve">the formula in </w:t>
      </w:r>
      <w:r w:rsidR="007840C5">
        <w:rPr>
          <w:rFonts w:ascii="Times New Roman" w:hAnsi="Times New Roman" w:cs="Times New Roman"/>
          <w:sz w:val="24"/>
          <w:szCs w:val="24"/>
        </w:rPr>
        <w:t>expressed in (3.1)</w:t>
      </w:r>
      <w:r w:rsidR="00540069">
        <w:rPr>
          <w:rFonts w:ascii="Times New Roman" w:hAnsi="Times New Roman" w:cs="Times New Roman"/>
          <w:sz w:val="24"/>
          <w:szCs w:val="24"/>
        </w:rPr>
        <w:t xml:space="preserve"> to calculate the new weight fo</w:t>
      </w:r>
      <w:r w:rsidR="007840C5">
        <w:rPr>
          <w:rFonts w:ascii="Times New Roman" w:hAnsi="Times New Roman" w:cs="Times New Roman"/>
          <w:sz w:val="24"/>
          <w:szCs w:val="24"/>
        </w:rPr>
        <w:t>r the neighbor. After calculating</w:t>
      </w:r>
      <w:r w:rsidR="00540069">
        <w:rPr>
          <w:rFonts w:ascii="Times New Roman" w:hAnsi="Times New Roman" w:cs="Times New Roman"/>
          <w:sz w:val="24"/>
          <w:szCs w:val="24"/>
        </w:rPr>
        <w:t xml:space="preserve"> the new weight for </w:t>
      </w:r>
      <w:r w:rsidR="007840C5">
        <w:rPr>
          <w:rFonts w:ascii="Times New Roman" w:hAnsi="Times New Roman" w:cs="Times New Roman"/>
          <w:sz w:val="24"/>
          <w:szCs w:val="24"/>
        </w:rPr>
        <w:t>the neighbor</w:t>
      </w:r>
      <w:r w:rsidR="00540069">
        <w:rPr>
          <w:rFonts w:ascii="Times New Roman" w:hAnsi="Times New Roman" w:cs="Times New Roman"/>
          <w:sz w:val="24"/>
          <w:szCs w:val="24"/>
        </w:rPr>
        <w:t xml:space="preserve"> it will </w:t>
      </w:r>
      <w:r w:rsidR="007840C5">
        <w:rPr>
          <w:rFonts w:ascii="Times New Roman" w:hAnsi="Times New Roman" w:cs="Times New Roman"/>
          <w:sz w:val="24"/>
          <w:szCs w:val="24"/>
        </w:rPr>
        <w:t xml:space="preserve">then </w:t>
      </w:r>
      <w:r w:rsidR="00540069">
        <w:rPr>
          <w:rFonts w:ascii="Times New Roman" w:hAnsi="Times New Roman" w:cs="Times New Roman"/>
          <w:sz w:val="24"/>
          <w:szCs w:val="24"/>
        </w:rPr>
        <w:t xml:space="preserve">store the current neuron weight and current neighbor into the </w:t>
      </w:r>
      <w:r w:rsidR="009D0FCF">
        <w:rPr>
          <w:rFonts w:ascii="Times New Roman" w:hAnsi="Times New Roman" w:cs="Times New Roman"/>
          <w:sz w:val="24"/>
          <w:szCs w:val="24"/>
        </w:rPr>
        <w:t>temporary</w:t>
      </w:r>
      <w:r w:rsidR="00540069">
        <w:rPr>
          <w:rFonts w:ascii="Times New Roman" w:hAnsi="Times New Roman" w:cs="Times New Roman"/>
          <w:sz w:val="24"/>
          <w:szCs w:val="24"/>
        </w:rPr>
        <w:t xml:space="preserve"> array register.</w:t>
      </w:r>
      <w:r w:rsidR="004C259A">
        <w:rPr>
          <w:rFonts w:ascii="Times New Roman" w:hAnsi="Times New Roman" w:cs="Times New Roman"/>
          <w:sz w:val="24"/>
          <w:szCs w:val="24"/>
        </w:rPr>
        <w:t xml:space="preserve"> Lastly, when all neuron are </w:t>
      </w:r>
      <w:r w:rsidR="007840C5">
        <w:rPr>
          <w:rFonts w:ascii="Times New Roman" w:hAnsi="Times New Roman" w:cs="Times New Roman"/>
          <w:sz w:val="24"/>
          <w:szCs w:val="24"/>
        </w:rPr>
        <w:t>completely</w:t>
      </w:r>
      <w:r w:rsidR="004C259A">
        <w:rPr>
          <w:rFonts w:ascii="Times New Roman" w:hAnsi="Times New Roman" w:cs="Times New Roman"/>
          <w:sz w:val="24"/>
          <w:szCs w:val="24"/>
        </w:rPr>
        <w:t xml:space="preserve"> scanned it will </w:t>
      </w:r>
      <w:r w:rsidR="007840C5">
        <w:rPr>
          <w:rFonts w:ascii="Times New Roman" w:hAnsi="Times New Roman" w:cs="Times New Roman"/>
          <w:sz w:val="24"/>
          <w:szCs w:val="24"/>
        </w:rPr>
        <w:t xml:space="preserve">then </w:t>
      </w:r>
      <w:r w:rsidR="004C259A">
        <w:rPr>
          <w:rFonts w:ascii="Times New Roman" w:hAnsi="Times New Roman" w:cs="Times New Roman"/>
          <w:sz w:val="24"/>
          <w:szCs w:val="24"/>
        </w:rPr>
        <w:t xml:space="preserve">update the neuron in the </w:t>
      </w:r>
      <w:r w:rsidR="004C259A" w:rsidRPr="007840C5">
        <w:rPr>
          <w:rFonts w:ascii="Times New Roman" w:hAnsi="Times New Roman" w:cs="Times New Roman"/>
          <w:i/>
          <w:sz w:val="24"/>
          <w:szCs w:val="24"/>
        </w:rPr>
        <w:t>updatedNetwork</w:t>
      </w:r>
      <w:r w:rsidR="004C259A">
        <w:rPr>
          <w:rFonts w:ascii="Times New Roman" w:hAnsi="Times New Roman" w:cs="Times New Roman"/>
          <w:sz w:val="24"/>
          <w:szCs w:val="24"/>
        </w:rPr>
        <w:t xml:space="preserve">. The old weight will </w:t>
      </w:r>
      <w:r w:rsidR="007840C5">
        <w:rPr>
          <w:rFonts w:ascii="Times New Roman" w:hAnsi="Times New Roman" w:cs="Times New Roman"/>
          <w:sz w:val="24"/>
          <w:szCs w:val="24"/>
        </w:rPr>
        <w:t xml:space="preserve">be </w:t>
      </w:r>
      <w:r w:rsidR="004C259A">
        <w:rPr>
          <w:rFonts w:ascii="Times New Roman" w:hAnsi="Times New Roman" w:cs="Times New Roman"/>
          <w:sz w:val="24"/>
          <w:szCs w:val="24"/>
        </w:rPr>
        <w:t>replace</w:t>
      </w:r>
      <w:r w:rsidR="007840C5">
        <w:rPr>
          <w:rFonts w:ascii="Times New Roman" w:hAnsi="Times New Roman" w:cs="Times New Roman"/>
          <w:sz w:val="24"/>
          <w:szCs w:val="24"/>
        </w:rPr>
        <w:t>d</w:t>
      </w:r>
      <w:r w:rsidR="004C259A">
        <w:rPr>
          <w:rFonts w:ascii="Times New Roman" w:hAnsi="Times New Roman" w:cs="Times New Roman"/>
          <w:sz w:val="24"/>
          <w:szCs w:val="24"/>
        </w:rPr>
        <w:t xml:space="preserve"> by the value "0" and the new weight will </w:t>
      </w:r>
      <w:r w:rsidR="007840C5">
        <w:rPr>
          <w:rFonts w:ascii="Times New Roman" w:hAnsi="Times New Roman" w:cs="Times New Roman"/>
          <w:sz w:val="24"/>
          <w:szCs w:val="24"/>
        </w:rPr>
        <w:t xml:space="preserve">be </w:t>
      </w:r>
      <w:r w:rsidR="004C259A">
        <w:rPr>
          <w:rFonts w:ascii="Times New Roman" w:hAnsi="Times New Roman" w:cs="Times New Roman"/>
          <w:sz w:val="24"/>
          <w:szCs w:val="24"/>
        </w:rPr>
        <w:t>replace</w:t>
      </w:r>
      <w:r w:rsidR="007840C5">
        <w:rPr>
          <w:rFonts w:ascii="Times New Roman" w:hAnsi="Times New Roman" w:cs="Times New Roman"/>
          <w:sz w:val="24"/>
          <w:szCs w:val="24"/>
        </w:rPr>
        <w:t>d</w:t>
      </w:r>
      <w:r w:rsidR="004C259A">
        <w:rPr>
          <w:rFonts w:ascii="Times New Roman" w:hAnsi="Times New Roman" w:cs="Times New Roman"/>
          <w:sz w:val="24"/>
          <w:szCs w:val="24"/>
        </w:rPr>
        <w:t xml:space="preserve"> by value "1" as </w:t>
      </w:r>
      <w:r w:rsidR="007840C5">
        <w:rPr>
          <w:rFonts w:ascii="Times New Roman" w:hAnsi="Times New Roman" w:cs="Times New Roman"/>
          <w:sz w:val="24"/>
          <w:szCs w:val="24"/>
        </w:rPr>
        <w:t xml:space="preserve">shown </w:t>
      </w:r>
      <w:r w:rsidR="004C259A">
        <w:rPr>
          <w:rFonts w:ascii="Times New Roman" w:hAnsi="Times New Roman" w:cs="Times New Roman"/>
          <w:sz w:val="24"/>
          <w:szCs w:val="24"/>
        </w:rPr>
        <w:t>in the code fraction below.</w:t>
      </w:r>
    </w:p>
    <w:p w:rsidR="007840C5" w:rsidRDefault="007840C5">
      <w:pPr>
        <w:rPr>
          <w:rFonts w:ascii="Times New Roman" w:hAnsi="Times New Roman" w:cs="Times New Roman"/>
          <w:sz w:val="24"/>
          <w:szCs w:val="24"/>
        </w:rPr>
      </w:pPr>
      <w:r>
        <w:rPr>
          <w:rFonts w:ascii="Times New Roman" w:hAnsi="Times New Roman" w:cs="Times New Roman"/>
          <w:sz w:val="24"/>
          <w:szCs w:val="24"/>
        </w:rPr>
        <w:br w:type="page"/>
      </w:r>
    </w:p>
    <w:p w:rsidR="004C259A" w:rsidRPr="007840C5" w:rsidRDefault="004C259A" w:rsidP="004C259A">
      <w:pPr>
        <w:spacing w:after="0" w:line="240" w:lineRule="auto"/>
        <w:jc w:val="both"/>
        <w:rPr>
          <w:rFonts w:ascii="Times New Roman" w:hAnsi="Times New Roman" w:cs="Times New Roman"/>
          <w:i/>
          <w:sz w:val="24"/>
          <w:szCs w:val="24"/>
        </w:rPr>
      </w:pPr>
      <w:r w:rsidRPr="007840C5">
        <w:rPr>
          <w:rFonts w:ascii="Times New Roman" w:hAnsi="Times New Roman" w:cs="Times New Roman"/>
          <w:i/>
          <w:sz w:val="24"/>
          <w:szCs w:val="24"/>
        </w:rPr>
        <w:lastRenderedPageBreak/>
        <w:t>for(l = 0; l &lt; 25; l = l + 1)begin</w:t>
      </w:r>
      <w:r w:rsidRPr="007840C5">
        <w:rPr>
          <w:rFonts w:ascii="Times New Roman" w:hAnsi="Times New Roman" w:cs="Times New Roman"/>
          <w:i/>
          <w:sz w:val="24"/>
          <w:szCs w:val="24"/>
        </w:rPr>
        <w:tab/>
      </w:r>
    </w:p>
    <w:p w:rsidR="004C259A" w:rsidRPr="007840C5" w:rsidRDefault="004C259A" w:rsidP="004C259A">
      <w:pPr>
        <w:spacing w:after="0" w:line="240" w:lineRule="auto"/>
        <w:jc w:val="both"/>
        <w:rPr>
          <w:rFonts w:ascii="Times New Roman" w:hAnsi="Times New Roman" w:cs="Times New Roman"/>
          <w:i/>
          <w:sz w:val="24"/>
          <w:szCs w:val="24"/>
        </w:rPr>
      </w:pPr>
      <w:r w:rsidRPr="007840C5">
        <w:rPr>
          <w:rFonts w:ascii="Times New Roman" w:hAnsi="Times New Roman" w:cs="Times New Roman"/>
          <w:i/>
          <w:sz w:val="24"/>
          <w:szCs w:val="24"/>
        </w:rPr>
        <w:tab/>
        <w:t>updatedNetwork [tempForOldWeight_x[l]][tempForOldWeight_y[l]] = 0;</w:t>
      </w:r>
    </w:p>
    <w:p w:rsidR="004C259A" w:rsidRPr="007840C5" w:rsidRDefault="004C259A" w:rsidP="004C259A">
      <w:pPr>
        <w:spacing w:after="0" w:line="240" w:lineRule="auto"/>
        <w:jc w:val="both"/>
        <w:rPr>
          <w:rFonts w:ascii="Times New Roman" w:hAnsi="Times New Roman" w:cs="Times New Roman"/>
          <w:i/>
          <w:sz w:val="24"/>
          <w:szCs w:val="24"/>
        </w:rPr>
      </w:pPr>
      <w:r w:rsidRPr="007840C5">
        <w:rPr>
          <w:rFonts w:ascii="Times New Roman" w:hAnsi="Times New Roman" w:cs="Times New Roman"/>
          <w:i/>
          <w:sz w:val="24"/>
          <w:szCs w:val="24"/>
        </w:rPr>
        <w:tab/>
        <w:t>updatedNetwork [tempForNewWeight_x[l]][tempForNewWeight_y[l]] = 1;</w:t>
      </w:r>
    </w:p>
    <w:p w:rsidR="004C259A" w:rsidRPr="007840C5" w:rsidRDefault="004C259A" w:rsidP="007840C5">
      <w:pPr>
        <w:spacing w:line="480" w:lineRule="auto"/>
        <w:jc w:val="both"/>
        <w:rPr>
          <w:rFonts w:ascii="Times New Roman" w:hAnsi="Times New Roman" w:cs="Times New Roman"/>
          <w:i/>
          <w:sz w:val="24"/>
          <w:szCs w:val="24"/>
        </w:rPr>
      </w:pPr>
      <w:r w:rsidRPr="007840C5">
        <w:rPr>
          <w:rFonts w:ascii="Times New Roman" w:hAnsi="Times New Roman" w:cs="Times New Roman"/>
          <w:i/>
          <w:sz w:val="24"/>
          <w:szCs w:val="24"/>
        </w:rPr>
        <w:t>end</w:t>
      </w:r>
    </w:p>
    <w:p w:rsidR="004B5BEB" w:rsidRDefault="000551DA" w:rsidP="004C259A">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third case </w:t>
      </w:r>
      <w:r w:rsidR="007840C5">
        <w:rPr>
          <w:rFonts w:ascii="Times New Roman" w:hAnsi="Times New Roman" w:cs="Times New Roman"/>
          <w:sz w:val="24"/>
          <w:szCs w:val="24"/>
        </w:rPr>
        <w:t xml:space="preserve">of </w:t>
      </w:r>
      <w:r w:rsidRPr="007840C5">
        <w:rPr>
          <w:rFonts w:ascii="Times New Roman" w:hAnsi="Times New Roman" w:cs="Times New Roman"/>
          <w:i/>
          <w:sz w:val="24"/>
          <w:szCs w:val="24"/>
        </w:rPr>
        <w:t>radiusForNeighborhood</w:t>
      </w:r>
      <w:r>
        <w:rPr>
          <w:rFonts w:ascii="Times New Roman" w:hAnsi="Times New Roman" w:cs="Times New Roman"/>
          <w:sz w:val="24"/>
          <w:szCs w:val="24"/>
        </w:rPr>
        <w:t xml:space="preserve"> update</w:t>
      </w:r>
      <w:r w:rsidR="007840C5">
        <w:rPr>
          <w:rFonts w:ascii="Times New Roman" w:hAnsi="Times New Roman" w:cs="Times New Roman"/>
          <w:sz w:val="24"/>
          <w:szCs w:val="24"/>
        </w:rPr>
        <w:t>s</w:t>
      </w:r>
      <w:r>
        <w:rPr>
          <w:rFonts w:ascii="Times New Roman" w:hAnsi="Times New Roman" w:cs="Times New Roman"/>
          <w:sz w:val="24"/>
          <w:szCs w:val="24"/>
        </w:rPr>
        <w:t xml:space="preserve"> the radius of neighborhood and the learning rate. </w:t>
      </w:r>
      <w:r w:rsidR="007840C5">
        <w:rPr>
          <w:rFonts w:ascii="Times New Roman" w:hAnsi="Times New Roman" w:cs="Times New Roman"/>
          <w:sz w:val="24"/>
          <w:szCs w:val="24"/>
        </w:rPr>
        <w:t>T</w:t>
      </w:r>
      <w:r w:rsidR="00B96A7E">
        <w:rPr>
          <w:rFonts w:ascii="Times New Roman" w:hAnsi="Times New Roman" w:cs="Times New Roman"/>
          <w:sz w:val="24"/>
          <w:szCs w:val="24"/>
        </w:rPr>
        <w:t>he neighborhood radius is a decaying exponential function that reduce</w:t>
      </w:r>
      <w:r w:rsidR="007840C5">
        <w:rPr>
          <w:rFonts w:ascii="Times New Roman" w:hAnsi="Times New Roman" w:cs="Times New Roman"/>
          <w:sz w:val="24"/>
          <w:szCs w:val="24"/>
        </w:rPr>
        <w:t>s</w:t>
      </w:r>
      <w:r w:rsidR="00B96A7E">
        <w:rPr>
          <w:rFonts w:ascii="Times New Roman" w:hAnsi="Times New Roman" w:cs="Times New Roman"/>
          <w:sz w:val="24"/>
          <w:szCs w:val="24"/>
        </w:rPr>
        <w:t xml:space="preserve"> the neighb</w:t>
      </w:r>
      <w:r w:rsidR="007840C5">
        <w:rPr>
          <w:rFonts w:ascii="Times New Roman" w:hAnsi="Times New Roman" w:cs="Times New Roman"/>
          <w:sz w:val="24"/>
          <w:szCs w:val="24"/>
        </w:rPr>
        <w:t>orhood radius by one every time</w:t>
      </w:r>
      <w:r w:rsidR="00B96A7E">
        <w:rPr>
          <w:rFonts w:ascii="Times New Roman" w:hAnsi="Times New Roman" w:cs="Times New Roman"/>
          <w:sz w:val="24"/>
          <w:szCs w:val="24"/>
        </w:rPr>
        <w:t xml:space="preserve"> it </w:t>
      </w:r>
      <w:r w:rsidR="007840C5">
        <w:rPr>
          <w:rFonts w:ascii="Times New Roman" w:hAnsi="Times New Roman" w:cs="Times New Roman"/>
          <w:sz w:val="24"/>
          <w:szCs w:val="24"/>
        </w:rPr>
        <w:t xml:space="preserve">completely updates </w:t>
      </w:r>
      <w:r w:rsidR="00B96A7E">
        <w:rPr>
          <w:rFonts w:ascii="Times New Roman" w:hAnsi="Times New Roman" w:cs="Times New Roman"/>
          <w:sz w:val="24"/>
          <w:szCs w:val="24"/>
        </w:rPr>
        <w:t>the neuron</w:t>
      </w:r>
      <w:r w:rsidR="007840C5">
        <w:rPr>
          <w:rFonts w:ascii="Times New Roman" w:hAnsi="Times New Roman" w:cs="Times New Roman"/>
          <w:sz w:val="24"/>
          <w:szCs w:val="24"/>
        </w:rPr>
        <w:t>s</w:t>
      </w:r>
      <w:r w:rsidR="00F27535">
        <w:rPr>
          <w:rFonts w:ascii="Times New Roman" w:hAnsi="Times New Roman" w:cs="Times New Roman"/>
          <w:sz w:val="24"/>
          <w:szCs w:val="24"/>
        </w:rPr>
        <w:t xml:space="preserve"> as shown in </w:t>
      </w:r>
      <w:r w:rsidR="007840C5">
        <w:rPr>
          <w:rFonts w:ascii="Times New Roman" w:hAnsi="Times New Roman" w:cs="Times New Roman"/>
          <w:sz w:val="24"/>
          <w:szCs w:val="24"/>
        </w:rPr>
        <w:t>the expression given by (3.2)</w:t>
      </w:r>
      <w:r w:rsidR="00B96A7E">
        <w:rPr>
          <w:rFonts w:ascii="Times New Roman" w:hAnsi="Times New Roman" w:cs="Times New Roman"/>
          <w:sz w:val="24"/>
          <w:szCs w:val="24"/>
        </w:rPr>
        <w:t xml:space="preserve">. </w:t>
      </w:r>
      <w:r w:rsidR="00F27535">
        <w:rPr>
          <w:rFonts w:ascii="Times New Roman" w:hAnsi="Times New Roman" w:cs="Times New Roman"/>
          <w:sz w:val="24"/>
          <w:szCs w:val="24"/>
        </w:rPr>
        <w:t xml:space="preserve">Due to the difficulty </w:t>
      </w:r>
      <w:r w:rsidR="007840C5">
        <w:rPr>
          <w:rFonts w:ascii="Times New Roman" w:hAnsi="Times New Roman" w:cs="Times New Roman"/>
          <w:sz w:val="24"/>
          <w:szCs w:val="24"/>
        </w:rPr>
        <w:t xml:space="preserve">and complexity </w:t>
      </w:r>
      <w:r w:rsidR="00F27535">
        <w:rPr>
          <w:rFonts w:ascii="Times New Roman" w:hAnsi="Times New Roman" w:cs="Times New Roman"/>
          <w:sz w:val="24"/>
          <w:szCs w:val="24"/>
        </w:rPr>
        <w:t xml:space="preserve">of </w:t>
      </w:r>
      <w:r w:rsidR="007840C5">
        <w:rPr>
          <w:rFonts w:ascii="Times New Roman" w:hAnsi="Times New Roman" w:cs="Times New Roman"/>
          <w:sz w:val="24"/>
          <w:szCs w:val="24"/>
        </w:rPr>
        <w:t xml:space="preserve">Verilog HDL </w:t>
      </w:r>
      <w:r w:rsidR="00F27535">
        <w:rPr>
          <w:rFonts w:ascii="Times New Roman" w:hAnsi="Times New Roman" w:cs="Times New Roman"/>
          <w:sz w:val="24"/>
          <w:szCs w:val="24"/>
        </w:rPr>
        <w:t>to handle floating point</w:t>
      </w:r>
      <w:r w:rsidR="007840C5">
        <w:rPr>
          <w:rFonts w:ascii="Times New Roman" w:hAnsi="Times New Roman" w:cs="Times New Roman"/>
          <w:sz w:val="24"/>
          <w:szCs w:val="24"/>
        </w:rPr>
        <w:t>s</w:t>
      </w:r>
      <w:r w:rsidR="00F27535">
        <w:rPr>
          <w:rFonts w:ascii="Times New Roman" w:hAnsi="Times New Roman" w:cs="Times New Roman"/>
          <w:sz w:val="24"/>
          <w:szCs w:val="24"/>
        </w:rPr>
        <w:t xml:space="preserve">, the </w:t>
      </w:r>
      <w:r w:rsidR="00F27535" w:rsidRPr="007840C5">
        <w:rPr>
          <w:rFonts w:ascii="Times New Roman" w:hAnsi="Times New Roman" w:cs="Times New Roman"/>
          <w:i/>
          <w:sz w:val="24"/>
          <w:szCs w:val="24"/>
        </w:rPr>
        <w:t>neighborhood radius</w:t>
      </w:r>
      <w:r w:rsidR="007840C5">
        <w:rPr>
          <w:rFonts w:ascii="Times New Roman" w:hAnsi="Times New Roman" w:cs="Times New Roman"/>
          <w:sz w:val="24"/>
          <w:szCs w:val="24"/>
        </w:rPr>
        <w:t xml:space="preserve">can be simplified to </w:t>
      </w:r>
      <w:r w:rsidR="00B96A7E">
        <w:rPr>
          <w:rFonts w:ascii="Times New Roman" w:hAnsi="Times New Roman" w:cs="Times New Roman"/>
          <w:sz w:val="24"/>
          <w:szCs w:val="24"/>
        </w:rPr>
        <w:t>one-fourth of the network array, so the default value is 25</w:t>
      </w:r>
      <w:r w:rsidR="007840C5">
        <w:rPr>
          <w:rFonts w:ascii="Times New Roman" w:hAnsi="Times New Roman" w:cs="Times New Roman"/>
          <w:sz w:val="24"/>
          <w:szCs w:val="24"/>
        </w:rPr>
        <w:t xml:space="preserve"> as expressed in (3.3). </w:t>
      </w:r>
    </w:p>
    <w:p w:rsidR="004B5BEB" w:rsidRDefault="007840C5" w:rsidP="004B5BEB">
      <w:pPr>
        <w:spacing w:line="480" w:lineRule="auto"/>
        <w:ind w:firstLine="720"/>
        <w:jc w:val="both"/>
        <w:rPr>
          <w:rFonts w:ascii="Times New Roman" w:hAnsi="Times New Roman" w:cs="Times New Roman"/>
          <w:sz w:val="24"/>
          <w:szCs w:val="24"/>
        </w:rPr>
      </w:pPr>
      <w:commentRangeStart w:id="819"/>
      <w:r w:rsidRPr="004B5BEB">
        <w:rPr>
          <w:rFonts w:ascii="Times New Roman" w:hAnsi="Times New Roman" w:cs="Times New Roman"/>
          <w:sz w:val="24"/>
          <w:szCs w:val="24"/>
          <w:highlight w:val="cyan"/>
        </w:rPr>
        <w:t>After</w:t>
      </w:r>
      <w:commentRangeEnd w:id="819"/>
      <w:r w:rsidR="004B5BEB">
        <w:rPr>
          <w:rStyle w:val="CommentReference"/>
        </w:rPr>
        <w:commentReference w:id="819"/>
      </w:r>
      <w:r w:rsidRPr="004B5BEB">
        <w:rPr>
          <w:rFonts w:ascii="Times New Roman" w:hAnsi="Times New Roman" w:cs="Times New Roman"/>
          <w:sz w:val="24"/>
          <w:szCs w:val="24"/>
          <w:highlight w:val="cyan"/>
        </w:rPr>
        <w:t xml:space="preserve"> investigation</w:t>
      </w:r>
      <w:r w:rsidR="00B96A7E" w:rsidRPr="004B5BEB">
        <w:rPr>
          <w:rFonts w:ascii="Times New Roman" w:hAnsi="Times New Roman" w:cs="Times New Roman"/>
          <w:sz w:val="24"/>
          <w:szCs w:val="24"/>
          <w:highlight w:val="cyan"/>
        </w:rPr>
        <w:t xml:space="preserve"> with </w:t>
      </w:r>
      <w:r w:rsidRPr="004B5BEB">
        <w:rPr>
          <w:rFonts w:ascii="Times New Roman" w:hAnsi="Times New Roman" w:cs="Times New Roman"/>
          <w:sz w:val="24"/>
          <w:szCs w:val="24"/>
          <w:highlight w:val="cyan"/>
        </w:rPr>
        <w:t xml:space="preserve">a </w:t>
      </w:r>
      <w:r w:rsidR="00B96A7E" w:rsidRPr="004B5BEB">
        <w:rPr>
          <w:rFonts w:ascii="Times New Roman" w:hAnsi="Times New Roman" w:cs="Times New Roman"/>
          <w:sz w:val="24"/>
          <w:szCs w:val="24"/>
          <w:highlight w:val="cyan"/>
        </w:rPr>
        <w:t>few sample</w:t>
      </w:r>
      <w:r w:rsidRPr="004B5BEB">
        <w:rPr>
          <w:rFonts w:ascii="Times New Roman" w:hAnsi="Times New Roman" w:cs="Times New Roman"/>
          <w:sz w:val="24"/>
          <w:szCs w:val="24"/>
          <w:highlight w:val="cyan"/>
        </w:rPr>
        <w:t>s</w:t>
      </w:r>
      <w:r w:rsidR="00B96A7E" w:rsidRPr="004B5BEB">
        <w:rPr>
          <w:rFonts w:ascii="Times New Roman" w:hAnsi="Times New Roman" w:cs="Times New Roman"/>
          <w:sz w:val="24"/>
          <w:szCs w:val="24"/>
          <w:highlight w:val="cyan"/>
        </w:rPr>
        <w:t xml:space="preserve">, </w:t>
      </w:r>
      <w:r w:rsidRPr="004B5BEB">
        <w:rPr>
          <w:rFonts w:ascii="Times New Roman" w:hAnsi="Times New Roman" w:cs="Times New Roman"/>
          <w:sz w:val="24"/>
          <w:szCs w:val="24"/>
          <w:highlight w:val="cyan"/>
        </w:rPr>
        <w:t xml:space="preserve">it has been </w:t>
      </w:r>
      <w:r w:rsidR="00B96A7E" w:rsidRPr="004B5BEB">
        <w:rPr>
          <w:rFonts w:ascii="Times New Roman" w:hAnsi="Times New Roman" w:cs="Times New Roman"/>
          <w:sz w:val="24"/>
          <w:szCs w:val="24"/>
          <w:highlight w:val="cyan"/>
        </w:rPr>
        <w:t xml:space="preserve">found that the </w:t>
      </w:r>
      <w:r w:rsidR="00B96A7E" w:rsidRPr="004B5BEB">
        <w:rPr>
          <w:rFonts w:ascii="Times New Roman" w:hAnsi="Times New Roman" w:cs="Times New Roman"/>
          <w:i/>
          <w:sz w:val="24"/>
          <w:szCs w:val="24"/>
          <w:highlight w:val="cyan"/>
        </w:rPr>
        <w:t>neighborhood radius</w:t>
      </w:r>
      <w:r w:rsidRPr="004B5BEB">
        <w:rPr>
          <w:rFonts w:ascii="Times New Roman" w:hAnsi="Times New Roman" w:cs="Times New Roman"/>
          <w:sz w:val="24"/>
          <w:szCs w:val="24"/>
          <w:highlight w:val="cyan"/>
        </w:rPr>
        <w:t xml:space="preserve">can be reduced </w:t>
      </w:r>
      <w:r w:rsidR="00B96A7E" w:rsidRPr="004B5BEB">
        <w:rPr>
          <w:rFonts w:ascii="Times New Roman" w:hAnsi="Times New Roman" w:cs="Times New Roman"/>
          <w:sz w:val="24"/>
          <w:szCs w:val="24"/>
          <w:highlight w:val="cyan"/>
        </w:rPr>
        <w:t xml:space="preserve">to </w:t>
      </w:r>
      <w:r w:rsidRPr="004B5BEB">
        <w:rPr>
          <w:rFonts w:ascii="Times New Roman" w:hAnsi="Times New Roman" w:cs="Times New Roman"/>
          <w:sz w:val="24"/>
          <w:szCs w:val="24"/>
          <w:highlight w:val="cyan"/>
        </w:rPr>
        <w:t xml:space="preserve">an optimum value of </w:t>
      </w:r>
      <w:r w:rsidR="00B96A7E" w:rsidRPr="004B5BEB">
        <w:rPr>
          <w:rFonts w:ascii="Times New Roman" w:hAnsi="Times New Roman" w:cs="Times New Roman"/>
          <w:sz w:val="24"/>
          <w:szCs w:val="24"/>
          <w:highlight w:val="cyan"/>
        </w:rPr>
        <w:t xml:space="preserve">10 because </w:t>
      </w:r>
      <w:r w:rsidRPr="004B5BEB">
        <w:rPr>
          <w:rFonts w:ascii="Times New Roman" w:hAnsi="Times New Roman" w:cs="Times New Roman"/>
          <w:sz w:val="24"/>
          <w:szCs w:val="24"/>
          <w:highlight w:val="cyan"/>
        </w:rPr>
        <w:t xml:space="preserve">the </w:t>
      </w:r>
      <w:r w:rsidRPr="004B5BEB">
        <w:rPr>
          <w:rFonts w:ascii="Times New Roman" w:hAnsi="Times New Roman" w:cs="Times New Roman"/>
          <w:i/>
          <w:sz w:val="24"/>
          <w:szCs w:val="24"/>
          <w:highlight w:val="cyan"/>
        </w:rPr>
        <w:t>updatedNetwork</w:t>
      </w:r>
      <w:r w:rsidRPr="004B5BEB">
        <w:rPr>
          <w:rFonts w:ascii="Times New Roman" w:hAnsi="Times New Roman" w:cs="Times New Roman"/>
          <w:sz w:val="24"/>
          <w:szCs w:val="24"/>
          <w:highlight w:val="cyan"/>
        </w:rPr>
        <w:t xml:space="preserve"> array will no longer be updated below the radius of 10</w:t>
      </w:r>
      <w:r w:rsidR="00F27535" w:rsidRPr="004B5BEB">
        <w:rPr>
          <w:rFonts w:ascii="Times New Roman" w:hAnsi="Times New Roman" w:cs="Times New Roman"/>
          <w:sz w:val="24"/>
          <w:szCs w:val="24"/>
          <w:highlight w:val="cyan"/>
        </w:rPr>
        <w:t xml:space="preserve">. The clock cycle to </w:t>
      </w:r>
      <w:r w:rsidR="004C1404" w:rsidRPr="004B5BEB">
        <w:rPr>
          <w:rFonts w:ascii="Times New Roman" w:hAnsi="Times New Roman" w:cs="Times New Roman"/>
          <w:sz w:val="24"/>
          <w:szCs w:val="24"/>
          <w:highlight w:val="cyan"/>
        </w:rPr>
        <w:t>completely update</w:t>
      </w:r>
      <w:r w:rsidR="00F27535" w:rsidRPr="004B5BEB">
        <w:rPr>
          <w:rFonts w:ascii="Times New Roman" w:hAnsi="Times New Roman" w:cs="Times New Roman"/>
          <w:sz w:val="24"/>
          <w:szCs w:val="24"/>
          <w:highlight w:val="cyan"/>
        </w:rPr>
        <w:t xml:space="preserve"> the neuron is 296, </w:t>
      </w:r>
      <w:r w:rsidR="004C1404" w:rsidRPr="004B5BEB">
        <w:rPr>
          <w:rFonts w:ascii="Times New Roman" w:hAnsi="Times New Roman" w:cs="Times New Roman"/>
          <w:sz w:val="24"/>
          <w:szCs w:val="24"/>
          <w:highlight w:val="cyan"/>
        </w:rPr>
        <w:t xml:space="preserve">so, </w:t>
      </w:r>
      <w:r w:rsidR="00F27535" w:rsidRPr="004B5BEB">
        <w:rPr>
          <w:rFonts w:ascii="Times New Roman" w:hAnsi="Times New Roman" w:cs="Times New Roman"/>
          <w:sz w:val="24"/>
          <w:szCs w:val="24"/>
          <w:highlight w:val="cyan"/>
        </w:rPr>
        <w:t>neighborhood radius</w:t>
      </w:r>
      <w:r w:rsidR="004C1404" w:rsidRPr="004B5BEB">
        <w:rPr>
          <w:rFonts w:ascii="Times New Roman" w:hAnsi="Times New Roman" w:cs="Times New Roman"/>
          <w:sz w:val="24"/>
          <w:szCs w:val="24"/>
          <w:highlight w:val="cyan"/>
        </w:rPr>
        <w:t xml:space="preserve"> will be reduced in every 296 clock cycles</w:t>
      </w:r>
      <w:r w:rsidR="00F27535" w:rsidRPr="004B5BEB">
        <w:rPr>
          <w:rFonts w:ascii="Times New Roman" w:hAnsi="Times New Roman" w:cs="Times New Roman"/>
          <w:sz w:val="24"/>
          <w:szCs w:val="24"/>
          <w:highlight w:val="cyan"/>
        </w:rPr>
        <w:t xml:space="preserve">. </w:t>
      </w:r>
      <w:r w:rsidR="00F70665" w:rsidRPr="004B5BEB">
        <w:rPr>
          <w:rFonts w:ascii="Times New Roman" w:hAnsi="Times New Roman" w:cs="Times New Roman"/>
          <w:sz w:val="24"/>
          <w:szCs w:val="24"/>
          <w:highlight w:val="cyan"/>
        </w:rPr>
        <w:t xml:space="preserve">When the clock cycle </w:t>
      </w:r>
      <w:r w:rsidR="004C1404" w:rsidRPr="004B5BEB">
        <w:rPr>
          <w:rFonts w:ascii="Times New Roman" w:hAnsi="Times New Roman" w:cs="Times New Roman"/>
          <w:sz w:val="24"/>
          <w:szCs w:val="24"/>
          <w:highlight w:val="cyan"/>
        </w:rPr>
        <w:t>reaches</w:t>
      </w:r>
      <w:r w:rsidR="00F70665" w:rsidRPr="004B5BEB">
        <w:rPr>
          <w:rFonts w:ascii="Times New Roman" w:hAnsi="Times New Roman" w:cs="Times New Roman"/>
          <w:sz w:val="24"/>
          <w:szCs w:val="24"/>
          <w:highlight w:val="cyan"/>
        </w:rPr>
        <w:t xml:space="preserve"> 2960 then the neighborhood radius will become 0. </w:t>
      </w:r>
      <w:r w:rsidR="004C1404" w:rsidRPr="004B5BEB">
        <w:rPr>
          <w:rFonts w:ascii="Times New Roman" w:hAnsi="Times New Roman" w:cs="Times New Roman"/>
          <w:sz w:val="24"/>
          <w:szCs w:val="24"/>
          <w:highlight w:val="cyan"/>
        </w:rPr>
        <w:t>As</w:t>
      </w:r>
      <w:r w:rsidR="00F27535" w:rsidRPr="004B5BEB">
        <w:rPr>
          <w:rFonts w:ascii="Times New Roman" w:hAnsi="Times New Roman" w:cs="Times New Roman"/>
          <w:sz w:val="24"/>
          <w:szCs w:val="24"/>
          <w:highlight w:val="cyan"/>
        </w:rPr>
        <w:t xml:space="preserve"> the learning rate is also </w:t>
      </w:r>
      <w:r w:rsidR="004C1404" w:rsidRPr="004B5BEB">
        <w:rPr>
          <w:rFonts w:ascii="Times New Roman" w:hAnsi="Times New Roman" w:cs="Times New Roman"/>
          <w:sz w:val="24"/>
          <w:szCs w:val="24"/>
          <w:highlight w:val="cyan"/>
        </w:rPr>
        <w:t xml:space="preserve">a </w:t>
      </w:r>
      <w:r w:rsidR="00F27535" w:rsidRPr="004B5BEB">
        <w:rPr>
          <w:rFonts w:ascii="Times New Roman" w:hAnsi="Times New Roman" w:cs="Times New Roman"/>
          <w:sz w:val="24"/>
          <w:szCs w:val="24"/>
          <w:highlight w:val="cyan"/>
        </w:rPr>
        <w:t>decaying exponential function that produces floating point value</w:t>
      </w:r>
      <w:r w:rsidR="004C1404" w:rsidRPr="004B5BEB">
        <w:rPr>
          <w:rFonts w:ascii="Times New Roman" w:hAnsi="Times New Roman" w:cs="Times New Roman"/>
          <w:sz w:val="24"/>
          <w:szCs w:val="24"/>
          <w:highlight w:val="cyan"/>
        </w:rPr>
        <w:t>s</w:t>
      </w:r>
      <w:r w:rsidR="00F27535" w:rsidRPr="004B5BEB">
        <w:rPr>
          <w:rFonts w:ascii="Times New Roman" w:hAnsi="Times New Roman" w:cs="Times New Roman"/>
          <w:sz w:val="24"/>
          <w:szCs w:val="24"/>
          <w:highlight w:val="cyan"/>
        </w:rPr>
        <w:t xml:space="preserve"> as </w:t>
      </w:r>
      <w:r w:rsidR="004C1404" w:rsidRPr="004B5BEB">
        <w:rPr>
          <w:rFonts w:ascii="Times New Roman" w:hAnsi="Times New Roman" w:cs="Times New Roman"/>
          <w:sz w:val="24"/>
          <w:szCs w:val="24"/>
          <w:highlight w:val="cyan"/>
        </w:rPr>
        <w:t xml:space="preserve">was </w:t>
      </w:r>
      <w:r w:rsidR="00F27535" w:rsidRPr="004B5BEB">
        <w:rPr>
          <w:rFonts w:ascii="Times New Roman" w:hAnsi="Times New Roman" w:cs="Times New Roman"/>
          <w:sz w:val="24"/>
          <w:szCs w:val="24"/>
          <w:highlight w:val="cyan"/>
        </w:rPr>
        <w:t xml:space="preserve">indicated in </w:t>
      </w:r>
      <w:r w:rsidR="004C1404" w:rsidRPr="004B5BEB">
        <w:rPr>
          <w:rFonts w:ascii="Times New Roman" w:hAnsi="Times New Roman" w:cs="Times New Roman"/>
          <w:sz w:val="24"/>
          <w:szCs w:val="24"/>
          <w:highlight w:val="cyan"/>
        </w:rPr>
        <w:t>(3.3)</w:t>
      </w:r>
      <w:r w:rsidR="00F27535" w:rsidRPr="004B5BEB">
        <w:rPr>
          <w:rFonts w:ascii="Times New Roman" w:hAnsi="Times New Roman" w:cs="Times New Roman"/>
          <w:sz w:val="24"/>
          <w:szCs w:val="24"/>
          <w:highlight w:val="cyan"/>
        </w:rPr>
        <w:t xml:space="preserve">. </w:t>
      </w:r>
      <w:r w:rsidR="00182DF9" w:rsidRPr="004B5BEB">
        <w:rPr>
          <w:rFonts w:ascii="Times New Roman" w:hAnsi="Times New Roman" w:cs="Times New Roman"/>
          <w:sz w:val="24"/>
          <w:szCs w:val="24"/>
          <w:highlight w:val="cyan"/>
        </w:rPr>
        <w:t xml:space="preserve">The value of the learning rate </w:t>
      </w:r>
      <w:r w:rsidR="004C1404" w:rsidRPr="004B5BEB">
        <w:rPr>
          <w:rFonts w:ascii="Times New Roman" w:hAnsi="Times New Roman" w:cs="Times New Roman"/>
          <w:sz w:val="24"/>
          <w:szCs w:val="24"/>
          <w:highlight w:val="cyan"/>
        </w:rPr>
        <w:t>ranges approximately from 0.3 to 0.1</w:t>
      </w:r>
      <w:r w:rsidR="00182DF9" w:rsidRPr="004B5BEB">
        <w:rPr>
          <w:rFonts w:ascii="Times New Roman" w:hAnsi="Times New Roman" w:cs="Times New Roman"/>
          <w:sz w:val="24"/>
          <w:szCs w:val="24"/>
          <w:highlight w:val="cyan"/>
        </w:rPr>
        <w:t xml:space="preserve">. </w:t>
      </w:r>
      <w:r w:rsidR="00F27535" w:rsidRPr="004B5BEB">
        <w:rPr>
          <w:rFonts w:ascii="Times New Roman" w:hAnsi="Times New Roman" w:cs="Times New Roman"/>
          <w:sz w:val="24"/>
          <w:szCs w:val="24"/>
          <w:highlight w:val="cyan"/>
        </w:rPr>
        <w:t>In order to simplify the floating point value</w:t>
      </w:r>
      <w:r w:rsidR="004C1404" w:rsidRPr="004B5BEB">
        <w:rPr>
          <w:rFonts w:ascii="Times New Roman" w:hAnsi="Times New Roman" w:cs="Times New Roman"/>
          <w:sz w:val="24"/>
          <w:szCs w:val="24"/>
          <w:highlight w:val="cyan"/>
        </w:rPr>
        <w:t>s</w:t>
      </w:r>
      <w:r w:rsidR="00F27535" w:rsidRPr="004B5BEB">
        <w:rPr>
          <w:rFonts w:ascii="Times New Roman" w:hAnsi="Times New Roman" w:cs="Times New Roman"/>
          <w:sz w:val="24"/>
          <w:szCs w:val="24"/>
          <w:highlight w:val="cyan"/>
        </w:rPr>
        <w:t xml:space="preserve">, </w:t>
      </w:r>
      <w:r w:rsidR="00402D03" w:rsidRPr="004B5BEB">
        <w:rPr>
          <w:rFonts w:ascii="Times New Roman" w:hAnsi="Times New Roman" w:cs="Times New Roman"/>
          <w:sz w:val="24"/>
          <w:szCs w:val="24"/>
          <w:highlight w:val="cyan"/>
        </w:rPr>
        <w:t>the value</w:t>
      </w:r>
      <w:r w:rsidR="004C1404" w:rsidRPr="004B5BEB">
        <w:rPr>
          <w:rFonts w:ascii="Times New Roman" w:hAnsi="Times New Roman" w:cs="Times New Roman"/>
          <w:sz w:val="24"/>
          <w:szCs w:val="24"/>
          <w:highlight w:val="cyan"/>
        </w:rPr>
        <w:t>s</w:t>
      </w:r>
      <w:r w:rsidR="00402D03" w:rsidRPr="004B5BEB">
        <w:rPr>
          <w:rFonts w:ascii="Times New Roman" w:hAnsi="Times New Roman" w:cs="Times New Roman"/>
          <w:sz w:val="24"/>
          <w:szCs w:val="24"/>
          <w:highlight w:val="cyan"/>
        </w:rPr>
        <w:t xml:space="preserve"> will </w:t>
      </w:r>
      <w:r w:rsidR="004C1404" w:rsidRPr="004B5BEB">
        <w:rPr>
          <w:rFonts w:ascii="Times New Roman" w:hAnsi="Times New Roman" w:cs="Times New Roman"/>
          <w:sz w:val="24"/>
          <w:szCs w:val="24"/>
          <w:highlight w:val="cyan"/>
        </w:rPr>
        <w:t xml:space="preserve">be </w:t>
      </w:r>
      <w:r w:rsidR="00402D03" w:rsidRPr="004B5BEB">
        <w:rPr>
          <w:rFonts w:ascii="Times New Roman" w:hAnsi="Times New Roman" w:cs="Times New Roman"/>
          <w:sz w:val="24"/>
          <w:szCs w:val="24"/>
          <w:highlight w:val="cyan"/>
        </w:rPr>
        <w:t>set from 1 to 0</w:t>
      </w:r>
      <w:r w:rsidR="00F70665" w:rsidRPr="004B5BEB">
        <w:rPr>
          <w:rFonts w:ascii="Times New Roman" w:hAnsi="Times New Roman" w:cs="Times New Roman"/>
          <w:sz w:val="24"/>
          <w:szCs w:val="24"/>
          <w:highlight w:val="cyan"/>
        </w:rPr>
        <w:t xml:space="preserve"> when the clock cycle is in hexadecimal 16'hffff</w:t>
      </w:r>
      <w:r w:rsidR="00402D03" w:rsidRPr="004B5BEB">
        <w:rPr>
          <w:rFonts w:ascii="Times New Roman" w:hAnsi="Times New Roman" w:cs="Times New Roman"/>
          <w:sz w:val="24"/>
          <w:szCs w:val="24"/>
          <w:highlight w:val="cyan"/>
        </w:rPr>
        <w:t>.</w:t>
      </w:r>
      <w:r w:rsidR="00402D03">
        <w:rPr>
          <w:rFonts w:ascii="Times New Roman" w:hAnsi="Times New Roman" w:cs="Times New Roman"/>
          <w:sz w:val="24"/>
          <w:szCs w:val="24"/>
        </w:rPr>
        <w:t xml:space="preserve"> </w:t>
      </w:r>
      <w:r w:rsidR="004B5BEB">
        <w:rPr>
          <w:rFonts w:ascii="Times New Roman" w:hAnsi="Times New Roman" w:cs="Times New Roman"/>
          <w:sz w:val="24"/>
          <w:szCs w:val="24"/>
        </w:rPr>
        <w:t xml:space="preserve"> </w:t>
      </w:r>
      <w:r w:rsidR="004B5BEB" w:rsidRPr="004B5BEB">
        <w:rPr>
          <w:rFonts w:ascii="Times New Roman" w:hAnsi="Times New Roman" w:cs="Times New Roman"/>
          <w:sz w:val="24"/>
          <w:szCs w:val="24"/>
          <w:highlight w:val="yellow"/>
        </w:rPr>
        <w:t xml:space="preserve">The partial </w:t>
      </w:r>
      <w:commentRangeStart w:id="820"/>
      <w:r w:rsidR="004B5BEB" w:rsidRPr="004B5BEB">
        <w:rPr>
          <w:rFonts w:ascii="Times New Roman" w:hAnsi="Times New Roman" w:cs="Times New Roman"/>
          <w:sz w:val="24"/>
          <w:szCs w:val="24"/>
          <w:highlight w:val="yellow"/>
        </w:rPr>
        <w:t>RTL</w:t>
      </w:r>
      <w:commentRangeEnd w:id="820"/>
      <w:r w:rsidR="004B5BEB">
        <w:rPr>
          <w:rStyle w:val="CommentReference"/>
        </w:rPr>
        <w:commentReference w:id="820"/>
      </w:r>
      <w:r w:rsidR="004B5BEB" w:rsidRPr="004B5BEB">
        <w:rPr>
          <w:rFonts w:ascii="Times New Roman" w:hAnsi="Times New Roman" w:cs="Times New Roman"/>
          <w:sz w:val="24"/>
          <w:szCs w:val="24"/>
          <w:highlight w:val="yellow"/>
        </w:rPr>
        <w:t xml:space="preserve"> View of the Weight</w:t>
      </w:r>
      <w:commentRangeStart w:id="821"/>
      <w:ins w:id="822" w:author="User" w:date="2016-01-13T21:47:00Z">
        <w:r w:rsidR="004B5BEB" w:rsidRPr="004B5BEB">
          <w:rPr>
            <w:rFonts w:ascii="Times New Roman" w:hAnsi="Times New Roman" w:cs="Times New Roman"/>
            <w:sz w:val="24"/>
            <w:szCs w:val="24"/>
            <w:highlight w:val="yellow"/>
          </w:rPr>
          <w:t xml:space="preserve"> </w:t>
        </w:r>
        <w:commentRangeEnd w:id="821"/>
        <w:r w:rsidR="004B5BEB" w:rsidRPr="004B5BEB">
          <w:rPr>
            <w:rStyle w:val="CommentReference"/>
          </w:rPr>
          <w:commentReference w:id="821"/>
        </w:r>
      </w:ins>
      <w:r w:rsidR="004B5BEB" w:rsidRPr="004B5BEB">
        <w:rPr>
          <w:rFonts w:ascii="Times New Roman" w:hAnsi="Times New Roman" w:cs="Times New Roman"/>
          <w:sz w:val="24"/>
          <w:szCs w:val="24"/>
          <w:highlight w:val="yellow"/>
        </w:rPr>
        <w:t>Optimization Block is as shown in Figure 3.5.2. It is part of the formula indicated by the expression given in (3.1) previously.</w:t>
      </w:r>
    </w:p>
    <w:p w:rsidR="004C1404" w:rsidRDefault="00394F1B" w:rsidP="00394F1B">
      <w:pPr>
        <w:spacing w:line="480" w:lineRule="auto"/>
        <w:rPr>
          <w:rFonts w:ascii="Times New Roman" w:hAnsi="Times New Roman" w:cs="Times New Roman"/>
          <w:color w:val="FF0000"/>
          <w:sz w:val="24"/>
          <w:szCs w:val="24"/>
        </w:rPr>
      </w:pPr>
      <w:commentRangeStart w:id="823"/>
      <w:r>
        <w:rPr>
          <w:rFonts w:ascii="Times New Roman" w:hAnsi="Times New Roman" w:cs="Times New Roman"/>
          <w:color w:val="FF0000"/>
          <w:sz w:val="24"/>
          <w:szCs w:val="24"/>
        </w:rPr>
        <w:t xml:space="preserve">                                                </w:t>
      </w:r>
      <w:r w:rsidR="004C1404" w:rsidRPr="004C1404">
        <w:rPr>
          <w:rFonts w:ascii="Times New Roman" w:hAnsi="Times New Roman" w:cs="Times New Roman"/>
          <w:noProof/>
          <w:sz w:val="24"/>
          <w:szCs w:val="24"/>
          <w:lang w:eastAsia="en-MY"/>
        </w:rPr>
        <w:drawing>
          <wp:inline distT="0" distB="0" distL="0" distR="0">
            <wp:extent cx="1191150" cy="333329"/>
            <wp:effectExtent l="19050" t="0" r="9000" b="0"/>
            <wp:docPr id="72" name="Picture 2" descr="C:\Users\Feng\Desktop\Final FYP Folder\weight\learning rate formul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ng\Desktop\Final FYP Folder\weight\learning rate formula.tif"/>
                    <pic:cNvPicPr>
                      <a:picLocks noChangeAspect="1" noChangeArrowheads="1"/>
                    </pic:cNvPicPr>
                  </pic:nvPicPr>
                  <pic:blipFill>
                    <a:blip r:embed="rId24"/>
                    <a:srcRect/>
                    <a:stretch>
                      <a:fillRect/>
                    </a:stretch>
                  </pic:blipFill>
                  <pic:spPr bwMode="auto">
                    <a:xfrm>
                      <a:off x="0" y="0"/>
                      <a:ext cx="1191150" cy="333329"/>
                    </a:xfrm>
                    <a:prstGeom prst="rect">
                      <a:avLst/>
                    </a:prstGeom>
                    <a:noFill/>
                    <a:ln w="9525">
                      <a:noFill/>
                      <a:miter lim="800000"/>
                      <a:headEnd/>
                      <a:tailEnd/>
                    </a:ln>
                  </pic:spPr>
                </pic:pic>
              </a:graphicData>
            </a:graphic>
          </wp:inline>
        </w:drawing>
      </w:r>
      <w:r>
        <w:rPr>
          <w:rFonts w:ascii="Times New Roman" w:hAnsi="Times New Roman" w:cs="Times New Roman"/>
          <w:color w:val="FF0000"/>
          <w:sz w:val="24"/>
          <w:szCs w:val="24"/>
        </w:rPr>
        <w:t xml:space="preserve">                                                              </w:t>
      </w:r>
      <w:r w:rsidR="004C1404" w:rsidRPr="004C1404">
        <w:rPr>
          <w:rFonts w:ascii="Times New Roman" w:hAnsi="Times New Roman" w:cs="Times New Roman"/>
          <w:sz w:val="24"/>
          <w:szCs w:val="24"/>
        </w:rPr>
        <w:t>(3.</w:t>
      </w:r>
      <w:r w:rsidR="004C1404">
        <w:rPr>
          <w:rFonts w:ascii="Times New Roman" w:hAnsi="Times New Roman" w:cs="Times New Roman"/>
          <w:sz w:val="24"/>
          <w:szCs w:val="24"/>
        </w:rPr>
        <w:t>2</w:t>
      </w:r>
      <w:r w:rsidR="004C1404" w:rsidRPr="004C1404">
        <w:rPr>
          <w:rFonts w:ascii="Times New Roman" w:hAnsi="Times New Roman" w:cs="Times New Roman"/>
          <w:sz w:val="24"/>
          <w:szCs w:val="24"/>
        </w:rPr>
        <w:t>)</w:t>
      </w:r>
    </w:p>
    <w:p w:rsidR="004C1404" w:rsidRDefault="004C1404" w:rsidP="004C1404">
      <w:pPr>
        <w:spacing w:line="480" w:lineRule="auto"/>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m:oMath>
        <m:f>
          <m:fPr>
            <m:ctrlPr>
              <w:rPr>
                <w:rFonts w:ascii="Cambria Math" w:hAnsi="Times New Roman" w:cs="Times New Roman"/>
                <w:i/>
                <w:sz w:val="24"/>
                <w:szCs w:val="24"/>
              </w:rPr>
            </m:ctrlPr>
          </m:fPr>
          <m:num>
            <m:r>
              <m:rPr>
                <m:sty m:val="p"/>
              </m:rPr>
              <w:rPr>
                <w:rFonts w:ascii="Cambria Math" w:hAnsi="Times New Roman" w:cs="Times New Roman"/>
                <w:sz w:val="24"/>
                <w:szCs w:val="24"/>
              </w:rPr>
              <m:t>max</m:t>
            </m:r>
            <m:r>
              <m:rPr>
                <m:sty m:val="p"/>
              </m:rPr>
              <w:rPr>
                <w:rFonts w:ascii="Times New Roman" w:hAnsi="Cambria Math" w:cs="Times New Roman"/>
                <w:sz w:val="24"/>
                <w:szCs w:val="24"/>
              </w:rPr>
              <m:t>⁡</m:t>
            </m:r>
            <m:r>
              <w:rPr>
                <w:rFonts w:ascii="Cambria Math" w:hAnsi="Times New Roman" w:cs="Times New Roman"/>
                <w:sz w:val="24"/>
                <w:szCs w:val="24"/>
              </w:rPr>
              <m:t>(</m:t>
            </m:r>
            <m:r>
              <w:rPr>
                <w:rFonts w:ascii="Cambria Math" w:hAnsi="Cambria Math" w:cs="Times New Roman"/>
                <w:sz w:val="24"/>
                <w:szCs w:val="24"/>
              </w:rPr>
              <m:t>msize</m:t>
            </m:r>
            <m:r>
              <w:rPr>
                <w:rFonts w:ascii="Cambria Math" w:hAnsi="Times New Roman" w:cs="Times New Roman"/>
                <w:sz w:val="24"/>
                <w:szCs w:val="24"/>
              </w:rPr>
              <m:t>)</m:t>
            </m:r>
          </m:num>
          <m:den>
            <m:r>
              <w:rPr>
                <w:rFonts w:ascii="Cambria Math" w:hAnsi="Times New Roman" w:cs="Times New Roman"/>
                <w:sz w:val="24"/>
                <w:szCs w:val="24"/>
              </w:rPr>
              <m:t>4</m:t>
            </m:r>
          </m:den>
        </m:f>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Times New Roman" w:cs="Times New Roman"/>
                <w:sz w:val="24"/>
                <w:szCs w:val="24"/>
              </w:rPr>
              <m:t>100</m:t>
            </m:r>
          </m:num>
          <m:den>
            <m:r>
              <w:rPr>
                <w:rFonts w:ascii="Cambria Math" w:hAnsi="Times New Roman" w:cs="Times New Roman"/>
                <w:sz w:val="24"/>
                <w:szCs w:val="24"/>
              </w:rPr>
              <m:t>4</m:t>
            </m:r>
          </m:den>
        </m:f>
        <m:r>
          <w:rPr>
            <w:rFonts w:ascii="Cambria Math" w:hAnsi="Times New Roman" w:cs="Times New Roman"/>
            <w:sz w:val="24"/>
            <w:szCs w:val="24"/>
          </w:rPr>
          <m:t>=25</m:t>
        </m:r>
      </m:oMath>
      <w:r w:rsidRPr="004B5BEB">
        <w:rPr>
          <w:rFonts w:ascii="Times New Roman" w:hAnsi="Times New Roman" w:cs="Times New Roman"/>
          <w:sz w:val="24"/>
          <w:szCs w:val="24"/>
        </w:rPr>
        <w:t xml:space="preserve"> </w:t>
      </w:r>
      <w:r w:rsidRPr="004C1404">
        <w:rPr>
          <w:rFonts w:ascii="Times New Roman" w:hAnsi="Times New Roman" w:cs="Times New Roman"/>
          <w:sz w:val="24"/>
          <w:szCs w:val="24"/>
        </w:rPr>
        <w:t xml:space="preserve">                                                      </w:t>
      </w:r>
      <w:r w:rsidR="00394F1B">
        <w:rPr>
          <w:rFonts w:ascii="Times New Roman" w:hAnsi="Times New Roman" w:cs="Times New Roman"/>
          <w:sz w:val="24"/>
          <w:szCs w:val="24"/>
        </w:rPr>
        <w:t xml:space="preserve">   </w:t>
      </w:r>
      <w:r w:rsidRPr="004C1404">
        <w:rPr>
          <w:rFonts w:ascii="Times New Roman" w:hAnsi="Times New Roman" w:cs="Times New Roman"/>
          <w:sz w:val="24"/>
          <w:szCs w:val="24"/>
        </w:rPr>
        <w:t>(3.</w:t>
      </w:r>
      <w:r>
        <w:rPr>
          <w:rFonts w:ascii="Times New Roman" w:hAnsi="Times New Roman" w:cs="Times New Roman"/>
          <w:sz w:val="24"/>
          <w:szCs w:val="24"/>
        </w:rPr>
        <w:t>3</w:t>
      </w:r>
      <w:r w:rsidRPr="004C1404">
        <w:rPr>
          <w:rFonts w:ascii="Times New Roman" w:hAnsi="Times New Roman" w:cs="Times New Roman"/>
          <w:sz w:val="24"/>
          <w:szCs w:val="24"/>
        </w:rPr>
        <w:t>)</w:t>
      </w:r>
    </w:p>
    <w:commentRangeEnd w:id="823"/>
    <w:p w:rsidR="004C1404" w:rsidRDefault="00394F1B" w:rsidP="004C259A">
      <w:pPr>
        <w:spacing w:line="480" w:lineRule="auto"/>
        <w:jc w:val="both"/>
        <w:rPr>
          <w:rFonts w:ascii="Times New Roman" w:hAnsi="Times New Roman" w:cs="Times New Roman"/>
          <w:sz w:val="24"/>
          <w:szCs w:val="24"/>
        </w:rPr>
      </w:pPr>
      <w:r>
        <w:rPr>
          <w:rStyle w:val="CommentReference"/>
        </w:rPr>
        <w:commentReference w:id="823"/>
      </w:r>
    </w:p>
    <w:p w:rsidR="005A7F59" w:rsidRDefault="005A7F59" w:rsidP="00D57CDC">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MY"/>
        </w:rPr>
        <w:lastRenderedPageBreak/>
        <w:drawing>
          <wp:inline distT="0" distB="0" distL="0" distR="0">
            <wp:extent cx="5327015" cy="3944620"/>
            <wp:effectExtent l="19050" t="0" r="6985" b="0"/>
            <wp:docPr id="17" name="Picture 3" descr="C:\Users\Feng\Desktop\Final FYP Folder\weight\rt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ng\Desktop\Final FYP Folder\weight\rtl.tif"/>
                    <pic:cNvPicPr>
                      <a:picLocks noChangeAspect="1" noChangeArrowheads="1"/>
                    </pic:cNvPicPr>
                  </pic:nvPicPr>
                  <pic:blipFill>
                    <a:blip r:embed="rId25"/>
                    <a:srcRect/>
                    <a:stretch>
                      <a:fillRect/>
                    </a:stretch>
                  </pic:blipFill>
                  <pic:spPr bwMode="auto">
                    <a:xfrm>
                      <a:off x="0" y="0"/>
                      <a:ext cx="5327015" cy="3944620"/>
                    </a:xfrm>
                    <a:prstGeom prst="rect">
                      <a:avLst/>
                    </a:prstGeom>
                    <a:noFill/>
                    <a:ln w="9525">
                      <a:noFill/>
                      <a:miter lim="800000"/>
                      <a:headEnd/>
                      <a:tailEnd/>
                    </a:ln>
                  </pic:spPr>
                </pic:pic>
              </a:graphicData>
            </a:graphic>
          </wp:inline>
        </w:drawing>
      </w:r>
    </w:p>
    <w:p w:rsidR="005A7F59" w:rsidRPr="004C1404" w:rsidRDefault="00D57CDC" w:rsidP="00D57CD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3.5.2</w:t>
      </w:r>
      <w:r w:rsidR="005A7F59" w:rsidRPr="004C1404">
        <w:rPr>
          <w:rFonts w:ascii="Times New Roman" w:hAnsi="Times New Roman" w:cs="Times New Roman"/>
          <w:sz w:val="24"/>
          <w:szCs w:val="24"/>
        </w:rPr>
        <w:t xml:space="preserve">: RTL </w:t>
      </w:r>
      <w:r w:rsidR="004C1404">
        <w:rPr>
          <w:rFonts w:ascii="Times New Roman" w:hAnsi="Times New Roman" w:cs="Times New Roman"/>
          <w:sz w:val="24"/>
          <w:szCs w:val="24"/>
        </w:rPr>
        <w:t xml:space="preserve">View </w:t>
      </w:r>
      <w:r w:rsidR="005A7F59" w:rsidRPr="004C1404">
        <w:rPr>
          <w:rFonts w:ascii="Times New Roman" w:hAnsi="Times New Roman" w:cs="Times New Roman"/>
          <w:sz w:val="24"/>
          <w:szCs w:val="24"/>
        </w:rPr>
        <w:t xml:space="preserve">of </w:t>
      </w:r>
      <w:r w:rsidR="004C1404">
        <w:rPr>
          <w:rFonts w:ascii="Times New Roman" w:hAnsi="Times New Roman" w:cs="Times New Roman"/>
          <w:sz w:val="24"/>
          <w:szCs w:val="24"/>
        </w:rPr>
        <w:t xml:space="preserve">the </w:t>
      </w:r>
      <w:r w:rsidR="005A7F59" w:rsidRPr="004C1404">
        <w:rPr>
          <w:rFonts w:ascii="Times New Roman" w:hAnsi="Times New Roman" w:cs="Times New Roman"/>
          <w:sz w:val="24"/>
          <w:szCs w:val="24"/>
        </w:rPr>
        <w:t>Weight Optimization Block</w:t>
      </w:r>
    </w:p>
    <w:p w:rsidR="009D0FCF" w:rsidRDefault="009D0FCF" w:rsidP="00D57CDC">
      <w:pPr>
        <w:spacing w:before="240"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4C1404">
        <w:rPr>
          <w:rFonts w:ascii="Times New Roman" w:hAnsi="Times New Roman" w:cs="Times New Roman"/>
          <w:sz w:val="24"/>
          <w:szCs w:val="24"/>
        </w:rPr>
        <w:t xml:space="preserve">A HDL based testbench was designed </w:t>
      </w:r>
      <w:r>
        <w:rPr>
          <w:rFonts w:ascii="Times New Roman" w:hAnsi="Times New Roman" w:cs="Times New Roman"/>
          <w:sz w:val="24"/>
          <w:szCs w:val="24"/>
        </w:rPr>
        <w:t xml:space="preserve">to </w:t>
      </w:r>
      <w:r w:rsidR="00CF4011">
        <w:rPr>
          <w:rFonts w:ascii="Times New Roman" w:hAnsi="Times New Roman" w:cs="Times New Roman"/>
          <w:sz w:val="24"/>
          <w:szCs w:val="24"/>
        </w:rPr>
        <w:t>verify the functionality of this Weight Optimization Block. The test</w:t>
      </w:r>
      <w:r w:rsidR="00D57CDC">
        <w:rPr>
          <w:rFonts w:ascii="Times New Roman" w:hAnsi="Times New Roman" w:cs="Times New Roman"/>
          <w:sz w:val="24"/>
          <w:szCs w:val="24"/>
        </w:rPr>
        <w:t xml:space="preserve"> bench code shown in Figure 3.5.3</w:t>
      </w:r>
      <w:commentRangeStart w:id="824"/>
      <w:r w:rsidR="004B5BEB">
        <w:rPr>
          <w:rFonts w:ascii="Times New Roman" w:hAnsi="Times New Roman" w:cs="Times New Roman"/>
          <w:sz w:val="24"/>
          <w:szCs w:val="24"/>
        </w:rPr>
        <w:t xml:space="preserve"> </w:t>
      </w:r>
      <w:commentRangeEnd w:id="824"/>
      <w:r w:rsidR="004B5BEB">
        <w:rPr>
          <w:rStyle w:val="CommentReference"/>
        </w:rPr>
        <w:commentReference w:id="824"/>
      </w:r>
      <w:r w:rsidR="00CF4011">
        <w:rPr>
          <w:rFonts w:ascii="Times New Roman" w:hAnsi="Times New Roman" w:cs="Times New Roman"/>
          <w:sz w:val="24"/>
          <w:szCs w:val="24"/>
        </w:rPr>
        <w:t xml:space="preserve">has </w:t>
      </w:r>
      <w:r>
        <w:rPr>
          <w:rFonts w:ascii="Times New Roman" w:hAnsi="Times New Roman" w:cs="Times New Roman"/>
          <w:sz w:val="24"/>
          <w:szCs w:val="24"/>
        </w:rPr>
        <w:t xml:space="preserve">a default value of "0" and "1" for </w:t>
      </w:r>
      <w:r w:rsidRPr="00CF4011">
        <w:rPr>
          <w:rFonts w:ascii="Times New Roman" w:hAnsi="Times New Roman" w:cs="Times New Roman"/>
          <w:i/>
          <w:sz w:val="24"/>
          <w:szCs w:val="24"/>
        </w:rPr>
        <w:t>selected_x</w:t>
      </w:r>
      <w:r>
        <w:rPr>
          <w:rFonts w:ascii="Times New Roman" w:hAnsi="Times New Roman" w:cs="Times New Roman"/>
          <w:sz w:val="24"/>
          <w:szCs w:val="24"/>
        </w:rPr>
        <w:t xml:space="preserve"> and </w:t>
      </w:r>
      <w:r w:rsidRPr="00CF4011">
        <w:rPr>
          <w:rFonts w:ascii="Times New Roman" w:hAnsi="Times New Roman" w:cs="Times New Roman"/>
          <w:i/>
          <w:sz w:val="24"/>
          <w:szCs w:val="24"/>
        </w:rPr>
        <w:t>selected_y</w:t>
      </w:r>
      <w:r>
        <w:rPr>
          <w:rFonts w:ascii="Times New Roman" w:hAnsi="Times New Roman" w:cs="Times New Roman"/>
          <w:sz w:val="24"/>
          <w:szCs w:val="24"/>
        </w:rPr>
        <w:t xml:space="preserve"> and </w:t>
      </w:r>
      <w:r w:rsidR="00CF4011">
        <w:rPr>
          <w:rFonts w:ascii="Times New Roman" w:hAnsi="Times New Roman" w:cs="Times New Roman"/>
          <w:sz w:val="24"/>
          <w:szCs w:val="24"/>
        </w:rPr>
        <w:t xml:space="preserve">a </w:t>
      </w:r>
      <w:r>
        <w:rPr>
          <w:rFonts w:ascii="Times New Roman" w:hAnsi="Times New Roman" w:cs="Times New Roman"/>
          <w:sz w:val="24"/>
          <w:szCs w:val="24"/>
        </w:rPr>
        <w:t xml:space="preserve">default value of 2 for </w:t>
      </w:r>
      <w:r w:rsidRPr="00CF4011">
        <w:rPr>
          <w:rFonts w:ascii="Times New Roman" w:hAnsi="Times New Roman" w:cs="Times New Roman"/>
          <w:i/>
          <w:sz w:val="24"/>
          <w:szCs w:val="24"/>
        </w:rPr>
        <w:t>old_weight_x</w:t>
      </w:r>
      <w:r>
        <w:rPr>
          <w:rFonts w:ascii="Times New Roman" w:hAnsi="Times New Roman" w:cs="Times New Roman"/>
          <w:sz w:val="24"/>
          <w:szCs w:val="24"/>
        </w:rPr>
        <w:t xml:space="preserve"> and </w:t>
      </w:r>
      <w:r w:rsidRPr="00CF4011">
        <w:rPr>
          <w:rFonts w:ascii="Times New Roman" w:hAnsi="Times New Roman" w:cs="Times New Roman"/>
          <w:i/>
          <w:sz w:val="24"/>
          <w:szCs w:val="24"/>
        </w:rPr>
        <w:t>old_weight_y</w:t>
      </w:r>
      <w:r>
        <w:rPr>
          <w:rFonts w:ascii="Times New Roman" w:hAnsi="Times New Roman" w:cs="Times New Roman"/>
          <w:sz w:val="24"/>
          <w:szCs w:val="24"/>
        </w:rPr>
        <w:t xml:space="preserve">. The </w:t>
      </w:r>
      <w:r w:rsidRPr="00CF4011">
        <w:rPr>
          <w:rFonts w:ascii="Times New Roman" w:hAnsi="Times New Roman" w:cs="Times New Roman"/>
          <w:i/>
          <w:sz w:val="24"/>
          <w:szCs w:val="24"/>
        </w:rPr>
        <w:t>update</w:t>
      </w:r>
      <w:r>
        <w:rPr>
          <w:rFonts w:ascii="Times New Roman" w:hAnsi="Times New Roman" w:cs="Times New Roman"/>
          <w:sz w:val="24"/>
          <w:szCs w:val="24"/>
        </w:rPr>
        <w:t xml:space="preserve"> signal is </w:t>
      </w:r>
      <w:r w:rsidR="00CF4011">
        <w:rPr>
          <w:rFonts w:ascii="Times New Roman" w:hAnsi="Times New Roman" w:cs="Times New Roman"/>
          <w:sz w:val="24"/>
          <w:szCs w:val="24"/>
        </w:rPr>
        <w:t xml:space="preserve">being </w:t>
      </w:r>
      <w:r>
        <w:rPr>
          <w:rFonts w:ascii="Times New Roman" w:hAnsi="Times New Roman" w:cs="Times New Roman"/>
          <w:sz w:val="24"/>
          <w:szCs w:val="24"/>
        </w:rPr>
        <w:t xml:space="preserve">triggered </w:t>
      </w:r>
      <w:r w:rsidR="00CF4011">
        <w:rPr>
          <w:rFonts w:ascii="Times New Roman" w:hAnsi="Times New Roman" w:cs="Times New Roman"/>
          <w:sz w:val="24"/>
          <w:szCs w:val="24"/>
        </w:rPr>
        <w:t>to</w:t>
      </w:r>
      <w:r>
        <w:rPr>
          <w:rFonts w:ascii="Times New Roman" w:hAnsi="Times New Roman" w:cs="Times New Roman"/>
          <w:sz w:val="24"/>
          <w:szCs w:val="24"/>
        </w:rPr>
        <w:t xml:space="preserve"> "1" so that it can enter this block.</w:t>
      </w:r>
    </w:p>
    <w:p w:rsidR="009D0FCF" w:rsidRDefault="009D0FCF" w:rsidP="009D0FCF">
      <w:pPr>
        <w:spacing w:line="480" w:lineRule="auto"/>
        <w:jc w:val="both"/>
        <w:rPr>
          <w:rFonts w:ascii="Times New Roman" w:hAnsi="Times New Roman" w:cs="Times New Roman"/>
          <w:sz w:val="24"/>
          <w:szCs w:val="24"/>
        </w:rPr>
      </w:pPr>
    </w:p>
    <w:p w:rsidR="009D0FCF" w:rsidRPr="009D0FCF" w:rsidRDefault="00CF4011" w:rsidP="00D57CDC">
      <w:pPr>
        <w:spacing w:after="0" w:line="240" w:lineRule="auto"/>
        <w:jc w:val="center"/>
        <w:rPr>
          <w:rFonts w:ascii="Times New Roman" w:hAnsi="Times New Roman" w:cs="Times New Roman"/>
          <w:b/>
          <w:sz w:val="24"/>
          <w:szCs w:val="24"/>
        </w:rPr>
      </w:pPr>
      <w:r w:rsidRPr="00CF4011">
        <w:rPr>
          <w:rFonts w:ascii="Times New Roman" w:hAnsi="Times New Roman" w:cs="Times New Roman"/>
          <w:b/>
          <w:noProof/>
          <w:sz w:val="24"/>
          <w:szCs w:val="24"/>
          <w:lang w:eastAsia="en-MY"/>
        </w:rPr>
        <w:lastRenderedPageBreak/>
        <w:drawing>
          <wp:inline distT="0" distB="0" distL="0" distR="0">
            <wp:extent cx="3742690" cy="4305935"/>
            <wp:effectExtent l="19050" t="0" r="0" b="0"/>
            <wp:docPr id="73" name="Picture 4" descr="C:\Users\Feng\Desktop\Final FYP Folder\weight\t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ng\Desktop\Final FYP Folder\weight\tb.tif"/>
                    <pic:cNvPicPr>
                      <a:picLocks noChangeAspect="1" noChangeArrowheads="1"/>
                    </pic:cNvPicPr>
                  </pic:nvPicPr>
                  <pic:blipFill>
                    <a:blip r:embed="rId26"/>
                    <a:srcRect/>
                    <a:stretch>
                      <a:fillRect/>
                    </a:stretch>
                  </pic:blipFill>
                  <pic:spPr bwMode="auto">
                    <a:xfrm>
                      <a:off x="0" y="0"/>
                      <a:ext cx="3742690" cy="4305935"/>
                    </a:xfrm>
                    <a:prstGeom prst="rect">
                      <a:avLst/>
                    </a:prstGeom>
                    <a:noFill/>
                    <a:ln w="9525">
                      <a:noFill/>
                      <a:miter lim="800000"/>
                      <a:headEnd/>
                      <a:tailEnd/>
                    </a:ln>
                  </pic:spPr>
                </pic:pic>
              </a:graphicData>
            </a:graphic>
          </wp:inline>
        </w:drawing>
      </w:r>
    </w:p>
    <w:p w:rsidR="009D0FCF" w:rsidRPr="00CF4011" w:rsidRDefault="00D57CDC" w:rsidP="009D0FCF">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3.5.3</w:t>
      </w:r>
      <w:r w:rsidR="009D0FCF" w:rsidRPr="00CF4011">
        <w:rPr>
          <w:rFonts w:ascii="Times New Roman" w:hAnsi="Times New Roman" w:cs="Times New Roman"/>
          <w:sz w:val="24"/>
          <w:szCs w:val="24"/>
        </w:rPr>
        <w:t xml:space="preserve">: </w:t>
      </w:r>
      <w:r w:rsidR="00CF4011">
        <w:rPr>
          <w:rFonts w:ascii="Times New Roman" w:hAnsi="Times New Roman" w:cs="Times New Roman"/>
          <w:sz w:val="24"/>
          <w:szCs w:val="24"/>
        </w:rPr>
        <w:t>Testbench Code for the Weight Optimization Block</w:t>
      </w:r>
    </w:p>
    <w:p w:rsidR="005A7F59" w:rsidRDefault="005A7F59" w:rsidP="005A7F59">
      <w:pPr>
        <w:spacing w:line="480" w:lineRule="auto"/>
        <w:jc w:val="both"/>
        <w:rPr>
          <w:rFonts w:ascii="Times New Roman" w:hAnsi="Times New Roman" w:cs="Times New Roman"/>
          <w:sz w:val="24"/>
          <w:szCs w:val="24"/>
        </w:rPr>
      </w:pPr>
    </w:p>
    <w:p w:rsidR="00510389" w:rsidRDefault="00510389" w:rsidP="005A7F59">
      <w:pPr>
        <w:spacing w:line="480" w:lineRule="auto"/>
        <w:jc w:val="both"/>
        <w:rPr>
          <w:rFonts w:ascii="Times New Roman" w:hAnsi="Times New Roman" w:cs="Times New Roman"/>
          <w:b/>
          <w:sz w:val="24"/>
          <w:szCs w:val="24"/>
        </w:rPr>
      </w:pPr>
      <w:r>
        <w:rPr>
          <w:rFonts w:ascii="Times New Roman" w:hAnsi="Times New Roman" w:cs="Times New Roman"/>
          <w:b/>
          <w:sz w:val="24"/>
          <w:szCs w:val="24"/>
        </w:rPr>
        <w:br w:type="page"/>
      </w:r>
    </w:p>
    <w:p w:rsidR="00B24B3C" w:rsidRPr="00634891" w:rsidRDefault="004C7C13" w:rsidP="00634891">
      <w:pPr>
        <w:pStyle w:val="Heading3"/>
        <w:spacing w:before="0" w:after="240" w:line="480" w:lineRule="auto"/>
        <w:rPr>
          <w:rFonts w:ascii="Times New Roman" w:hAnsi="Times New Roman" w:cs="Times New Roman"/>
          <w:color w:val="auto"/>
          <w:sz w:val="24"/>
          <w:szCs w:val="24"/>
        </w:rPr>
      </w:pPr>
      <w:bookmarkStart w:id="825" w:name="_Toc440455513"/>
      <w:bookmarkStart w:id="826" w:name="_Toc440455948"/>
      <w:r w:rsidRPr="00634891">
        <w:rPr>
          <w:rFonts w:ascii="Times New Roman" w:hAnsi="Times New Roman" w:cs="Times New Roman"/>
          <w:color w:val="auto"/>
          <w:sz w:val="24"/>
          <w:szCs w:val="24"/>
        </w:rPr>
        <w:lastRenderedPageBreak/>
        <w:t>3.4 Iteration-</w:t>
      </w:r>
      <w:r w:rsidR="004E34A8" w:rsidRPr="00634891">
        <w:rPr>
          <w:rFonts w:ascii="Times New Roman" w:hAnsi="Times New Roman" w:cs="Times New Roman"/>
          <w:color w:val="auto"/>
          <w:sz w:val="24"/>
          <w:szCs w:val="24"/>
        </w:rPr>
        <w:t xml:space="preserve">Check </w:t>
      </w:r>
      <w:r w:rsidR="00B24B3C" w:rsidRPr="00634891">
        <w:rPr>
          <w:rFonts w:ascii="Times New Roman" w:hAnsi="Times New Roman" w:cs="Times New Roman"/>
          <w:color w:val="auto"/>
          <w:sz w:val="24"/>
          <w:szCs w:val="24"/>
        </w:rPr>
        <w:t>Block</w:t>
      </w:r>
      <w:bookmarkEnd w:id="825"/>
      <w:bookmarkEnd w:id="826"/>
    </w:p>
    <w:p w:rsidR="00DF09B7" w:rsidRDefault="004C7C13" w:rsidP="00DF09B7">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t>Iteration-</w:t>
      </w:r>
      <w:r w:rsidR="004E34A8">
        <w:rPr>
          <w:rFonts w:ascii="Times New Roman" w:hAnsi="Times New Roman" w:cs="Times New Roman"/>
          <w:sz w:val="24"/>
          <w:szCs w:val="24"/>
        </w:rPr>
        <w:t xml:space="preserve">Check </w:t>
      </w:r>
      <w:r w:rsidR="00B24B3C">
        <w:rPr>
          <w:rFonts w:ascii="Times New Roman" w:hAnsi="Times New Roman" w:cs="Times New Roman"/>
          <w:sz w:val="24"/>
          <w:szCs w:val="24"/>
        </w:rPr>
        <w:t xml:space="preserve">Block (Block 4) is a module </w:t>
      </w:r>
      <w:r>
        <w:rPr>
          <w:rFonts w:ascii="Times New Roman" w:hAnsi="Times New Roman" w:cs="Times New Roman"/>
          <w:sz w:val="24"/>
          <w:szCs w:val="24"/>
        </w:rPr>
        <w:t xml:space="preserve">used </w:t>
      </w:r>
      <w:r w:rsidR="00B24B3C">
        <w:rPr>
          <w:rFonts w:ascii="Times New Roman" w:hAnsi="Times New Roman" w:cs="Times New Roman"/>
          <w:sz w:val="24"/>
          <w:szCs w:val="24"/>
        </w:rPr>
        <w:t xml:space="preserve">to check the </w:t>
      </w:r>
      <w:r w:rsidR="00B24B3C" w:rsidRPr="004C7C13">
        <w:rPr>
          <w:rFonts w:ascii="Times New Roman" w:hAnsi="Times New Roman" w:cs="Times New Roman"/>
          <w:i/>
          <w:sz w:val="24"/>
          <w:szCs w:val="24"/>
        </w:rPr>
        <w:t>currentNetwork</w:t>
      </w:r>
      <w:ins w:id="827" w:author="User" w:date="2016-01-13T21:53:00Z">
        <w:r w:rsidR="00DF09B7">
          <w:rPr>
            <w:rFonts w:ascii="Times New Roman" w:hAnsi="Times New Roman" w:cs="Times New Roman"/>
            <w:i/>
            <w:sz w:val="24"/>
            <w:szCs w:val="24"/>
          </w:rPr>
          <w:t xml:space="preserve"> </w:t>
        </w:r>
      </w:ins>
      <w:r w:rsidR="00DF65F2">
        <w:rPr>
          <w:rFonts w:ascii="Times New Roman" w:hAnsi="Times New Roman" w:cs="Times New Roman"/>
          <w:sz w:val="24"/>
          <w:szCs w:val="24"/>
        </w:rPr>
        <w:t xml:space="preserve">array </w:t>
      </w:r>
      <w:r>
        <w:rPr>
          <w:rFonts w:ascii="Times New Roman" w:hAnsi="Times New Roman" w:cs="Times New Roman"/>
          <w:sz w:val="24"/>
          <w:szCs w:val="24"/>
        </w:rPr>
        <w:t>against</w:t>
      </w:r>
      <w:r w:rsidR="00B24B3C">
        <w:rPr>
          <w:rFonts w:ascii="Times New Roman" w:hAnsi="Times New Roman" w:cs="Times New Roman"/>
          <w:sz w:val="24"/>
          <w:szCs w:val="24"/>
        </w:rPr>
        <w:t xml:space="preserve"> the </w:t>
      </w:r>
      <w:r w:rsidR="00B24B3C" w:rsidRPr="004C7C13">
        <w:rPr>
          <w:rFonts w:ascii="Times New Roman" w:hAnsi="Times New Roman" w:cs="Times New Roman"/>
          <w:i/>
          <w:sz w:val="24"/>
          <w:szCs w:val="24"/>
        </w:rPr>
        <w:t>previousNetwork</w:t>
      </w:r>
      <w:ins w:id="828" w:author="User" w:date="2016-01-13T21:53:00Z">
        <w:r w:rsidR="00DF09B7">
          <w:rPr>
            <w:rFonts w:ascii="Times New Roman" w:hAnsi="Times New Roman" w:cs="Times New Roman"/>
            <w:i/>
            <w:sz w:val="24"/>
            <w:szCs w:val="24"/>
          </w:rPr>
          <w:t xml:space="preserve"> </w:t>
        </w:r>
      </w:ins>
      <w:r w:rsidR="00DF65F2">
        <w:rPr>
          <w:rFonts w:ascii="Times New Roman" w:hAnsi="Times New Roman" w:cs="Times New Roman"/>
          <w:sz w:val="24"/>
          <w:szCs w:val="24"/>
        </w:rPr>
        <w:t xml:space="preserve">array </w:t>
      </w:r>
      <w:r w:rsidR="00B24B3C">
        <w:rPr>
          <w:rFonts w:ascii="Times New Roman" w:hAnsi="Times New Roman" w:cs="Times New Roman"/>
          <w:sz w:val="24"/>
          <w:szCs w:val="24"/>
        </w:rPr>
        <w:t xml:space="preserve">in the register as indicated by the </w:t>
      </w:r>
      <w:r w:rsidR="00D57CDC">
        <w:rPr>
          <w:rFonts w:ascii="Times New Roman" w:hAnsi="Times New Roman" w:cs="Times New Roman"/>
          <w:sz w:val="24"/>
          <w:szCs w:val="24"/>
        </w:rPr>
        <w:t>flow chart in Figure 3.6.1</w:t>
      </w:r>
      <w:r w:rsidR="007E7F35">
        <w:rPr>
          <w:rFonts w:ascii="Times New Roman" w:hAnsi="Times New Roman" w:cs="Times New Roman"/>
          <w:sz w:val="24"/>
          <w:szCs w:val="24"/>
        </w:rPr>
        <w:t xml:space="preserve">. </w:t>
      </w:r>
      <w:r w:rsidR="00D57CDC">
        <w:rPr>
          <w:rFonts w:ascii="Times New Roman" w:hAnsi="Times New Roman" w:cs="Times New Roman"/>
          <w:sz w:val="24"/>
          <w:szCs w:val="24"/>
        </w:rPr>
        <w:t xml:space="preserve">An input named </w:t>
      </w:r>
      <w:r w:rsidR="00D57CDC" w:rsidRPr="0098636B">
        <w:rPr>
          <w:rFonts w:ascii="Times New Roman" w:hAnsi="Times New Roman" w:cs="Times New Roman"/>
          <w:i/>
          <w:sz w:val="24"/>
          <w:szCs w:val="24"/>
        </w:rPr>
        <w:t>resetIteration</w:t>
      </w:r>
      <w:r w:rsidR="00D57CDC">
        <w:rPr>
          <w:rFonts w:ascii="Times New Roman" w:hAnsi="Times New Roman" w:cs="Times New Roman"/>
          <w:sz w:val="24"/>
          <w:szCs w:val="24"/>
        </w:rPr>
        <w:t xml:space="preserve"> is a signal to reset the iteration and flag to zero, so that it </w:t>
      </w:r>
      <w:commentRangeStart w:id="829"/>
      <w:r w:rsidR="00DF09B7" w:rsidRPr="00DF09B7">
        <w:rPr>
          <w:rFonts w:ascii="Times New Roman" w:hAnsi="Times New Roman" w:cs="Times New Roman"/>
          <w:sz w:val="24"/>
          <w:szCs w:val="24"/>
          <w:highlight w:val="yellow"/>
        </w:rPr>
        <w:t>will</w:t>
      </w:r>
      <w:commentRangeEnd w:id="829"/>
      <w:r w:rsidR="00DF09B7">
        <w:rPr>
          <w:rStyle w:val="CommentReference"/>
        </w:rPr>
        <w:commentReference w:id="829"/>
      </w:r>
      <w:r w:rsidR="00DF09B7" w:rsidRPr="00DF09B7">
        <w:rPr>
          <w:rFonts w:ascii="Times New Roman" w:hAnsi="Times New Roman" w:cs="Times New Roman"/>
          <w:sz w:val="24"/>
          <w:szCs w:val="24"/>
          <w:highlight w:val="yellow"/>
        </w:rPr>
        <w:t xml:space="preserve"> restart the iteration from 0 all over again. The </w:t>
      </w:r>
      <w:r w:rsidR="00DF09B7" w:rsidRPr="00DF09B7">
        <w:rPr>
          <w:rFonts w:ascii="Times New Roman" w:hAnsi="Times New Roman" w:cs="Times New Roman"/>
          <w:i/>
          <w:sz w:val="24"/>
          <w:szCs w:val="24"/>
          <w:highlight w:val="yellow"/>
        </w:rPr>
        <w:t>previousNetwork</w:t>
      </w:r>
      <w:r w:rsidR="00DF09B7" w:rsidRPr="00DF09B7">
        <w:rPr>
          <w:rFonts w:ascii="Times New Roman" w:hAnsi="Times New Roman" w:cs="Times New Roman"/>
          <w:sz w:val="24"/>
          <w:szCs w:val="24"/>
          <w:highlight w:val="yellow"/>
        </w:rPr>
        <w:t xml:space="preserve">array will be replaced by the </w:t>
      </w:r>
      <w:r w:rsidR="00DF09B7" w:rsidRPr="00DF09B7">
        <w:rPr>
          <w:rFonts w:ascii="Times New Roman" w:hAnsi="Times New Roman" w:cs="Times New Roman"/>
          <w:i/>
          <w:sz w:val="24"/>
          <w:szCs w:val="24"/>
          <w:highlight w:val="yellow"/>
        </w:rPr>
        <w:t>currentNetwork</w:t>
      </w:r>
      <w:r w:rsidR="00DF09B7" w:rsidRPr="00DF09B7">
        <w:rPr>
          <w:rFonts w:ascii="Times New Roman" w:hAnsi="Times New Roman" w:cs="Times New Roman"/>
          <w:sz w:val="24"/>
          <w:szCs w:val="24"/>
          <w:highlight w:val="yellow"/>
        </w:rPr>
        <w:t xml:space="preserve">array after the checks between the </w:t>
      </w:r>
      <w:r w:rsidR="00DF09B7" w:rsidRPr="00DF09B7">
        <w:rPr>
          <w:rFonts w:ascii="Times New Roman" w:hAnsi="Times New Roman" w:cs="Times New Roman"/>
          <w:i/>
          <w:sz w:val="24"/>
          <w:szCs w:val="24"/>
          <w:highlight w:val="yellow"/>
        </w:rPr>
        <w:t>previousNetwork</w:t>
      </w:r>
      <w:r w:rsidR="00DF09B7" w:rsidRPr="00DF09B7">
        <w:rPr>
          <w:rFonts w:ascii="Times New Roman" w:hAnsi="Times New Roman" w:cs="Times New Roman"/>
          <w:sz w:val="24"/>
          <w:szCs w:val="24"/>
          <w:highlight w:val="yellow"/>
        </w:rPr>
        <w:t xml:space="preserve">array and the </w:t>
      </w:r>
      <w:r w:rsidR="00DF09B7" w:rsidRPr="00DF09B7">
        <w:rPr>
          <w:rFonts w:ascii="Times New Roman" w:hAnsi="Times New Roman" w:cs="Times New Roman"/>
          <w:i/>
          <w:sz w:val="24"/>
          <w:szCs w:val="24"/>
          <w:highlight w:val="yellow"/>
        </w:rPr>
        <w:t>currentNetwork</w:t>
      </w:r>
      <w:r w:rsidR="00DF09B7" w:rsidRPr="00DF09B7">
        <w:rPr>
          <w:rFonts w:ascii="Times New Roman" w:hAnsi="Times New Roman" w:cs="Times New Roman"/>
          <w:sz w:val="24"/>
          <w:szCs w:val="24"/>
          <w:highlight w:val="yellow"/>
        </w:rPr>
        <w:t xml:space="preserve"> array are completed.</w:t>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oval id="_x0000_s1152" style="position:absolute;margin-left:215.05pt;margin-top:18pt;width:48.55pt;height:25.1pt;z-index:251790336">
            <v:textbox style="mso-next-textbox:#_x0000_s1152">
              <w:txbxContent>
                <w:p w:rsidR="00320D5E" w:rsidRPr="00627B80" w:rsidRDefault="00320D5E" w:rsidP="00926E60">
                  <w:pPr>
                    <w:jc w:val="center"/>
                    <w:rPr>
                      <w:rFonts w:ascii="Times New Roman" w:hAnsi="Times New Roman" w:cs="Times New Roman"/>
                      <w:sz w:val="24"/>
                      <w:szCs w:val="24"/>
                    </w:rPr>
                  </w:pPr>
                  <w:r w:rsidRPr="00627B80">
                    <w:rPr>
                      <w:rFonts w:ascii="Times New Roman" w:hAnsi="Times New Roman" w:cs="Times New Roman"/>
                      <w:sz w:val="24"/>
                      <w:szCs w:val="24"/>
                    </w:rPr>
                    <w:t>Start</w:t>
                  </w:r>
                </w:p>
              </w:txbxContent>
            </v:textbox>
          </v:oval>
        </w:pict>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shape id="_x0000_s1174" type="#_x0000_t32" style="position:absolute;margin-left:433.5pt;margin-top:5.65pt;width:0;height:167.25pt;z-index:251812864" o:connectortype="straight"/>
        </w:pict>
      </w:r>
      <w:r>
        <w:rPr>
          <w:rFonts w:ascii="Times New Roman" w:hAnsi="Times New Roman" w:cs="Times New Roman"/>
          <w:b/>
          <w:noProof/>
          <w:sz w:val="24"/>
          <w:szCs w:val="24"/>
        </w:rPr>
        <w:pict>
          <v:shape id="_x0000_s1173" type="#_x0000_t32" style="position:absolute;margin-left:265.85pt;margin-top:5.6pt;width:167.65pt;height:0;flip:x;z-index:251811840" o:connectortype="straight">
            <v:stroke endarrow="block"/>
          </v:shape>
        </w:pict>
      </w:r>
      <w:r>
        <w:rPr>
          <w:rFonts w:ascii="Times New Roman" w:hAnsi="Times New Roman" w:cs="Times New Roman"/>
          <w:b/>
          <w:noProof/>
          <w:sz w:val="24"/>
          <w:szCs w:val="24"/>
        </w:rPr>
        <w:pict>
          <v:oval id="_x0000_s1166" style="position:absolute;margin-left:33.05pt;margin-top:13.5pt;width:45.55pt;height:23.5pt;z-index:-251511808" stroked="f">
            <v:textbox style="mso-next-textbox:#_x0000_s1166">
              <w:txbxContent>
                <w:p w:rsidR="00320D5E" w:rsidRPr="00627B80" w:rsidRDefault="00320D5E" w:rsidP="00926E60">
                  <w:pPr>
                    <w:jc w:val="center"/>
                    <w:rPr>
                      <w:rFonts w:ascii="Times New Roman" w:hAnsi="Times New Roman" w:cs="Times New Roman"/>
                      <w:sz w:val="24"/>
                      <w:szCs w:val="24"/>
                    </w:rPr>
                  </w:pPr>
                  <w:r>
                    <w:rPr>
                      <w:rFonts w:ascii="Times New Roman" w:hAnsi="Times New Roman" w:cs="Times New Roman"/>
                      <w:sz w:val="24"/>
                      <w:szCs w:val="24"/>
                    </w:rPr>
                    <w:t>Yes</w:t>
                  </w:r>
                </w:p>
              </w:txbxContent>
            </v:textbox>
          </v:oval>
        </w:pict>
      </w:r>
      <w:r>
        <w:rPr>
          <w:rFonts w:ascii="Times New Roman" w:hAnsi="Times New Roman" w:cs="Times New Roman"/>
          <w:b/>
          <w:noProof/>
          <w:sz w:val="24"/>
          <w:szCs w:val="24"/>
        </w:rPr>
        <w:pict>
          <v:shape id="_x0000_s1165" type="#_x0000_t32" style="position:absolute;margin-left:33pt;margin-top:5.6pt;width:182.05pt;height:.05pt;z-index:251803648" o:connectortype="straight">
            <v:stroke endarrow="block"/>
          </v:shape>
        </w:pict>
      </w:r>
      <w:r>
        <w:rPr>
          <w:rFonts w:ascii="Times New Roman" w:hAnsi="Times New Roman" w:cs="Times New Roman"/>
          <w:b/>
          <w:noProof/>
          <w:sz w:val="24"/>
          <w:szCs w:val="24"/>
        </w:rPr>
        <w:pict>
          <v:shape id="_x0000_s1153" type="#_x0000_t32" style="position:absolute;margin-left:238.5pt;margin-top:18.75pt;width:0;height:12.55pt;z-index:251791360" o:connectortype="straight">
            <v:stroke endarrow="block"/>
          </v:shape>
        </w:pict>
      </w:r>
      <w:r>
        <w:rPr>
          <w:rFonts w:ascii="Times New Roman" w:hAnsi="Times New Roman" w:cs="Times New Roman"/>
          <w:b/>
          <w:noProof/>
          <w:sz w:val="24"/>
          <w:szCs w:val="24"/>
        </w:rPr>
        <w:pict>
          <v:shape id="_x0000_s1164" type="#_x0000_t32" style="position:absolute;margin-left:33pt;margin-top:5.65pt;width:.05pt;height:42.05pt;flip:y;z-index:251802624" o:connectortype="straight"/>
        </w:pict>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shape id="_x0000_s1181" type="#_x0000_t32" style="position:absolute;margin-left:30.2pt;margin-top:21.8pt;width:2.85pt;height:211.45pt;flip:y;z-index:251820032" o:connectortype="straight"/>
        </w:pict>
      </w:r>
      <w:r>
        <w:rPr>
          <w:rFonts w:ascii="Times New Roman" w:hAnsi="Times New Roman" w:cs="Times New Roman"/>
          <w:b/>
          <w:noProof/>
          <w:sz w:val="24"/>
          <w:szCs w:val="24"/>
        </w:rPr>
        <w:pict>
          <v:shape id="_x0000_s1169" type="#_x0000_t4" style="position:absolute;margin-left:73.5pt;margin-top:5.4pt;width:330.95pt;height:33.35pt;z-index:251807744">
            <v:textbox style="mso-next-textbox:#_x0000_s1169">
              <w:txbxContent>
                <w:p w:rsidR="00320D5E" w:rsidRPr="002A1CA8" w:rsidRDefault="00320D5E" w:rsidP="00926E60">
                  <w:pPr>
                    <w:jc w:val="center"/>
                    <w:rPr>
                      <w:rFonts w:ascii="Times New Roman" w:hAnsi="Times New Roman" w:cs="Times New Roman"/>
                      <w:sz w:val="24"/>
                      <w:szCs w:val="24"/>
                    </w:rPr>
                  </w:pPr>
                  <w:r w:rsidRPr="00DF09B7">
                    <w:rPr>
                      <w:rFonts w:ascii="Times New Roman" w:hAnsi="Times New Roman" w:cs="Times New Roman"/>
                      <w:sz w:val="24"/>
                      <w:szCs w:val="24"/>
                      <w:highlight w:val="yellow"/>
                    </w:rPr>
                    <w:t>Is</w:t>
                  </w:r>
                  <w:ins w:id="830" w:author="User" w:date="2016-01-13T21:52:00Z">
                    <w:r w:rsidRPr="00DF09B7">
                      <w:rPr>
                        <w:rFonts w:ascii="Times New Roman" w:hAnsi="Times New Roman" w:cs="Times New Roman"/>
                        <w:sz w:val="24"/>
                        <w:szCs w:val="24"/>
                        <w:highlight w:val="yellow"/>
                      </w:rPr>
                      <w:t xml:space="preserve"> </w:t>
                    </w:r>
                  </w:ins>
                  <w:r w:rsidRPr="00DF09B7">
                    <w:rPr>
                      <w:rFonts w:ascii="Times New Roman" w:hAnsi="Times New Roman" w:cs="Times New Roman"/>
                      <w:i/>
                      <w:sz w:val="24"/>
                      <w:szCs w:val="24"/>
                      <w:highlight w:val="yellow"/>
                    </w:rPr>
                    <w:t>resetIteration</w:t>
                  </w:r>
                  <w:r>
                    <w:rPr>
                      <w:rFonts w:ascii="Times New Roman" w:hAnsi="Times New Roman" w:cs="Times New Roman"/>
                      <w:sz w:val="24"/>
                      <w:szCs w:val="24"/>
                    </w:rPr>
                    <w:t xml:space="preserve"> equal to 1?</w:t>
                  </w:r>
                </w:p>
              </w:txbxContent>
            </v:textbox>
          </v:shape>
        </w:pict>
      </w:r>
      <w:r>
        <w:rPr>
          <w:rFonts w:ascii="Times New Roman" w:hAnsi="Times New Roman" w:cs="Times New Roman"/>
          <w:b/>
          <w:noProof/>
          <w:sz w:val="24"/>
          <w:szCs w:val="24"/>
        </w:rPr>
        <w:pict>
          <v:shape id="_x0000_s1163" type="#_x0000_t32" style="position:absolute;margin-left:33.05pt;margin-top:21.8pt;width:43.3pt;height:0;flip:x;z-index:251801600" o:connectortype="straight"/>
        </w:pict>
      </w:r>
    </w:p>
    <w:p w:rsidR="00926E60" w:rsidRDefault="000F62AA" w:rsidP="00926E60">
      <w:pPr>
        <w:tabs>
          <w:tab w:val="left" w:pos="6375"/>
        </w:tabs>
        <w:rPr>
          <w:rFonts w:ascii="Times New Roman" w:hAnsi="Times New Roman" w:cs="Times New Roman"/>
          <w:b/>
          <w:sz w:val="24"/>
          <w:szCs w:val="24"/>
        </w:rPr>
      </w:pPr>
      <w:r>
        <w:rPr>
          <w:rFonts w:ascii="Times New Roman" w:hAnsi="Times New Roman" w:cs="Times New Roman"/>
          <w:b/>
          <w:noProof/>
          <w:sz w:val="24"/>
          <w:szCs w:val="24"/>
        </w:rPr>
        <w:pict>
          <v:shape id="_x0000_s1170" type="#_x0000_t32" style="position:absolute;margin-left:239.6pt;margin-top:13.65pt;width:0;height:12.55pt;z-index:251808768" o:connectortype="straight">
            <v:stroke endarrow="block"/>
          </v:shape>
        </w:pict>
      </w:r>
      <w:r>
        <w:rPr>
          <w:rFonts w:ascii="Times New Roman" w:hAnsi="Times New Roman" w:cs="Times New Roman"/>
          <w:b/>
          <w:noProof/>
          <w:sz w:val="24"/>
          <w:szCs w:val="24"/>
        </w:rPr>
        <w:pict>
          <v:oval id="_x0000_s1171" style="position:absolute;margin-left:246.95pt;margin-top:7.8pt;width:45.55pt;height:23.5pt;z-index:-251506688" stroked="f">
            <v:textbox style="mso-next-textbox:#_x0000_s1171">
              <w:txbxContent>
                <w:p w:rsidR="00320D5E" w:rsidRPr="00627B80" w:rsidRDefault="00320D5E" w:rsidP="00926E60">
                  <w:pPr>
                    <w:jc w:val="center"/>
                    <w:rPr>
                      <w:rFonts w:ascii="Times New Roman" w:hAnsi="Times New Roman" w:cs="Times New Roman"/>
                      <w:sz w:val="24"/>
                      <w:szCs w:val="24"/>
                    </w:rPr>
                  </w:pPr>
                  <w:r>
                    <w:rPr>
                      <w:rFonts w:ascii="Times New Roman" w:hAnsi="Times New Roman" w:cs="Times New Roman"/>
                      <w:sz w:val="24"/>
                      <w:szCs w:val="24"/>
                    </w:rPr>
                    <w:t>No</w:t>
                  </w:r>
                </w:p>
              </w:txbxContent>
            </v:textbox>
          </v:oval>
        </w:pict>
      </w:r>
      <w:r w:rsidR="00926E60">
        <w:rPr>
          <w:rFonts w:ascii="Times New Roman" w:hAnsi="Times New Roman" w:cs="Times New Roman"/>
          <w:b/>
          <w:sz w:val="24"/>
          <w:szCs w:val="24"/>
        </w:rPr>
        <w:tab/>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shape id="_x0000_s1154" type="#_x0000_t202" style="position:absolute;margin-left:99pt;margin-top:2.45pt;width:279.75pt;height:23.05pt;z-index:251792384;mso-width-relative:margin;mso-height-relative:margin">
            <v:textbox style="mso-next-textbox:#_x0000_s1154">
              <w:txbxContent>
                <w:p w:rsidR="00320D5E" w:rsidRPr="00F22AE9" w:rsidRDefault="00320D5E" w:rsidP="00926E60">
                  <w:pPr>
                    <w:jc w:val="center"/>
                    <w:rPr>
                      <w:rFonts w:ascii="Times New Roman" w:hAnsi="Times New Roman" w:cs="Times New Roman"/>
                      <w:sz w:val="24"/>
                      <w:szCs w:val="24"/>
                    </w:rPr>
                  </w:pPr>
                  <w:r>
                    <w:rPr>
                      <w:rFonts w:ascii="Times New Roman" w:hAnsi="Times New Roman" w:cs="Times New Roman"/>
                      <w:sz w:val="24"/>
                      <w:szCs w:val="24"/>
                    </w:rPr>
                    <w:t xml:space="preserve">Compare </w:t>
                  </w:r>
                  <w:r w:rsidRPr="0098636B">
                    <w:rPr>
                      <w:rFonts w:ascii="Times New Roman" w:hAnsi="Times New Roman" w:cs="Times New Roman"/>
                      <w:i/>
                      <w:sz w:val="24"/>
                      <w:szCs w:val="24"/>
                    </w:rPr>
                    <w:t>networkToCompare</w:t>
                  </w:r>
                  <w:r>
                    <w:rPr>
                      <w:rFonts w:ascii="Times New Roman" w:hAnsi="Times New Roman" w:cs="Times New Roman"/>
                      <w:sz w:val="24"/>
                      <w:szCs w:val="24"/>
                    </w:rPr>
                    <w:t xml:space="preserve"> with </w:t>
                  </w:r>
                  <w:r w:rsidRPr="0098636B">
                    <w:rPr>
                      <w:rFonts w:ascii="Times New Roman" w:hAnsi="Times New Roman" w:cs="Times New Roman"/>
                      <w:i/>
                      <w:sz w:val="24"/>
                      <w:szCs w:val="24"/>
                    </w:rPr>
                    <w:t>previousNetwork</w:t>
                  </w:r>
                </w:p>
              </w:txbxContent>
            </v:textbox>
          </v:shape>
        </w:pict>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shape id="_x0000_s1157" type="#_x0000_t202" style="position:absolute;margin-left:96.75pt;margin-top:14.1pt;width:285.75pt;height:23.05pt;z-index:251795456;mso-width-relative:margin;mso-height-relative:margin">
            <v:textbox style="mso-next-textbox:#_x0000_s1157">
              <w:txbxContent>
                <w:p w:rsidR="00320D5E" w:rsidRPr="00F22AE9" w:rsidRDefault="00320D5E" w:rsidP="00926E60">
                  <w:pPr>
                    <w:jc w:val="center"/>
                    <w:rPr>
                      <w:rFonts w:ascii="Times New Roman" w:hAnsi="Times New Roman" w:cs="Times New Roman"/>
                      <w:sz w:val="24"/>
                      <w:szCs w:val="24"/>
                    </w:rPr>
                  </w:pPr>
                  <w:r>
                    <w:rPr>
                      <w:rFonts w:ascii="Times New Roman" w:hAnsi="Times New Roman" w:cs="Times New Roman"/>
                      <w:sz w:val="24"/>
                      <w:szCs w:val="24"/>
                    </w:rPr>
                    <w:t xml:space="preserve">Update </w:t>
                  </w:r>
                  <w:r w:rsidRPr="0098636B">
                    <w:rPr>
                      <w:rFonts w:ascii="Times New Roman" w:hAnsi="Times New Roman" w:cs="Times New Roman"/>
                      <w:i/>
                      <w:sz w:val="24"/>
                      <w:szCs w:val="24"/>
                    </w:rPr>
                    <w:t>previousNetwork</w:t>
                  </w:r>
                  <w:r>
                    <w:rPr>
                      <w:rFonts w:ascii="Times New Roman" w:hAnsi="Times New Roman" w:cs="Times New Roman"/>
                      <w:sz w:val="24"/>
                      <w:szCs w:val="24"/>
                    </w:rPr>
                    <w:t xml:space="preserve"> data from </w:t>
                  </w:r>
                  <w:r w:rsidRPr="0098636B">
                    <w:rPr>
                      <w:rFonts w:ascii="Times New Roman" w:hAnsi="Times New Roman" w:cs="Times New Roman"/>
                      <w:i/>
                      <w:sz w:val="24"/>
                      <w:szCs w:val="24"/>
                    </w:rPr>
                    <w:t>networkToCompare</w:t>
                  </w:r>
                </w:p>
              </w:txbxContent>
            </v:textbox>
          </v:shape>
        </w:pict>
      </w:r>
      <w:r>
        <w:rPr>
          <w:rFonts w:ascii="Times New Roman" w:hAnsi="Times New Roman" w:cs="Times New Roman"/>
          <w:b/>
          <w:noProof/>
          <w:sz w:val="24"/>
          <w:szCs w:val="24"/>
        </w:rPr>
        <w:pict>
          <v:shape id="_x0000_s1155" type="#_x0000_t32" style="position:absolute;margin-left:240.15pt;margin-top:.05pt;width:0;height:12.55pt;z-index:251793408" o:connectortype="straight">
            <v:stroke endarrow="block"/>
          </v:shape>
        </w:pict>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shape id="_x0000_s1172" type="#_x0000_t4" style="position:absolute;margin-left:74.8pt;margin-top:24.05pt;width:330.95pt;height:38.4pt;z-index:251810816">
            <v:textbox style="mso-next-textbox:#_x0000_s1172">
              <w:txbxContent>
                <w:p w:rsidR="00320D5E" w:rsidRPr="002A1CA8" w:rsidRDefault="00320D5E" w:rsidP="00926E60">
                  <w:pPr>
                    <w:jc w:val="center"/>
                    <w:rPr>
                      <w:rFonts w:ascii="Times New Roman" w:hAnsi="Times New Roman" w:cs="Times New Roman"/>
                      <w:sz w:val="24"/>
                      <w:szCs w:val="24"/>
                    </w:rPr>
                  </w:pPr>
                  <w:r w:rsidRPr="00DF09B7">
                    <w:rPr>
                      <w:rFonts w:ascii="Times New Roman" w:hAnsi="Times New Roman" w:cs="Times New Roman"/>
                      <w:sz w:val="24"/>
                      <w:szCs w:val="24"/>
                      <w:highlight w:val="yellow"/>
                    </w:rPr>
                    <w:t>Is</w:t>
                  </w:r>
                  <w:ins w:id="831" w:author="User" w:date="2016-01-13T21:52:00Z">
                    <w:r w:rsidRPr="00DF09B7">
                      <w:rPr>
                        <w:rFonts w:ascii="Times New Roman" w:hAnsi="Times New Roman" w:cs="Times New Roman"/>
                        <w:sz w:val="24"/>
                        <w:szCs w:val="24"/>
                        <w:highlight w:val="yellow"/>
                      </w:rPr>
                      <w:t xml:space="preserve"> </w:t>
                    </w:r>
                  </w:ins>
                  <w:r w:rsidRPr="00DF09B7">
                    <w:rPr>
                      <w:rFonts w:ascii="Times New Roman" w:hAnsi="Times New Roman" w:cs="Times New Roman"/>
                      <w:i/>
                      <w:sz w:val="24"/>
                      <w:szCs w:val="24"/>
                      <w:highlight w:val="yellow"/>
                    </w:rPr>
                    <w:t>flag</w:t>
                  </w:r>
                  <w:r>
                    <w:rPr>
                      <w:rFonts w:ascii="Times New Roman" w:hAnsi="Times New Roman" w:cs="Times New Roman"/>
                      <w:sz w:val="24"/>
                      <w:szCs w:val="24"/>
                    </w:rPr>
                    <w:t xml:space="preserve"> signal equal 1?</w:t>
                  </w:r>
                </w:p>
              </w:txbxContent>
            </v:textbox>
          </v:shape>
        </w:pict>
      </w:r>
      <w:r>
        <w:rPr>
          <w:rFonts w:ascii="Times New Roman" w:hAnsi="Times New Roman" w:cs="Times New Roman"/>
          <w:b/>
          <w:noProof/>
          <w:sz w:val="24"/>
          <w:szCs w:val="24"/>
        </w:rPr>
        <w:pict>
          <v:oval id="_x0000_s1176" style="position:absolute;margin-left:395.25pt;margin-top:22.55pt;width:45.55pt;height:23.5pt;z-index:-251501568" stroked="f">
            <v:textbox style="mso-next-textbox:#_x0000_s1176">
              <w:txbxContent>
                <w:p w:rsidR="00320D5E" w:rsidRPr="00627B80" w:rsidRDefault="00320D5E" w:rsidP="00926E60">
                  <w:pPr>
                    <w:jc w:val="center"/>
                    <w:rPr>
                      <w:rFonts w:ascii="Times New Roman" w:hAnsi="Times New Roman" w:cs="Times New Roman"/>
                      <w:sz w:val="24"/>
                      <w:szCs w:val="24"/>
                    </w:rPr>
                  </w:pPr>
                  <w:r>
                    <w:rPr>
                      <w:rFonts w:ascii="Times New Roman" w:hAnsi="Times New Roman" w:cs="Times New Roman"/>
                      <w:sz w:val="24"/>
                      <w:szCs w:val="24"/>
                    </w:rPr>
                    <w:t>Yes</w:t>
                  </w:r>
                </w:p>
              </w:txbxContent>
            </v:textbox>
          </v:oval>
        </w:pict>
      </w:r>
      <w:r>
        <w:rPr>
          <w:rFonts w:ascii="Times New Roman" w:hAnsi="Times New Roman" w:cs="Times New Roman"/>
          <w:b/>
          <w:noProof/>
          <w:sz w:val="24"/>
          <w:szCs w:val="24"/>
        </w:rPr>
        <w:pict>
          <v:shape id="_x0000_s1156" type="#_x0000_t32" style="position:absolute;margin-left:240.15pt;margin-top:12.05pt;width:0;height:12.55pt;z-index:251794432" o:connectortype="straight">
            <v:stroke endarrow="block"/>
          </v:shape>
        </w:pict>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shape id="_x0000_s1175" type="#_x0000_t32" style="position:absolute;margin-left:405.75pt;margin-top:17.65pt;width:27.75pt;height:0;flip:x;z-index:251813888" o:connectortype="straight"/>
        </w:pict>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oval id="_x0000_s1177" style="position:absolute;margin-left:240.15pt;margin-top:3.55pt;width:45.55pt;height:23.5pt;z-index:-251500544" stroked="f">
            <v:textbox style="mso-next-textbox:#_x0000_s1177">
              <w:txbxContent>
                <w:p w:rsidR="00320D5E" w:rsidRPr="00627B80" w:rsidRDefault="00320D5E" w:rsidP="00926E60">
                  <w:pPr>
                    <w:jc w:val="center"/>
                    <w:rPr>
                      <w:rFonts w:ascii="Times New Roman" w:hAnsi="Times New Roman" w:cs="Times New Roman"/>
                      <w:sz w:val="24"/>
                      <w:szCs w:val="24"/>
                    </w:rPr>
                  </w:pPr>
                  <w:r>
                    <w:rPr>
                      <w:rFonts w:ascii="Times New Roman" w:hAnsi="Times New Roman" w:cs="Times New Roman"/>
                      <w:sz w:val="24"/>
                      <w:szCs w:val="24"/>
                    </w:rPr>
                    <w:t>No</w:t>
                  </w:r>
                </w:p>
              </w:txbxContent>
            </v:textbox>
          </v:oval>
        </w:pict>
      </w:r>
      <w:r>
        <w:rPr>
          <w:rFonts w:ascii="Times New Roman" w:hAnsi="Times New Roman" w:cs="Times New Roman"/>
          <w:b/>
          <w:noProof/>
          <w:sz w:val="24"/>
          <w:szCs w:val="24"/>
        </w:rPr>
        <w:pict>
          <v:shape id="_x0000_s1178" type="#_x0000_t202" style="position:absolute;margin-left:180.75pt;margin-top:22.55pt;width:117.75pt;height:23.05pt;z-index:251816960;mso-width-relative:margin;mso-height-relative:margin">
            <v:textbox style="mso-next-textbox:#_x0000_s1178">
              <w:txbxContent>
                <w:p w:rsidR="00320D5E" w:rsidRPr="00F22AE9" w:rsidRDefault="00320D5E" w:rsidP="00926E60">
                  <w:pPr>
                    <w:jc w:val="center"/>
                    <w:rPr>
                      <w:rFonts w:ascii="Times New Roman" w:hAnsi="Times New Roman" w:cs="Times New Roman"/>
                      <w:sz w:val="24"/>
                      <w:szCs w:val="24"/>
                    </w:rPr>
                  </w:pPr>
                  <w:r>
                    <w:rPr>
                      <w:rFonts w:ascii="Times New Roman" w:hAnsi="Times New Roman" w:cs="Times New Roman"/>
                      <w:sz w:val="24"/>
                      <w:szCs w:val="24"/>
                    </w:rPr>
                    <w:t xml:space="preserve">Update </w:t>
                  </w:r>
                  <w:r w:rsidRPr="0098636B">
                    <w:rPr>
                      <w:rFonts w:ascii="Times New Roman" w:hAnsi="Times New Roman" w:cs="Times New Roman"/>
                      <w:i/>
                      <w:sz w:val="24"/>
                      <w:szCs w:val="24"/>
                    </w:rPr>
                    <w:t>iteration</w:t>
                  </w:r>
                </w:p>
              </w:txbxContent>
            </v:textbox>
          </v:shape>
        </w:pict>
      </w:r>
      <w:r>
        <w:rPr>
          <w:rFonts w:ascii="Times New Roman" w:hAnsi="Times New Roman" w:cs="Times New Roman"/>
          <w:b/>
          <w:noProof/>
          <w:sz w:val="24"/>
          <w:szCs w:val="24"/>
        </w:rPr>
        <w:pict>
          <v:shape id="_x0000_s1158" type="#_x0000_t32" style="position:absolute;margin-left:240.15pt;margin-top:10pt;width:0;height:12.55pt;z-index:251796480" o:connectortype="straight">
            <v:stroke endarrow="block"/>
          </v:shape>
        </w:pict>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shape id="_x0000_s1179" type="#_x0000_t32" style="position:absolute;margin-left:239.6pt;margin-top:22.45pt;width:.05pt;height:12.55pt;z-index:251817984" o:connectortype="straight">
            <v:stroke endarrow="block"/>
          </v:shape>
        </w:pict>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oval id="_x0000_s1182" style="position:absolute;margin-left:33.05pt;margin-top:2.8pt;width:45.55pt;height:23.5pt;z-index:-251495424" stroked="f">
            <v:textbox style="mso-next-textbox:#_x0000_s1182">
              <w:txbxContent>
                <w:p w:rsidR="00320D5E" w:rsidRPr="00627B80" w:rsidRDefault="00320D5E" w:rsidP="00926E60">
                  <w:pPr>
                    <w:jc w:val="center"/>
                    <w:rPr>
                      <w:rFonts w:ascii="Times New Roman" w:hAnsi="Times New Roman" w:cs="Times New Roman"/>
                      <w:sz w:val="24"/>
                      <w:szCs w:val="24"/>
                    </w:rPr>
                  </w:pPr>
                  <w:r>
                    <w:rPr>
                      <w:rFonts w:ascii="Times New Roman" w:hAnsi="Times New Roman" w:cs="Times New Roman"/>
                      <w:sz w:val="24"/>
                      <w:szCs w:val="24"/>
                    </w:rPr>
                    <w:t>No</w:t>
                  </w:r>
                </w:p>
              </w:txbxContent>
            </v:textbox>
          </v:oval>
        </w:pict>
      </w:r>
      <w:r>
        <w:rPr>
          <w:rFonts w:ascii="Times New Roman" w:hAnsi="Times New Roman" w:cs="Times New Roman"/>
          <w:b/>
          <w:noProof/>
          <w:sz w:val="24"/>
          <w:szCs w:val="24"/>
        </w:rPr>
        <w:pict>
          <v:shape id="_x0000_s1159" type="#_x0000_t4" style="position:absolute;margin-left:74.8pt;margin-top:9.85pt;width:330.95pt;height:33.35pt;z-index:251797504">
            <v:textbox style="mso-next-textbox:#_x0000_s1159">
              <w:txbxContent>
                <w:p w:rsidR="00320D5E" w:rsidRPr="002A1CA8" w:rsidRDefault="00320D5E" w:rsidP="00926E60">
                  <w:pPr>
                    <w:jc w:val="center"/>
                    <w:rPr>
                      <w:rFonts w:ascii="Times New Roman" w:hAnsi="Times New Roman" w:cs="Times New Roman"/>
                      <w:sz w:val="24"/>
                      <w:szCs w:val="24"/>
                    </w:rPr>
                  </w:pPr>
                  <w:r w:rsidRPr="00DF09B7">
                    <w:rPr>
                      <w:rFonts w:ascii="Times New Roman" w:hAnsi="Times New Roman" w:cs="Times New Roman"/>
                      <w:sz w:val="24"/>
                      <w:szCs w:val="24"/>
                      <w:highlight w:val="yellow"/>
                    </w:rPr>
                    <w:t>Is</w:t>
                  </w:r>
                  <w:ins w:id="832" w:author="User" w:date="2016-01-13T21:52:00Z">
                    <w:r w:rsidRPr="00DF09B7">
                      <w:rPr>
                        <w:rFonts w:ascii="Times New Roman" w:hAnsi="Times New Roman" w:cs="Times New Roman"/>
                        <w:sz w:val="24"/>
                        <w:szCs w:val="24"/>
                        <w:highlight w:val="yellow"/>
                      </w:rPr>
                      <w:t xml:space="preserve"> </w:t>
                    </w:r>
                  </w:ins>
                  <w:r w:rsidRPr="00DF09B7">
                    <w:rPr>
                      <w:rFonts w:ascii="Times New Roman" w:hAnsi="Times New Roman" w:cs="Times New Roman"/>
                      <w:i/>
                      <w:sz w:val="24"/>
                      <w:szCs w:val="24"/>
                      <w:highlight w:val="yellow"/>
                    </w:rPr>
                    <w:t>iteration</w:t>
                  </w:r>
                  <w:r>
                    <w:rPr>
                      <w:rFonts w:ascii="Times New Roman" w:hAnsi="Times New Roman" w:cs="Times New Roman"/>
                      <w:sz w:val="24"/>
                      <w:szCs w:val="24"/>
                    </w:rPr>
                    <w:t>&gt; 10000?</w:t>
                  </w:r>
                </w:p>
              </w:txbxContent>
            </v:textbox>
          </v:shape>
        </w:pict>
      </w:r>
    </w:p>
    <w:p w:rsidR="00926E60" w:rsidRDefault="000F62AA" w:rsidP="00926E60">
      <w:pPr>
        <w:tabs>
          <w:tab w:val="left" w:pos="5295"/>
        </w:tabs>
        <w:rPr>
          <w:rFonts w:ascii="Times New Roman" w:hAnsi="Times New Roman" w:cs="Times New Roman"/>
          <w:b/>
          <w:sz w:val="24"/>
          <w:szCs w:val="24"/>
        </w:rPr>
      </w:pPr>
      <w:r>
        <w:rPr>
          <w:rFonts w:ascii="Times New Roman" w:hAnsi="Times New Roman" w:cs="Times New Roman"/>
          <w:b/>
          <w:noProof/>
          <w:sz w:val="24"/>
          <w:szCs w:val="24"/>
        </w:rPr>
        <w:pict>
          <v:shape id="_x0000_s1180" type="#_x0000_t32" style="position:absolute;margin-left:30.2pt;margin-top:.45pt;width:43.3pt;height:0;flip:x;z-index:251819008" o:connectortype="straight"/>
        </w:pict>
      </w:r>
      <w:r>
        <w:rPr>
          <w:rFonts w:ascii="Times New Roman" w:hAnsi="Times New Roman" w:cs="Times New Roman"/>
          <w:b/>
          <w:noProof/>
          <w:sz w:val="24"/>
          <w:szCs w:val="24"/>
        </w:rPr>
        <w:pict>
          <v:oval id="_x0000_s1161" style="position:absolute;margin-left:235.1pt;margin-top:13.55pt;width:45.55pt;height:23.5pt;z-index:-251516928" stroked="f">
            <v:textbox style="mso-next-textbox:#_x0000_s1161">
              <w:txbxContent>
                <w:p w:rsidR="00320D5E" w:rsidRPr="00627B80" w:rsidRDefault="00320D5E" w:rsidP="00926E60">
                  <w:pPr>
                    <w:jc w:val="center"/>
                    <w:rPr>
                      <w:rFonts w:ascii="Times New Roman" w:hAnsi="Times New Roman" w:cs="Times New Roman"/>
                      <w:sz w:val="24"/>
                      <w:szCs w:val="24"/>
                    </w:rPr>
                  </w:pPr>
                  <w:r>
                    <w:rPr>
                      <w:rFonts w:ascii="Times New Roman" w:hAnsi="Times New Roman" w:cs="Times New Roman"/>
                      <w:sz w:val="24"/>
                      <w:szCs w:val="24"/>
                    </w:rPr>
                    <w:t>Yes</w:t>
                  </w:r>
                </w:p>
              </w:txbxContent>
            </v:textbox>
          </v:oval>
        </w:pict>
      </w:r>
      <w:r>
        <w:rPr>
          <w:rFonts w:ascii="Times New Roman" w:hAnsi="Times New Roman" w:cs="Times New Roman"/>
          <w:b/>
          <w:noProof/>
          <w:sz w:val="24"/>
          <w:szCs w:val="24"/>
        </w:rPr>
        <w:pict>
          <v:shape id="_x0000_s1160" type="#_x0000_t32" style="position:absolute;margin-left:240.65pt;margin-top:19.45pt;width:0;height:12.55pt;z-index:251798528" o:connectortype="straight">
            <v:stroke endarrow="block"/>
          </v:shape>
        </w:pict>
      </w:r>
      <w:r w:rsidR="00926E60">
        <w:rPr>
          <w:rFonts w:ascii="Times New Roman" w:hAnsi="Times New Roman" w:cs="Times New Roman"/>
          <w:b/>
          <w:sz w:val="24"/>
          <w:szCs w:val="24"/>
        </w:rPr>
        <w:tab/>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shape id="_x0000_s1162" type="#_x0000_t202" style="position:absolute;margin-left:136.5pt;margin-top:6.85pt;width:207pt;height:23.05pt;z-index:251800576;mso-width-relative:margin;mso-height-relative:margin">
            <v:textbox style="mso-next-textbox:#_x0000_s1162">
              <w:txbxContent>
                <w:p w:rsidR="00320D5E" w:rsidRPr="00F22AE9" w:rsidRDefault="00320D5E" w:rsidP="00926E60">
                  <w:pPr>
                    <w:jc w:val="center"/>
                    <w:rPr>
                      <w:rFonts w:ascii="Times New Roman" w:hAnsi="Times New Roman" w:cs="Times New Roman"/>
                      <w:sz w:val="24"/>
                      <w:szCs w:val="24"/>
                    </w:rPr>
                  </w:pPr>
                  <w:r>
                    <w:rPr>
                      <w:rFonts w:ascii="Times New Roman" w:hAnsi="Times New Roman" w:cs="Times New Roman"/>
                      <w:sz w:val="24"/>
                      <w:szCs w:val="24"/>
                    </w:rPr>
                    <w:t xml:space="preserve">Output </w:t>
                  </w:r>
                  <w:r w:rsidRPr="0098636B">
                    <w:rPr>
                      <w:rFonts w:ascii="Times New Roman" w:hAnsi="Times New Roman" w:cs="Times New Roman"/>
                      <w:i/>
                      <w:sz w:val="24"/>
                      <w:szCs w:val="24"/>
                    </w:rPr>
                    <w:t>success</w:t>
                  </w:r>
                  <w:r>
                    <w:rPr>
                      <w:rFonts w:ascii="Times New Roman" w:hAnsi="Times New Roman" w:cs="Times New Roman"/>
                      <w:sz w:val="24"/>
                      <w:szCs w:val="24"/>
                    </w:rPr>
                    <w:t xml:space="preserve"> == 1</w:t>
                  </w:r>
                </w:p>
              </w:txbxContent>
            </v:textbox>
          </v:shape>
        </w:pict>
      </w:r>
    </w:p>
    <w:p w:rsidR="00926E60" w:rsidRDefault="000F62AA" w:rsidP="00926E60">
      <w:pPr>
        <w:rPr>
          <w:rFonts w:ascii="Times New Roman" w:hAnsi="Times New Roman" w:cs="Times New Roman"/>
          <w:b/>
          <w:sz w:val="24"/>
          <w:szCs w:val="24"/>
        </w:rPr>
      </w:pPr>
      <w:r>
        <w:rPr>
          <w:rFonts w:ascii="Times New Roman" w:hAnsi="Times New Roman" w:cs="Times New Roman"/>
          <w:b/>
          <w:noProof/>
          <w:sz w:val="24"/>
          <w:szCs w:val="24"/>
        </w:rPr>
        <w:pict>
          <v:oval id="_x0000_s1168" style="position:absolute;margin-left:215.05pt;margin-top:16.55pt;width:48.55pt;height:25.1pt;z-index:251806720">
            <v:textbox style="mso-next-textbox:#_x0000_s1168">
              <w:txbxContent>
                <w:p w:rsidR="00320D5E" w:rsidRPr="00627B80" w:rsidRDefault="00320D5E" w:rsidP="00926E60">
                  <w:pPr>
                    <w:jc w:val="center"/>
                    <w:rPr>
                      <w:rFonts w:ascii="Times New Roman" w:hAnsi="Times New Roman" w:cs="Times New Roman"/>
                      <w:sz w:val="24"/>
                      <w:szCs w:val="24"/>
                    </w:rPr>
                  </w:pPr>
                  <w:r>
                    <w:rPr>
                      <w:rFonts w:ascii="Times New Roman" w:hAnsi="Times New Roman" w:cs="Times New Roman"/>
                      <w:sz w:val="24"/>
                      <w:szCs w:val="24"/>
                    </w:rPr>
                    <w:t>En</w:t>
                  </w:r>
                  <w:r w:rsidRPr="00CD7506">
                    <w:rPr>
                      <w:rFonts w:ascii="Times New Roman" w:hAnsi="Times New Roman" w:cs="Times New Roman"/>
                      <w:sz w:val="24"/>
                      <w:szCs w:val="24"/>
                    </w:rPr>
                    <w:t>d</w:t>
                  </w:r>
                </w:p>
              </w:txbxContent>
            </v:textbox>
          </v:oval>
        </w:pict>
      </w:r>
      <w:r>
        <w:rPr>
          <w:rFonts w:ascii="Times New Roman" w:hAnsi="Times New Roman" w:cs="Times New Roman"/>
          <w:b/>
          <w:noProof/>
          <w:sz w:val="24"/>
          <w:szCs w:val="24"/>
        </w:rPr>
        <w:pict>
          <v:shape id="_x0000_s1167" type="#_x0000_t32" style="position:absolute;margin-left:239.25pt;margin-top:5.5pt;width:0;height:12.55pt;z-index:251805696" o:connectortype="straight">
            <v:stroke endarrow="block"/>
          </v:shape>
        </w:pict>
      </w:r>
    </w:p>
    <w:p w:rsidR="00D57CDC" w:rsidRDefault="00D57CDC" w:rsidP="00D57CDC">
      <w:pPr>
        <w:spacing w:after="0" w:line="240" w:lineRule="auto"/>
        <w:jc w:val="center"/>
        <w:rPr>
          <w:ins w:id="833" w:author="User" w:date="2016-01-13T21:54:00Z"/>
          <w:rFonts w:ascii="Times New Roman" w:hAnsi="Times New Roman" w:cs="Times New Roman"/>
          <w:b/>
          <w:sz w:val="24"/>
          <w:szCs w:val="24"/>
        </w:rPr>
      </w:pPr>
    </w:p>
    <w:p w:rsidR="003E6325" w:rsidRDefault="004B5E8A" w:rsidP="00D57CDC">
      <w:pPr>
        <w:spacing w:after="0" w:line="240" w:lineRule="auto"/>
        <w:jc w:val="center"/>
        <w:rPr>
          <w:rFonts w:ascii="Times New Roman" w:hAnsi="Times New Roman" w:cs="Times New Roman"/>
          <w:b/>
          <w:sz w:val="24"/>
          <w:szCs w:val="24"/>
        </w:rPr>
      </w:pPr>
      <w:ins w:id="834" w:author="User" w:date="2016-01-13T21:55:00Z">
        <w:r>
          <w:rPr>
            <w:rStyle w:val="CommentReference"/>
          </w:rPr>
          <w:commentReference w:id="835"/>
        </w:r>
      </w:ins>
    </w:p>
    <w:p w:rsidR="00926E60" w:rsidRPr="004C7C13" w:rsidRDefault="00D57CDC" w:rsidP="00926E6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3.6.1</w:t>
      </w:r>
      <w:r w:rsidR="00E30C09" w:rsidRPr="004C7C13">
        <w:rPr>
          <w:rFonts w:ascii="Times New Roman" w:hAnsi="Times New Roman" w:cs="Times New Roman"/>
          <w:sz w:val="24"/>
          <w:szCs w:val="24"/>
        </w:rPr>
        <w:t>:</w:t>
      </w:r>
      <w:r w:rsidR="004C7C13" w:rsidRPr="004C7C13">
        <w:rPr>
          <w:rFonts w:ascii="Times New Roman" w:hAnsi="Times New Roman" w:cs="Times New Roman"/>
          <w:sz w:val="24"/>
          <w:szCs w:val="24"/>
        </w:rPr>
        <w:t xml:space="preserve"> Flow Chart of the Iteration-</w:t>
      </w:r>
      <w:r w:rsidR="00926E60" w:rsidRPr="004C7C13">
        <w:rPr>
          <w:rFonts w:ascii="Times New Roman" w:hAnsi="Times New Roman" w:cs="Times New Roman"/>
          <w:sz w:val="24"/>
          <w:szCs w:val="24"/>
        </w:rPr>
        <w:t>Check Block</w:t>
      </w:r>
    </w:p>
    <w:p w:rsidR="00FE1D12" w:rsidRDefault="00B24B3C" w:rsidP="00B24B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FE1D12" w:rsidRDefault="00FE1D12">
      <w:pPr>
        <w:rPr>
          <w:rFonts w:ascii="Times New Roman" w:hAnsi="Times New Roman" w:cs="Times New Roman"/>
          <w:sz w:val="24"/>
          <w:szCs w:val="24"/>
        </w:rPr>
      </w:pPr>
      <w:r>
        <w:rPr>
          <w:rFonts w:ascii="Times New Roman" w:hAnsi="Times New Roman" w:cs="Times New Roman"/>
          <w:sz w:val="24"/>
          <w:szCs w:val="24"/>
        </w:rPr>
        <w:br w:type="page"/>
      </w:r>
    </w:p>
    <w:p w:rsidR="00B24B3C" w:rsidRPr="0098636B" w:rsidRDefault="00FE1D12" w:rsidP="00B24B3C">
      <w:pPr>
        <w:spacing w:after="0" w:line="240" w:lineRule="auto"/>
        <w:jc w:val="both"/>
        <w:rPr>
          <w:rFonts w:ascii="Times New Roman" w:hAnsi="Times New Roman" w:cs="Times New Roman"/>
          <w:i/>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B24B3C" w:rsidRPr="0098636B">
        <w:rPr>
          <w:rFonts w:ascii="Times New Roman" w:hAnsi="Times New Roman" w:cs="Times New Roman"/>
          <w:i/>
          <w:sz w:val="24"/>
          <w:szCs w:val="24"/>
        </w:rPr>
        <w:t>for(i = 0; i &lt; 10; i = i + 1)begin</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for(j = 0; j &lt; 10; j = j + 1)begin</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if(currentNetwork[i][j] != previousNetwork[i][j])</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flag = 1;</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previousNetwork[i][j] = currentNetwork[i][j];</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end</w:t>
      </w:r>
    </w:p>
    <w:p w:rsidR="00B24B3C" w:rsidRPr="0098636B" w:rsidRDefault="00B24B3C" w:rsidP="00B24B3C">
      <w:pPr>
        <w:spacing w:line="48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t>end</w:t>
      </w:r>
    </w:p>
    <w:p w:rsidR="00B24B3C" w:rsidRDefault="00B24B3C" w:rsidP="00B24B3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The code fraction above shows that if there is a difference while checking, the </w:t>
      </w:r>
      <w:r w:rsidRPr="008A4F7F">
        <w:rPr>
          <w:rFonts w:ascii="Times New Roman" w:hAnsi="Times New Roman" w:cs="Times New Roman"/>
          <w:i/>
          <w:sz w:val="24"/>
          <w:szCs w:val="24"/>
          <w:rPrChange w:id="836" w:author="User" w:date="2016-01-13T21:55:00Z">
            <w:rPr>
              <w:rFonts w:ascii="Times New Roman" w:hAnsi="Times New Roman" w:cs="Times New Roman"/>
              <w:sz w:val="24"/>
              <w:szCs w:val="24"/>
            </w:rPr>
          </w:rPrChange>
        </w:rPr>
        <w:t>flag</w:t>
      </w:r>
      <w:r>
        <w:rPr>
          <w:rFonts w:ascii="Times New Roman" w:hAnsi="Times New Roman" w:cs="Times New Roman"/>
          <w:sz w:val="24"/>
          <w:szCs w:val="24"/>
        </w:rPr>
        <w:t xml:space="preserve"> signal will be triggered to 1. Also, the </w:t>
      </w:r>
      <w:r w:rsidRPr="0098636B">
        <w:rPr>
          <w:rFonts w:ascii="Times New Roman" w:hAnsi="Times New Roman" w:cs="Times New Roman"/>
          <w:i/>
          <w:sz w:val="24"/>
          <w:szCs w:val="24"/>
        </w:rPr>
        <w:t>currentNetwork</w:t>
      </w:r>
      <w:commentRangeStart w:id="837"/>
      <w:ins w:id="838" w:author="User" w:date="2016-01-13T21:55:00Z">
        <w:r w:rsidR="008A4F7F">
          <w:rPr>
            <w:rFonts w:ascii="Times New Roman" w:hAnsi="Times New Roman" w:cs="Times New Roman"/>
            <w:i/>
            <w:sz w:val="24"/>
            <w:szCs w:val="24"/>
          </w:rPr>
          <w:t xml:space="preserve"> </w:t>
        </w:r>
        <w:commentRangeEnd w:id="837"/>
        <w:r w:rsidR="008A4F7F">
          <w:rPr>
            <w:rStyle w:val="CommentReference"/>
          </w:rPr>
          <w:commentReference w:id="837"/>
        </w:r>
      </w:ins>
      <w:r w:rsidR="007E13B4">
        <w:rPr>
          <w:rFonts w:ascii="Times New Roman" w:hAnsi="Times New Roman" w:cs="Times New Roman"/>
          <w:sz w:val="24"/>
          <w:szCs w:val="24"/>
        </w:rPr>
        <w:t xml:space="preserve">array </w:t>
      </w:r>
      <w:r>
        <w:rPr>
          <w:rFonts w:ascii="Times New Roman" w:hAnsi="Times New Roman" w:cs="Times New Roman"/>
          <w:sz w:val="24"/>
          <w:szCs w:val="24"/>
        </w:rPr>
        <w:t xml:space="preserve">will be copied into the </w:t>
      </w:r>
      <w:r w:rsidRPr="0098636B">
        <w:rPr>
          <w:rFonts w:ascii="Times New Roman" w:hAnsi="Times New Roman" w:cs="Times New Roman"/>
          <w:i/>
          <w:sz w:val="24"/>
          <w:szCs w:val="24"/>
        </w:rPr>
        <w:t>previousNetwork</w:t>
      </w:r>
      <w:r w:rsidR="007E13B4">
        <w:rPr>
          <w:rFonts w:ascii="Times New Roman" w:hAnsi="Times New Roman" w:cs="Times New Roman"/>
          <w:sz w:val="24"/>
          <w:szCs w:val="24"/>
        </w:rPr>
        <w:t xml:space="preserve"> array</w:t>
      </w:r>
      <w:r>
        <w:rPr>
          <w:rFonts w:ascii="Times New Roman" w:hAnsi="Times New Roman" w:cs="Times New Roman"/>
          <w:sz w:val="24"/>
          <w:szCs w:val="24"/>
        </w:rPr>
        <w:t xml:space="preserve">, so that the next </w:t>
      </w:r>
      <w:r w:rsidRPr="0098636B">
        <w:rPr>
          <w:rFonts w:ascii="Times New Roman" w:hAnsi="Times New Roman" w:cs="Times New Roman"/>
          <w:i/>
          <w:sz w:val="24"/>
          <w:szCs w:val="24"/>
        </w:rPr>
        <w:t>currentNetwork</w:t>
      </w:r>
      <w:commentRangeStart w:id="839"/>
      <w:ins w:id="840" w:author="User" w:date="2016-01-13T21:55:00Z">
        <w:r w:rsidR="008A4F7F">
          <w:rPr>
            <w:rFonts w:ascii="Times New Roman" w:hAnsi="Times New Roman" w:cs="Times New Roman"/>
            <w:i/>
            <w:sz w:val="24"/>
            <w:szCs w:val="24"/>
          </w:rPr>
          <w:t xml:space="preserve"> </w:t>
        </w:r>
        <w:commentRangeEnd w:id="839"/>
        <w:r w:rsidR="008A4F7F">
          <w:rPr>
            <w:rStyle w:val="CommentReference"/>
          </w:rPr>
          <w:commentReference w:id="839"/>
        </w:r>
      </w:ins>
      <w:r w:rsidR="007E13B4">
        <w:rPr>
          <w:rFonts w:ascii="Times New Roman" w:hAnsi="Times New Roman" w:cs="Times New Roman"/>
          <w:sz w:val="24"/>
          <w:szCs w:val="24"/>
        </w:rPr>
        <w:t xml:space="preserve">array </w:t>
      </w:r>
      <w:r w:rsidR="0098636B">
        <w:rPr>
          <w:rFonts w:ascii="Times New Roman" w:hAnsi="Times New Roman" w:cs="Times New Roman"/>
          <w:sz w:val="24"/>
          <w:szCs w:val="24"/>
        </w:rPr>
        <w:t xml:space="preserve">can </w:t>
      </w:r>
      <w:r>
        <w:rPr>
          <w:rFonts w:ascii="Times New Roman" w:hAnsi="Times New Roman" w:cs="Times New Roman"/>
          <w:sz w:val="24"/>
          <w:szCs w:val="24"/>
        </w:rPr>
        <w:t xml:space="preserve">be </w:t>
      </w:r>
      <w:r w:rsidR="0098636B">
        <w:rPr>
          <w:rFonts w:ascii="Times New Roman" w:hAnsi="Times New Roman" w:cs="Times New Roman"/>
          <w:sz w:val="24"/>
          <w:szCs w:val="24"/>
        </w:rPr>
        <w:t>used to check</w:t>
      </w:r>
      <w:r>
        <w:rPr>
          <w:rFonts w:ascii="Times New Roman" w:hAnsi="Times New Roman" w:cs="Times New Roman"/>
          <w:sz w:val="24"/>
          <w:szCs w:val="24"/>
        </w:rPr>
        <w:t xml:space="preserve"> against the old </w:t>
      </w:r>
      <w:r w:rsidRPr="0098636B">
        <w:rPr>
          <w:rFonts w:ascii="Times New Roman" w:hAnsi="Times New Roman" w:cs="Times New Roman"/>
          <w:i/>
          <w:sz w:val="24"/>
          <w:szCs w:val="24"/>
        </w:rPr>
        <w:t>currentNetwork</w:t>
      </w:r>
      <w:commentRangeStart w:id="841"/>
      <w:ins w:id="842" w:author="User" w:date="2016-01-13T21:56:00Z">
        <w:r w:rsidR="00CF786D">
          <w:rPr>
            <w:rFonts w:ascii="Times New Roman" w:hAnsi="Times New Roman" w:cs="Times New Roman"/>
            <w:i/>
            <w:sz w:val="24"/>
            <w:szCs w:val="24"/>
          </w:rPr>
          <w:t xml:space="preserve"> </w:t>
        </w:r>
        <w:commentRangeEnd w:id="841"/>
        <w:r w:rsidR="00CF786D">
          <w:rPr>
            <w:rStyle w:val="CommentReference"/>
          </w:rPr>
          <w:commentReference w:id="841"/>
        </w:r>
      </w:ins>
      <w:r w:rsidR="007E13B4">
        <w:rPr>
          <w:rFonts w:ascii="Times New Roman" w:hAnsi="Times New Roman" w:cs="Times New Roman"/>
          <w:sz w:val="24"/>
          <w:szCs w:val="24"/>
        </w:rPr>
        <w:t xml:space="preserve">array </w:t>
      </w:r>
      <w:r>
        <w:rPr>
          <w:rFonts w:ascii="Times New Roman" w:hAnsi="Times New Roman" w:cs="Times New Roman"/>
          <w:sz w:val="24"/>
          <w:szCs w:val="24"/>
        </w:rPr>
        <w:t xml:space="preserve">that was copied into the </w:t>
      </w:r>
      <w:r w:rsidRPr="0098636B">
        <w:rPr>
          <w:rFonts w:ascii="Times New Roman" w:hAnsi="Times New Roman" w:cs="Times New Roman"/>
          <w:i/>
          <w:sz w:val="24"/>
          <w:szCs w:val="24"/>
        </w:rPr>
        <w:t>previousNetwork</w:t>
      </w:r>
      <w:r w:rsidR="007E13B4">
        <w:rPr>
          <w:rFonts w:ascii="Times New Roman" w:hAnsi="Times New Roman" w:cs="Times New Roman"/>
          <w:sz w:val="24"/>
          <w:szCs w:val="24"/>
        </w:rPr>
        <w:t xml:space="preserve"> array</w:t>
      </w:r>
      <w:r>
        <w:rPr>
          <w:rFonts w:ascii="Times New Roman" w:hAnsi="Times New Roman" w:cs="Times New Roman"/>
          <w:sz w:val="24"/>
          <w:szCs w:val="24"/>
        </w:rPr>
        <w:t xml:space="preserve">. </w:t>
      </w:r>
    </w:p>
    <w:p w:rsidR="00B24B3C" w:rsidRPr="0098636B" w:rsidRDefault="00B24B3C" w:rsidP="00B24B3C">
      <w:pPr>
        <w:spacing w:after="0" w:line="240" w:lineRule="auto"/>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98636B">
        <w:rPr>
          <w:rFonts w:ascii="Times New Roman" w:hAnsi="Times New Roman" w:cs="Times New Roman"/>
          <w:i/>
          <w:sz w:val="24"/>
          <w:szCs w:val="24"/>
        </w:rPr>
        <w:t>if(flag == 1)begin</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iteration = 0;</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flag = 0;</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end</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else begin</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iteration = iteration + 1;</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if(iteration &gt;= 10000)</w:t>
      </w:r>
    </w:p>
    <w:p w:rsidR="00B24B3C" w:rsidRPr="0098636B" w:rsidRDefault="00B24B3C" w:rsidP="00B24B3C">
      <w:pPr>
        <w:spacing w:after="0" w:line="24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success = 1;</w:t>
      </w:r>
    </w:p>
    <w:p w:rsidR="00B24B3C" w:rsidRPr="0098636B" w:rsidRDefault="00B24B3C" w:rsidP="00B24B3C">
      <w:pPr>
        <w:spacing w:line="480" w:lineRule="auto"/>
        <w:jc w:val="both"/>
        <w:rPr>
          <w:rFonts w:ascii="Times New Roman" w:hAnsi="Times New Roman" w:cs="Times New Roman"/>
          <w:i/>
          <w:sz w:val="24"/>
          <w:szCs w:val="24"/>
        </w:rPr>
      </w:pP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r>
      <w:r w:rsidRPr="0098636B">
        <w:rPr>
          <w:rFonts w:ascii="Times New Roman" w:hAnsi="Times New Roman" w:cs="Times New Roman"/>
          <w:i/>
          <w:sz w:val="24"/>
          <w:szCs w:val="24"/>
        </w:rPr>
        <w:tab/>
        <w:t>end</w:t>
      </w:r>
    </w:p>
    <w:p w:rsidR="00B24B3C" w:rsidRDefault="00B24B3C" w:rsidP="00FE07A3">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Once the </w:t>
      </w:r>
      <w:r w:rsidRPr="0098636B">
        <w:rPr>
          <w:rFonts w:ascii="Times New Roman" w:hAnsi="Times New Roman" w:cs="Times New Roman"/>
          <w:i/>
          <w:sz w:val="24"/>
          <w:szCs w:val="24"/>
        </w:rPr>
        <w:t>flag</w:t>
      </w:r>
      <w:r>
        <w:rPr>
          <w:rFonts w:ascii="Times New Roman" w:hAnsi="Times New Roman" w:cs="Times New Roman"/>
          <w:sz w:val="24"/>
          <w:szCs w:val="24"/>
        </w:rPr>
        <w:t xml:space="preserve"> is triggered to 1</w:t>
      </w:r>
      <w:r w:rsidR="00DF400B">
        <w:rPr>
          <w:rFonts w:ascii="Times New Roman" w:hAnsi="Times New Roman" w:cs="Times New Roman"/>
          <w:sz w:val="24"/>
          <w:szCs w:val="24"/>
        </w:rPr>
        <w:t xml:space="preserve"> in the code fraction above</w:t>
      </w:r>
      <w:r>
        <w:rPr>
          <w:rFonts w:ascii="Times New Roman" w:hAnsi="Times New Roman" w:cs="Times New Roman"/>
          <w:sz w:val="24"/>
          <w:szCs w:val="24"/>
        </w:rPr>
        <w:t xml:space="preserve">, it will reset the </w:t>
      </w:r>
      <w:r w:rsidRPr="0098636B">
        <w:rPr>
          <w:rFonts w:ascii="Times New Roman" w:hAnsi="Times New Roman" w:cs="Times New Roman"/>
          <w:i/>
          <w:sz w:val="24"/>
          <w:szCs w:val="24"/>
        </w:rPr>
        <w:t>iteration</w:t>
      </w:r>
      <w:r>
        <w:rPr>
          <w:rFonts w:ascii="Times New Roman" w:hAnsi="Times New Roman" w:cs="Times New Roman"/>
          <w:sz w:val="24"/>
          <w:szCs w:val="24"/>
        </w:rPr>
        <w:t xml:space="preserve"> to 0 and trigger the </w:t>
      </w:r>
      <w:r w:rsidRPr="0098636B">
        <w:rPr>
          <w:rFonts w:ascii="Times New Roman" w:hAnsi="Times New Roman" w:cs="Times New Roman"/>
          <w:i/>
          <w:sz w:val="24"/>
          <w:szCs w:val="24"/>
        </w:rPr>
        <w:t>flag</w:t>
      </w:r>
      <w:r>
        <w:rPr>
          <w:rFonts w:ascii="Times New Roman" w:hAnsi="Times New Roman" w:cs="Times New Roman"/>
          <w:sz w:val="24"/>
          <w:szCs w:val="24"/>
        </w:rPr>
        <w:t xml:space="preserve"> back to 0. Otherwise it will increase the </w:t>
      </w:r>
      <w:r w:rsidRPr="00D57CDC">
        <w:rPr>
          <w:rFonts w:ascii="Times New Roman" w:hAnsi="Times New Roman" w:cs="Times New Roman"/>
          <w:i/>
          <w:sz w:val="24"/>
          <w:szCs w:val="24"/>
        </w:rPr>
        <w:t>iteration</w:t>
      </w:r>
      <w:r>
        <w:rPr>
          <w:rFonts w:ascii="Times New Roman" w:hAnsi="Times New Roman" w:cs="Times New Roman"/>
          <w:sz w:val="24"/>
          <w:szCs w:val="24"/>
        </w:rPr>
        <w:t xml:space="preserve"> by adding 1 to it and if the iteration is greater than 10000</w:t>
      </w:r>
      <w:r w:rsidR="0098636B">
        <w:rPr>
          <w:rFonts w:ascii="Times New Roman" w:hAnsi="Times New Roman" w:cs="Times New Roman"/>
          <w:sz w:val="24"/>
          <w:szCs w:val="24"/>
        </w:rPr>
        <w:t xml:space="preserve">,this </w:t>
      </w:r>
      <w:r>
        <w:rPr>
          <w:rFonts w:ascii="Times New Roman" w:hAnsi="Times New Roman" w:cs="Times New Roman"/>
          <w:sz w:val="24"/>
          <w:szCs w:val="24"/>
        </w:rPr>
        <w:t xml:space="preserve">means </w:t>
      </w:r>
      <w:r w:rsidR="0098636B">
        <w:rPr>
          <w:rFonts w:ascii="Times New Roman" w:hAnsi="Times New Roman" w:cs="Times New Roman"/>
          <w:sz w:val="24"/>
          <w:szCs w:val="24"/>
        </w:rPr>
        <w:t xml:space="preserve">that </w:t>
      </w:r>
      <w:r>
        <w:rPr>
          <w:rFonts w:ascii="Times New Roman" w:hAnsi="Times New Roman" w:cs="Times New Roman"/>
          <w:sz w:val="24"/>
          <w:szCs w:val="24"/>
        </w:rPr>
        <w:t xml:space="preserve">the </w:t>
      </w:r>
      <w:r w:rsidRPr="0098636B">
        <w:rPr>
          <w:rFonts w:ascii="Times New Roman" w:hAnsi="Times New Roman" w:cs="Times New Roman"/>
          <w:i/>
          <w:sz w:val="24"/>
          <w:szCs w:val="24"/>
        </w:rPr>
        <w:t>currentNetwork</w:t>
      </w:r>
      <w:r w:rsidR="007E13B4">
        <w:rPr>
          <w:rFonts w:ascii="Times New Roman" w:hAnsi="Times New Roman" w:cs="Times New Roman"/>
          <w:sz w:val="24"/>
          <w:szCs w:val="24"/>
        </w:rPr>
        <w:t xml:space="preserve">array </w:t>
      </w:r>
      <w:r>
        <w:rPr>
          <w:rFonts w:ascii="Times New Roman" w:hAnsi="Times New Roman" w:cs="Times New Roman"/>
          <w:sz w:val="24"/>
          <w:szCs w:val="24"/>
        </w:rPr>
        <w:t xml:space="preserve">is completely updated in the Weight Optimization Block (Block 3) which will then trigger an output </w:t>
      </w:r>
      <w:r w:rsidRPr="0098636B">
        <w:rPr>
          <w:rFonts w:ascii="Times New Roman" w:hAnsi="Times New Roman" w:cs="Times New Roman"/>
          <w:i/>
          <w:sz w:val="24"/>
          <w:szCs w:val="24"/>
        </w:rPr>
        <w:t>success</w:t>
      </w:r>
      <w:r>
        <w:rPr>
          <w:rFonts w:ascii="Times New Roman" w:hAnsi="Times New Roman" w:cs="Times New Roman"/>
          <w:sz w:val="24"/>
          <w:szCs w:val="24"/>
        </w:rPr>
        <w:t xml:space="preserve"> signal </w:t>
      </w:r>
      <w:r w:rsidR="001055A7">
        <w:rPr>
          <w:rFonts w:ascii="Times New Roman" w:hAnsi="Times New Roman" w:cs="Times New Roman"/>
          <w:sz w:val="24"/>
          <w:szCs w:val="24"/>
        </w:rPr>
        <w:t>of</w:t>
      </w:r>
      <w:r>
        <w:rPr>
          <w:rFonts w:ascii="Times New Roman" w:hAnsi="Times New Roman" w:cs="Times New Roman"/>
          <w:sz w:val="24"/>
          <w:szCs w:val="24"/>
        </w:rPr>
        <w:t xml:space="preserve"> "1".</w:t>
      </w:r>
      <w:r w:rsidR="003004D3">
        <w:rPr>
          <w:rFonts w:ascii="Times New Roman" w:hAnsi="Times New Roman" w:cs="Times New Roman"/>
          <w:sz w:val="24"/>
          <w:szCs w:val="24"/>
        </w:rPr>
        <w:tab/>
        <w:t>The iteratio</w:t>
      </w:r>
      <w:r w:rsidR="00747BF1">
        <w:rPr>
          <w:rFonts w:ascii="Times New Roman" w:hAnsi="Times New Roman" w:cs="Times New Roman"/>
          <w:sz w:val="24"/>
          <w:szCs w:val="24"/>
        </w:rPr>
        <w:t xml:space="preserve">n value of 10000 is chosen as </w:t>
      </w:r>
      <w:r w:rsidR="0098636B">
        <w:rPr>
          <w:rFonts w:ascii="Times New Roman" w:hAnsi="Times New Roman" w:cs="Times New Roman"/>
          <w:sz w:val="24"/>
          <w:szCs w:val="24"/>
        </w:rPr>
        <w:t xml:space="preserve">a </w:t>
      </w:r>
      <w:r w:rsidR="00985126">
        <w:rPr>
          <w:rFonts w:ascii="Times New Roman" w:hAnsi="Times New Roman" w:cs="Times New Roman"/>
          <w:sz w:val="24"/>
          <w:szCs w:val="24"/>
        </w:rPr>
        <w:t>randomly large</w:t>
      </w:r>
      <w:r w:rsidR="003004D3">
        <w:rPr>
          <w:rFonts w:ascii="Times New Roman" w:hAnsi="Times New Roman" w:cs="Times New Roman"/>
          <w:sz w:val="24"/>
          <w:szCs w:val="24"/>
        </w:rPr>
        <w:t xml:space="preserve"> value because</w:t>
      </w:r>
      <w:r w:rsidR="00985126">
        <w:rPr>
          <w:rFonts w:ascii="Times New Roman" w:hAnsi="Times New Roman" w:cs="Times New Roman"/>
          <w:sz w:val="24"/>
          <w:szCs w:val="24"/>
        </w:rPr>
        <w:t xml:space="preserve"> this module will </w:t>
      </w:r>
      <w:r w:rsidR="001055A7">
        <w:rPr>
          <w:rFonts w:ascii="Times New Roman" w:hAnsi="Times New Roman" w:cs="Times New Roman"/>
          <w:sz w:val="24"/>
          <w:szCs w:val="24"/>
        </w:rPr>
        <w:t xml:space="preserve">be </w:t>
      </w:r>
      <w:r w:rsidR="00985126">
        <w:rPr>
          <w:rFonts w:ascii="Times New Roman" w:hAnsi="Times New Roman" w:cs="Times New Roman"/>
          <w:sz w:val="24"/>
          <w:szCs w:val="24"/>
        </w:rPr>
        <w:t xml:space="preserve">comparing the </w:t>
      </w:r>
      <w:r w:rsidR="00985126" w:rsidRPr="0098636B">
        <w:rPr>
          <w:rFonts w:ascii="Times New Roman" w:hAnsi="Times New Roman" w:cs="Times New Roman"/>
          <w:i/>
          <w:sz w:val="24"/>
          <w:szCs w:val="24"/>
        </w:rPr>
        <w:t>currentNetwork</w:t>
      </w:r>
      <w:r w:rsidR="00985126">
        <w:rPr>
          <w:rFonts w:ascii="Times New Roman" w:hAnsi="Times New Roman" w:cs="Times New Roman"/>
          <w:sz w:val="24"/>
          <w:szCs w:val="24"/>
        </w:rPr>
        <w:t xml:space="preserve"> array from </w:t>
      </w:r>
      <w:r w:rsidR="001055A7">
        <w:rPr>
          <w:rFonts w:ascii="Times New Roman" w:hAnsi="Times New Roman" w:cs="Times New Roman"/>
          <w:sz w:val="24"/>
          <w:szCs w:val="24"/>
        </w:rPr>
        <w:t xml:space="preserve">the </w:t>
      </w:r>
      <w:r w:rsidR="00985126">
        <w:rPr>
          <w:rFonts w:ascii="Times New Roman" w:hAnsi="Times New Roman" w:cs="Times New Roman"/>
          <w:sz w:val="24"/>
          <w:szCs w:val="24"/>
        </w:rPr>
        <w:t>Weight Optimization Block</w:t>
      </w:r>
      <w:commentRangeStart w:id="843"/>
      <w:ins w:id="844" w:author="User" w:date="2016-01-13T21:56:00Z">
        <w:r w:rsidR="00CF786D">
          <w:rPr>
            <w:rFonts w:ascii="Times New Roman" w:hAnsi="Times New Roman" w:cs="Times New Roman"/>
            <w:sz w:val="24"/>
            <w:szCs w:val="24"/>
          </w:rPr>
          <w:t xml:space="preserve"> </w:t>
        </w:r>
        <w:commentRangeEnd w:id="843"/>
        <w:r w:rsidR="00CF786D">
          <w:rPr>
            <w:rStyle w:val="CommentReference"/>
          </w:rPr>
          <w:commentReference w:id="843"/>
        </w:r>
      </w:ins>
      <w:r w:rsidR="00985126">
        <w:rPr>
          <w:rFonts w:ascii="Times New Roman" w:hAnsi="Times New Roman" w:cs="Times New Roman"/>
          <w:sz w:val="24"/>
          <w:szCs w:val="24"/>
        </w:rPr>
        <w:t xml:space="preserve">(Block 3) with the </w:t>
      </w:r>
      <w:r w:rsidR="00985126" w:rsidRPr="0098636B">
        <w:rPr>
          <w:rFonts w:ascii="Times New Roman" w:hAnsi="Times New Roman" w:cs="Times New Roman"/>
          <w:i/>
          <w:sz w:val="24"/>
          <w:szCs w:val="24"/>
        </w:rPr>
        <w:t>previousNetwork</w:t>
      </w:r>
      <w:r w:rsidR="007E13B4">
        <w:rPr>
          <w:rFonts w:ascii="Times New Roman" w:hAnsi="Times New Roman" w:cs="Times New Roman"/>
          <w:sz w:val="24"/>
          <w:szCs w:val="24"/>
        </w:rPr>
        <w:t xml:space="preserve">array </w:t>
      </w:r>
      <w:r w:rsidR="00985126">
        <w:rPr>
          <w:rFonts w:ascii="Times New Roman" w:hAnsi="Times New Roman" w:cs="Times New Roman"/>
          <w:sz w:val="24"/>
          <w:szCs w:val="24"/>
        </w:rPr>
        <w:t>in this module</w:t>
      </w:r>
      <w:r w:rsidR="00DF400B">
        <w:rPr>
          <w:rFonts w:ascii="Times New Roman" w:hAnsi="Times New Roman" w:cs="Times New Roman"/>
          <w:sz w:val="24"/>
          <w:szCs w:val="24"/>
        </w:rPr>
        <w:t xml:space="preserve">. </w:t>
      </w:r>
      <w:r w:rsidR="00985126">
        <w:rPr>
          <w:rFonts w:ascii="Times New Roman" w:hAnsi="Times New Roman" w:cs="Times New Roman"/>
          <w:sz w:val="24"/>
          <w:szCs w:val="24"/>
        </w:rPr>
        <w:t xml:space="preserve">The </w:t>
      </w:r>
      <w:r w:rsidR="00985126" w:rsidRPr="0098636B">
        <w:rPr>
          <w:rFonts w:ascii="Times New Roman" w:hAnsi="Times New Roman" w:cs="Times New Roman"/>
          <w:i/>
          <w:sz w:val="24"/>
          <w:szCs w:val="24"/>
        </w:rPr>
        <w:t>currentNetwork</w:t>
      </w:r>
      <w:r w:rsidR="007E13B4">
        <w:rPr>
          <w:rFonts w:ascii="Times New Roman" w:hAnsi="Times New Roman" w:cs="Times New Roman"/>
          <w:sz w:val="24"/>
          <w:szCs w:val="24"/>
        </w:rPr>
        <w:t xml:space="preserve">array </w:t>
      </w:r>
      <w:r w:rsidR="00985126">
        <w:rPr>
          <w:rFonts w:ascii="Times New Roman" w:hAnsi="Times New Roman" w:cs="Times New Roman"/>
          <w:sz w:val="24"/>
          <w:szCs w:val="24"/>
        </w:rPr>
        <w:t xml:space="preserve">will get updated with different </w:t>
      </w:r>
      <w:r w:rsidR="001055A7">
        <w:rPr>
          <w:rFonts w:ascii="Times New Roman" w:hAnsi="Times New Roman" w:cs="Times New Roman"/>
          <w:sz w:val="24"/>
          <w:szCs w:val="24"/>
        </w:rPr>
        <w:t>number</w:t>
      </w:r>
      <w:r w:rsidR="00985126">
        <w:rPr>
          <w:rFonts w:ascii="Times New Roman" w:hAnsi="Times New Roman" w:cs="Times New Roman"/>
          <w:sz w:val="24"/>
          <w:szCs w:val="24"/>
        </w:rPr>
        <w:t xml:space="preserve"> of iteration</w:t>
      </w:r>
      <w:r w:rsidR="001055A7">
        <w:rPr>
          <w:rFonts w:ascii="Times New Roman" w:hAnsi="Times New Roman" w:cs="Times New Roman"/>
          <w:sz w:val="24"/>
          <w:szCs w:val="24"/>
        </w:rPr>
        <w:t>s</w:t>
      </w:r>
      <w:r w:rsidR="00985126">
        <w:rPr>
          <w:rFonts w:ascii="Times New Roman" w:hAnsi="Times New Roman" w:cs="Times New Roman"/>
          <w:sz w:val="24"/>
          <w:szCs w:val="24"/>
        </w:rPr>
        <w:t>, so the iteration value</w:t>
      </w:r>
      <w:r w:rsidR="0098636B">
        <w:rPr>
          <w:rFonts w:ascii="Times New Roman" w:hAnsi="Times New Roman" w:cs="Times New Roman"/>
          <w:sz w:val="24"/>
          <w:szCs w:val="24"/>
        </w:rPr>
        <w:t xml:space="preserve"> has to be set as a large value</w:t>
      </w:r>
      <w:r w:rsidR="00985126">
        <w:rPr>
          <w:rFonts w:ascii="Times New Roman" w:hAnsi="Times New Roman" w:cs="Times New Roman"/>
          <w:sz w:val="24"/>
          <w:szCs w:val="24"/>
        </w:rPr>
        <w:t>.</w:t>
      </w:r>
    </w:p>
    <w:p w:rsidR="00DF65F2" w:rsidRDefault="00DF400B" w:rsidP="00FE1D12">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DF65F2">
        <w:rPr>
          <w:rFonts w:ascii="Times New Roman" w:hAnsi="Times New Roman" w:cs="Times New Roman"/>
          <w:sz w:val="24"/>
          <w:szCs w:val="24"/>
        </w:rPr>
        <w:t xml:space="preserve">Due to </w:t>
      </w:r>
      <w:r w:rsidR="0098636B">
        <w:rPr>
          <w:rFonts w:ascii="Times New Roman" w:hAnsi="Times New Roman" w:cs="Times New Roman"/>
          <w:sz w:val="24"/>
          <w:szCs w:val="24"/>
        </w:rPr>
        <w:t xml:space="preserve">the </w:t>
      </w:r>
      <w:r w:rsidR="00DF65F2">
        <w:rPr>
          <w:rFonts w:ascii="Times New Roman" w:hAnsi="Times New Roman" w:cs="Times New Roman"/>
          <w:sz w:val="24"/>
          <w:szCs w:val="24"/>
        </w:rPr>
        <w:t xml:space="preserve">for loop </w:t>
      </w:r>
      <w:r w:rsidR="0098636B">
        <w:rPr>
          <w:rFonts w:ascii="Times New Roman" w:hAnsi="Times New Roman" w:cs="Times New Roman"/>
          <w:sz w:val="24"/>
          <w:szCs w:val="24"/>
        </w:rPr>
        <w:t>usage in V</w:t>
      </w:r>
      <w:r w:rsidR="00DF65F2">
        <w:rPr>
          <w:rFonts w:ascii="Times New Roman" w:hAnsi="Times New Roman" w:cs="Times New Roman"/>
          <w:sz w:val="24"/>
          <w:szCs w:val="24"/>
        </w:rPr>
        <w:t xml:space="preserve">erilog code, the RTL view of this block is too large that </w:t>
      </w:r>
      <w:r w:rsidR="0098636B">
        <w:rPr>
          <w:rFonts w:ascii="Times New Roman" w:hAnsi="Times New Roman" w:cs="Times New Roman"/>
          <w:sz w:val="24"/>
          <w:szCs w:val="24"/>
        </w:rPr>
        <w:t>to be seen in full. Therefore, partial</w:t>
      </w:r>
      <w:r w:rsidR="00DF65F2">
        <w:rPr>
          <w:rFonts w:ascii="Times New Roman" w:hAnsi="Times New Roman" w:cs="Times New Roman"/>
          <w:sz w:val="24"/>
          <w:szCs w:val="24"/>
        </w:rPr>
        <w:t xml:space="preserve"> RTL of </w:t>
      </w:r>
      <w:r w:rsidR="0098636B">
        <w:rPr>
          <w:rFonts w:ascii="Times New Roman" w:hAnsi="Times New Roman" w:cs="Times New Roman"/>
          <w:sz w:val="24"/>
          <w:szCs w:val="24"/>
        </w:rPr>
        <w:t xml:space="preserve">the Iteration-Check Block for </w:t>
      </w:r>
      <w:r w:rsidR="00DF65F2">
        <w:rPr>
          <w:rFonts w:ascii="Times New Roman" w:hAnsi="Times New Roman" w:cs="Times New Roman"/>
          <w:sz w:val="24"/>
          <w:szCs w:val="24"/>
        </w:rPr>
        <w:t xml:space="preserve">the </w:t>
      </w:r>
      <w:r w:rsidR="00DF65F2" w:rsidRPr="0098636B">
        <w:rPr>
          <w:rFonts w:ascii="Times New Roman" w:hAnsi="Times New Roman" w:cs="Times New Roman"/>
          <w:i/>
          <w:sz w:val="24"/>
          <w:szCs w:val="24"/>
        </w:rPr>
        <w:t>previousNetwork</w:t>
      </w:r>
      <w:r w:rsidR="00DF65F2">
        <w:rPr>
          <w:rFonts w:ascii="Times New Roman" w:hAnsi="Times New Roman" w:cs="Times New Roman"/>
          <w:sz w:val="24"/>
          <w:szCs w:val="24"/>
        </w:rPr>
        <w:t xml:space="preserve"> array and </w:t>
      </w:r>
      <w:r w:rsidR="00DF65F2" w:rsidRPr="0098636B">
        <w:rPr>
          <w:rFonts w:ascii="Times New Roman" w:hAnsi="Times New Roman" w:cs="Times New Roman"/>
          <w:i/>
          <w:sz w:val="24"/>
          <w:szCs w:val="24"/>
        </w:rPr>
        <w:t>currentNetwork</w:t>
      </w:r>
      <w:r w:rsidR="00DF65F2">
        <w:rPr>
          <w:rFonts w:ascii="Times New Roman" w:hAnsi="Times New Roman" w:cs="Times New Roman"/>
          <w:sz w:val="24"/>
          <w:szCs w:val="24"/>
        </w:rPr>
        <w:t xml:space="preserve"> array </w:t>
      </w:r>
      <w:r w:rsidR="00D57CDC">
        <w:rPr>
          <w:rFonts w:ascii="Times New Roman" w:hAnsi="Times New Roman" w:cs="Times New Roman"/>
          <w:sz w:val="24"/>
          <w:szCs w:val="24"/>
        </w:rPr>
        <w:t>is as indicated in Figure 3.6.2</w:t>
      </w:r>
      <w:r w:rsidR="00DF65F2">
        <w:rPr>
          <w:rFonts w:ascii="Times New Roman" w:hAnsi="Times New Roman" w:cs="Times New Roman"/>
          <w:sz w:val="24"/>
          <w:szCs w:val="24"/>
        </w:rPr>
        <w:t>.</w:t>
      </w:r>
    </w:p>
    <w:p w:rsidR="00DF65F2" w:rsidRDefault="00DF65F2" w:rsidP="00D57CDC">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5731510" cy="5331330"/>
            <wp:effectExtent l="19050" t="0" r="2540" b="0"/>
            <wp:docPr id="9" name="Picture 4" descr="C:\Users\Feng\Desktop\Final FYP Folder\result\iteration rt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ng\Desktop\Final FYP Folder\result\iteration rtl.tif"/>
                    <pic:cNvPicPr>
                      <a:picLocks noChangeAspect="1" noChangeArrowheads="1"/>
                    </pic:cNvPicPr>
                  </pic:nvPicPr>
                  <pic:blipFill>
                    <a:blip r:embed="rId27"/>
                    <a:srcRect/>
                    <a:stretch>
                      <a:fillRect/>
                    </a:stretch>
                  </pic:blipFill>
                  <pic:spPr bwMode="auto">
                    <a:xfrm>
                      <a:off x="0" y="0"/>
                      <a:ext cx="5731510" cy="5331330"/>
                    </a:xfrm>
                    <a:prstGeom prst="rect">
                      <a:avLst/>
                    </a:prstGeom>
                    <a:noFill/>
                    <a:ln w="9525">
                      <a:noFill/>
                      <a:miter lim="800000"/>
                      <a:headEnd/>
                      <a:tailEnd/>
                    </a:ln>
                  </pic:spPr>
                </pic:pic>
              </a:graphicData>
            </a:graphic>
          </wp:inline>
        </w:drawing>
      </w:r>
    </w:p>
    <w:p w:rsidR="00DF65F2" w:rsidRPr="0098636B" w:rsidRDefault="00D57CDC" w:rsidP="00DF65F2">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Figure 3.6.2</w:t>
      </w:r>
      <w:r w:rsidR="00DF65F2" w:rsidRPr="0098636B">
        <w:rPr>
          <w:rFonts w:ascii="Times New Roman" w:hAnsi="Times New Roman" w:cs="Times New Roman"/>
          <w:sz w:val="24"/>
          <w:szCs w:val="24"/>
        </w:rPr>
        <w:t xml:space="preserve">: </w:t>
      </w:r>
      <w:r w:rsidR="0098636B" w:rsidRPr="0098636B">
        <w:rPr>
          <w:rFonts w:ascii="Times New Roman" w:hAnsi="Times New Roman" w:cs="Times New Roman"/>
          <w:sz w:val="24"/>
          <w:szCs w:val="24"/>
        </w:rPr>
        <w:t>Partial RTL V</w:t>
      </w:r>
      <w:r w:rsidR="00DF65F2" w:rsidRPr="0098636B">
        <w:rPr>
          <w:rFonts w:ascii="Times New Roman" w:hAnsi="Times New Roman" w:cs="Times New Roman"/>
          <w:sz w:val="24"/>
          <w:szCs w:val="24"/>
        </w:rPr>
        <w:t xml:space="preserve">iew of </w:t>
      </w:r>
      <w:r w:rsidR="0098636B" w:rsidRPr="0098636B">
        <w:rPr>
          <w:rFonts w:ascii="Times New Roman" w:hAnsi="Times New Roman" w:cs="Times New Roman"/>
          <w:sz w:val="24"/>
          <w:szCs w:val="24"/>
        </w:rPr>
        <w:t xml:space="preserve">the </w:t>
      </w:r>
      <w:r w:rsidR="00DF65F2" w:rsidRPr="0098636B">
        <w:rPr>
          <w:rFonts w:ascii="Times New Roman" w:hAnsi="Times New Roman" w:cs="Times New Roman"/>
          <w:sz w:val="24"/>
          <w:szCs w:val="24"/>
        </w:rPr>
        <w:t>Iteration Check Block</w:t>
      </w:r>
    </w:p>
    <w:p w:rsidR="00B24B3C" w:rsidRDefault="00DF65F2" w:rsidP="00FE1D12">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r>
      <w:r w:rsidR="00F0172D">
        <w:rPr>
          <w:rFonts w:ascii="Times New Roman" w:hAnsi="Times New Roman" w:cs="Times New Roman"/>
          <w:sz w:val="24"/>
          <w:szCs w:val="24"/>
        </w:rPr>
        <w:t xml:space="preserve">To </w:t>
      </w:r>
      <w:r w:rsidR="0098636B">
        <w:rPr>
          <w:rFonts w:ascii="Times New Roman" w:hAnsi="Times New Roman" w:cs="Times New Roman"/>
          <w:sz w:val="24"/>
          <w:szCs w:val="24"/>
        </w:rPr>
        <w:t>en</w:t>
      </w:r>
      <w:r w:rsidR="00F0172D">
        <w:rPr>
          <w:rFonts w:ascii="Times New Roman" w:hAnsi="Times New Roman" w:cs="Times New Roman"/>
          <w:sz w:val="24"/>
          <w:szCs w:val="24"/>
        </w:rPr>
        <w:t xml:space="preserve">sure the code fractions above are </w:t>
      </w:r>
      <w:r w:rsidR="001055A7">
        <w:rPr>
          <w:rFonts w:ascii="Times New Roman" w:hAnsi="Times New Roman" w:cs="Times New Roman"/>
          <w:sz w:val="24"/>
          <w:szCs w:val="24"/>
        </w:rPr>
        <w:t>functionally accurate</w:t>
      </w:r>
      <w:r w:rsidR="00F0172D">
        <w:rPr>
          <w:rFonts w:ascii="Times New Roman" w:hAnsi="Times New Roman" w:cs="Times New Roman"/>
          <w:sz w:val="24"/>
          <w:szCs w:val="24"/>
        </w:rPr>
        <w:t>, a proper test be</w:t>
      </w:r>
      <w:r w:rsidR="00D57CDC">
        <w:rPr>
          <w:rFonts w:ascii="Times New Roman" w:hAnsi="Times New Roman" w:cs="Times New Roman"/>
          <w:sz w:val="24"/>
          <w:szCs w:val="24"/>
        </w:rPr>
        <w:t>nch code as shown in Figure 3.6.3</w:t>
      </w:r>
      <w:r w:rsidR="00F0172D">
        <w:rPr>
          <w:rFonts w:ascii="Times New Roman" w:hAnsi="Times New Roman" w:cs="Times New Roman"/>
          <w:sz w:val="24"/>
          <w:szCs w:val="24"/>
        </w:rPr>
        <w:t xml:space="preserve"> was written </w:t>
      </w:r>
      <w:r w:rsidR="001055A7">
        <w:rPr>
          <w:rFonts w:ascii="Times New Roman" w:hAnsi="Times New Roman" w:cs="Times New Roman"/>
          <w:sz w:val="24"/>
          <w:szCs w:val="24"/>
        </w:rPr>
        <w:t>for verification purposes</w:t>
      </w:r>
      <w:r w:rsidR="00F0172D">
        <w:rPr>
          <w:rFonts w:ascii="Times New Roman" w:hAnsi="Times New Roman" w:cs="Times New Roman"/>
          <w:sz w:val="24"/>
          <w:szCs w:val="24"/>
        </w:rPr>
        <w:t xml:space="preserve">. The </w:t>
      </w:r>
      <w:r w:rsidR="00F0172D" w:rsidRPr="0098636B">
        <w:rPr>
          <w:rFonts w:ascii="Times New Roman" w:hAnsi="Times New Roman" w:cs="Times New Roman"/>
          <w:i/>
          <w:sz w:val="24"/>
          <w:szCs w:val="24"/>
        </w:rPr>
        <w:t>currentNetwork</w:t>
      </w:r>
      <w:r>
        <w:rPr>
          <w:rFonts w:ascii="Times New Roman" w:hAnsi="Times New Roman" w:cs="Times New Roman"/>
          <w:sz w:val="24"/>
          <w:szCs w:val="24"/>
        </w:rPr>
        <w:t xml:space="preserve"> array</w:t>
      </w:r>
      <w:r w:rsidR="00F0172D">
        <w:rPr>
          <w:rFonts w:ascii="Times New Roman" w:hAnsi="Times New Roman" w:cs="Times New Roman"/>
          <w:sz w:val="24"/>
          <w:szCs w:val="24"/>
        </w:rPr>
        <w:t xml:space="preserve"> is assigned with </w:t>
      </w:r>
      <w:r w:rsidR="001055A7">
        <w:rPr>
          <w:rFonts w:ascii="Times New Roman" w:hAnsi="Times New Roman" w:cs="Times New Roman"/>
          <w:sz w:val="24"/>
          <w:szCs w:val="24"/>
        </w:rPr>
        <w:t xml:space="preserve">a </w:t>
      </w:r>
      <w:r w:rsidR="00F0172D">
        <w:rPr>
          <w:rFonts w:ascii="Times New Roman" w:hAnsi="Times New Roman" w:cs="Times New Roman"/>
          <w:sz w:val="24"/>
          <w:szCs w:val="24"/>
        </w:rPr>
        <w:t xml:space="preserve">default value </w:t>
      </w:r>
      <w:r w:rsidR="001055A7">
        <w:rPr>
          <w:rFonts w:ascii="Times New Roman" w:hAnsi="Times New Roman" w:cs="Times New Roman"/>
          <w:sz w:val="24"/>
          <w:szCs w:val="24"/>
        </w:rPr>
        <w:t xml:space="preserve">of </w:t>
      </w:r>
      <w:r w:rsidR="00F0172D">
        <w:rPr>
          <w:rFonts w:ascii="Times New Roman" w:hAnsi="Times New Roman" w:cs="Times New Roman"/>
          <w:sz w:val="24"/>
          <w:szCs w:val="24"/>
        </w:rPr>
        <w:t xml:space="preserve">"1" to </w:t>
      </w:r>
      <w:r w:rsidR="0098636B">
        <w:rPr>
          <w:rFonts w:ascii="Times New Roman" w:hAnsi="Times New Roman" w:cs="Times New Roman"/>
          <w:sz w:val="24"/>
          <w:szCs w:val="24"/>
        </w:rPr>
        <w:t xml:space="preserve">be </w:t>
      </w:r>
      <w:r w:rsidR="00F0172D">
        <w:rPr>
          <w:rFonts w:ascii="Times New Roman" w:hAnsi="Times New Roman" w:cs="Times New Roman"/>
          <w:sz w:val="24"/>
          <w:szCs w:val="24"/>
        </w:rPr>
        <w:t>fill</w:t>
      </w:r>
      <w:r w:rsidR="0098636B">
        <w:rPr>
          <w:rFonts w:ascii="Times New Roman" w:hAnsi="Times New Roman" w:cs="Times New Roman"/>
          <w:sz w:val="24"/>
          <w:szCs w:val="24"/>
        </w:rPr>
        <w:t>ed</w:t>
      </w:r>
      <w:r w:rsidR="00F0172D">
        <w:rPr>
          <w:rFonts w:ascii="Times New Roman" w:hAnsi="Times New Roman" w:cs="Times New Roman"/>
          <w:sz w:val="24"/>
          <w:szCs w:val="24"/>
        </w:rPr>
        <w:t xml:space="preserve"> in</w:t>
      </w:r>
      <w:r w:rsidR="0098636B">
        <w:rPr>
          <w:rFonts w:ascii="Times New Roman" w:hAnsi="Times New Roman" w:cs="Times New Roman"/>
          <w:sz w:val="24"/>
          <w:szCs w:val="24"/>
        </w:rPr>
        <w:t>to</w:t>
      </w:r>
      <w:r w:rsidR="00F0172D">
        <w:rPr>
          <w:rFonts w:ascii="Times New Roman" w:hAnsi="Times New Roman" w:cs="Times New Roman"/>
          <w:sz w:val="24"/>
          <w:szCs w:val="24"/>
        </w:rPr>
        <w:t xml:space="preserve"> the array. A zero was assigned to the </w:t>
      </w:r>
      <w:r w:rsidR="00F0172D" w:rsidRPr="0098636B">
        <w:rPr>
          <w:rFonts w:ascii="Times New Roman" w:hAnsi="Times New Roman" w:cs="Times New Roman"/>
          <w:i/>
          <w:sz w:val="24"/>
          <w:szCs w:val="24"/>
        </w:rPr>
        <w:t>currentNetwork</w:t>
      </w:r>
      <w:r>
        <w:rPr>
          <w:rFonts w:ascii="Times New Roman" w:hAnsi="Times New Roman" w:cs="Times New Roman"/>
          <w:sz w:val="24"/>
          <w:szCs w:val="24"/>
        </w:rPr>
        <w:t xml:space="preserve">array </w:t>
      </w:r>
      <w:r w:rsidR="00F0172D">
        <w:rPr>
          <w:rFonts w:ascii="Times New Roman" w:hAnsi="Times New Roman" w:cs="Times New Roman"/>
          <w:sz w:val="24"/>
          <w:szCs w:val="24"/>
        </w:rPr>
        <w:t xml:space="preserve">at </w:t>
      </w:r>
      <w:r w:rsidR="0098636B">
        <w:rPr>
          <w:rFonts w:ascii="Times New Roman" w:hAnsi="Times New Roman" w:cs="Times New Roman"/>
          <w:sz w:val="24"/>
          <w:szCs w:val="24"/>
        </w:rPr>
        <w:t xml:space="preserve">different time delays of </w:t>
      </w:r>
      <w:r w:rsidR="00F0172D">
        <w:rPr>
          <w:rFonts w:ascii="Times New Roman" w:hAnsi="Times New Roman" w:cs="Times New Roman"/>
          <w:sz w:val="24"/>
          <w:szCs w:val="24"/>
        </w:rPr>
        <w:t>#100, #300 and #500</w:t>
      </w:r>
      <w:r w:rsidR="0098636B">
        <w:rPr>
          <w:rFonts w:ascii="Times New Roman" w:hAnsi="Times New Roman" w:cs="Times New Roman"/>
          <w:sz w:val="24"/>
          <w:szCs w:val="24"/>
        </w:rPr>
        <w:t xml:space="preserve"> respectively</w:t>
      </w:r>
      <w:r w:rsidR="00F0172D">
        <w:rPr>
          <w:rFonts w:ascii="Times New Roman" w:hAnsi="Times New Roman" w:cs="Times New Roman"/>
          <w:sz w:val="24"/>
          <w:szCs w:val="24"/>
        </w:rPr>
        <w:t>, so that the iteration will reset to zero.</w:t>
      </w:r>
    </w:p>
    <w:p w:rsidR="00F0172D" w:rsidRDefault="0098636B" w:rsidP="00D57CDC">
      <w:pPr>
        <w:spacing w:after="0" w:line="240" w:lineRule="auto"/>
        <w:jc w:val="center"/>
        <w:rPr>
          <w:rFonts w:ascii="Times New Roman" w:hAnsi="Times New Roman" w:cs="Times New Roman"/>
          <w:b/>
          <w:sz w:val="24"/>
          <w:szCs w:val="24"/>
        </w:rPr>
      </w:pPr>
      <w:r w:rsidRPr="0098636B">
        <w:rPr>
          <w:rFonts w:ascii="Times New Roman" w:hAnsi="Times New Roman" w:cs="Times New Roman"/>
          <w:b/>
          <w:noProof/>
          <w:sz w:val="24"/>
          <w:szCs w:val="24"/>
          <w:lang w:eastAsia="en-MY"/>
        </w:rPr>
        <w:lastRenderedPageBreak/>
        <w:drawing>
          <wp:inline distT="0" distB="0" distL="0" distR="0">
            <wp:extent cx="4338320" cy="3572510"/>
            <wp:effectExtent l="19050" t="0" r="5080" b="0"/>
            <wp:docPr id="83" name="Picture 29" descr="C:\Users\Feng\Desktop\Final FYP Folder\Flow chart\t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eng\Desktop\Final FYP Folder\Flow chart\tb.tif"/>
                    <pic:cNvPicPr>
                      <a:picLocks noChangeAspect="1" noChangeArrowheads="1"/>
                    </pic:cNvPicPr>
                  </pic:nvPicPr>
                  <pic:blipFill>
                    <a:blip r:embed="rId28"/>
                    <a:srcRect/>
                    <a:stretch>
                      <a:fillRect/>
                    </a:stretch>
                  </pic:blipFill>
                  <pic:spPr bwMode="auto">
                    <a:xfrm>
                      <a:off x="0" y="0"/>
                      <a:ext cx="4338320" cy="3572510"/>
                    </a:xfrm>
                    <a:prstGeom prst="rect">
                      <a:avLst/>
                    </a:prstGeom>
                    <a:noFill/>
                    <a:ln w="9525">
                      <a:noFill/>
                      <a:miter lim="800000"/>
                      <a:headEnd/>
                      <a:tailEnd/>
                    </a:ln>
                  </pic:spPr>
                </pic:pic>
              </a:graphicData>
            </a:graphic>
          </wp:inline>
        </w:drawing>
      </w:r>
    </w:p>
    <w:p w:rsidR="00FE1D12" w:rsidRPr="0098636B" w:rsidRDefault="00D57CDC" w:rsidP="00F0172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3.6.</w:t>
      </w:r>
      <w:r w:rsidR="0098636B" w:rsidRPr="0098636B">
        <w:rPr>
          <w:rFonts w:ascii="Times New Roman" w:hAnsi="Times New Roman" w:cs="Times New Roman"/>
          <w:sz w:val="24"/>
          <w:szCs w:val="24"/>
        </w:rPr>
        <w:t>3</w:t>
      </w:r>
      <w:r w:rsidR="00F0172D" w:rsidRPr="0098636B">
        <w:rPr>
          <w:rFonts w:ascii="Times New Roman" w:hAnsi="Times New Roman" w:cs="Times New Roman"/>
          <w:sz w:val="24"/>
          <w:szCs w:val="24"/>
        </w:rPr>
        <w:t xml:space="preserve">: </w:t>
      </w:r>
      <w:r w:rsidR="0098636B" w:rsidRPr="0098636B">
        <w:rPr>
          <w:rFonts w:ascii="Times New Roman" w:hAnsi="Times New Roman" w:cs="Times New Roman"/>
          <w:sz w:val="24"/>
          <w:szCs w:val="24"/>
        </w:rPr>
        <w:t>Testbench Code for the Iteration-Check Module</w:t>
      </w:r>
    </w:p>
    <w:p w:rsidR="00CE5F67" w:rsidRDefault="00CE5F67">
      <w:pPr>
        <w:rPr>
          <w:rFonts w:ascii="Times New Roman" w:hAnsi="Times New Roman" w:cs="Times New Roman"/>
          <w:b/>
          <w:sz w:val="24"/>
          <w:szCs w:val="24"/>
        </w:rPr>
      </w:pPr>
      <w:r>
        <w:rPr>
          <w:rFonts w:ascii="Times New Roman" w:hAnsi="Times New Roman" w:cs="Times New Roman"/>
          <w:b/>
          <w:sz w:val="24"/>
          <w:szCs w:val="24"/>
        </w:rPr>
        <w:br w:type="page"/>
      </w:r>
    </w:p>
    <w:p w:rsidR="007E13B4" w:rsidRPr="00634891" w:rsidRDefault="007E13B4" w:rsidP="00634891">
      <w:pPr>
        <w:pStyle w:val="Heading3"/>
        <w:spacing w:before="0" w:after="240" w:line="480" w:lineRule="auto"/>
        <w:rPr>
          <w:rFonts w:ascii="Times New Roman" w:hAnsi="Times New Roman" w:cs="Times New Roman"/>
          <w:color w:val="auto"/>
          <w:sz w:val="24"/>
          <w:szCs w:val="24"/>
        </w:rPr>
      </w:pPr>
      <w:bookmarkStart w:id="845" w:name="_Toc440455514"/>
      <w:bookmarkStart w:id="846" w:name="_Toc440455949"/>
      <w:r w:rsidRPr="00634891">
        <w:rPr>
          <w:rFonts w:ascii="Times New Roman" w:hAnsi="Times New Roman" w:cs="Times New Roman"/>
          <w:color w:val="auto"/>
          <w:sz w:val="24"/>
          <w:szCs w:val="24"/>
        </w:rPr>
        <w:lastRenderedPageBreak/>
        <w:t>3.5 Voting System Block</w:t>
      </w:r>
      <w:bookmarkEnd w:id="845"/>
      <w:bookmarkEnd w:id="846"/>
    </w:p>
    <w:p w:rsidR="0083505D" w:rsidRDefault="007E13B4" w:rsidP="00634891">
      <w:pPr>
        <w:spacing w:after="240" w:line="480" w:lineRule="auto"/>
        <w:jc w:val="both"/>
        <w:rPr>
          <w:rFonts w:ascii="Times New Roman" w:hAnsi="Times New Roman" w:cs="Times New Roman"/>
          <w:sz w:val="24"/>
          <w:szCs w:val="24"/>
        </w:rPr>
      </w:pPr>
      <w:r>
        <w:rPr>
          <w:rFonts w:ascii="Times New Roman" w:hAnsi="Times New Roman" w:cs="Times New Roman"/>
          <w:b/>
          <w:sz w:val="24"/>
          <w:szCs w:val="24"/>
        </w:rPr>
        <w:tab/>
      </w:r>
      <w:r w:rsidR="00B1684C" w:rsidRPr="00B1684C">
        <w:rPr>
          <w:rFonts w:ascii="Times New Roman" w:hAnsi="Times New Roman" w:cs="Times New Roman"/>
          <w:sz w:val="24"/>
          <w:szCs w:val="24"/>
        </w:rPr>
        <w:t xml:space="preserve">The </w:t>
      </w:r>
      <w:r w:rsidRPr="004037E5">
        <w:rPr>
          <w:rFonts w:ascii="Times New Roman" w:hAnsi="Times New Roman" w:cs="Times New Roman"/>
          <w:sz w:val="24"/>
          <w:szCs w:val="24"/>
        </w:rPr>
        <w:t xml:space="preserve">Voting System Block (Block 5) is a </w:t>
      </w:r>
      <w:r>
        <w:rPr>
          <w:rFonts w:ascii="Times New Roman" w:hAnsi="Times New Roman" w:cs="Times New Roman"/>
          <w:sz w:val="24"/>
          <w:szCs w:val="24"/>
        </w:rPr>
        <w:t xml:space="preserve">module </w:t>
      </w:r>
      <w:r w:rsidR="00B1684C">
        <w:rPr>
          <w:rFonts w:ascii="Times New Roman" w:hAnsi="Times New Roman" w:cs="Times New Roman"/>
          <w:sz w:val="24"/>
          <w:szCs w:val="24"/>
        </w:rPr>
        <w:t>used</w:t>
      </w:r>
      <w:r>
        <w:rPr>
          <w:rFonts w:ascii="Times New Roman" w:hAnsi="Times New Roman" w:cs="Times New Roman"/>
          <w:sz w:val="24"/>
          <w:szCs w:val="24"/>
        </w:rPr>
        <w:t xml:space="preserve"> to obtain the </w:t>
      </w:r>
      <w:r w:rsidRPr="00B1684C">
        <w:rPr>
          <w:rFonts w:ascii="Times New Roman" w:hAnsi="Times New Roman" w:cs="Times New Roman"/>
          <w:i/>
          <w:sz w:val="24"/>
          <w:szCs w:val="24"/>
        </w:rPr>
        <w:t>votedNetwork</w:t>
      </w:r>
      <w:r>
        <w:rPr>
          <w:rFonts w:ascii="Times New Roman" w:hAnsi="Times New Roman" w:cs="Times New Roman"/>
          <w:sz w:val="24"/>
          <w:szCs w:val="24"/>
        </w:rPr>
        <w:t xml:space="preserve"> array from three </w:t>
      </w:r>
      <w:r w:rsidR="0083505D">
        <w:rPr>
          <w:rFonts w:ascii="Times New Roman" w:hAnsi="Times New Roman" w:cs="Times New Roman"/>
          <w:sz w:val="24"/>
          <w:szCs w:val="24"/>
        </w:rPr>
        <w:t xml:space="preserve">different </w:t>
      </w:r>
      <w:r>
        <w:rPr>
          <w:rFonts w:ascii="Times New Roman" w:hAnsi="Times New Roman" w:cs="Times New Roman"/>
          <w:sz w:val="24"/>
          <w:szCs w:val="24"/>
        </w:rPr>
        <w:t>candidate network array</w:t>
      </w:r>
      <w:r w:rsidR="00B1684C">
        <w:rPr>
          <w:rFonts w:ascii="Times New Roman" w:hAnsi="Times New Roman" w:cs="Times New Roman"/>
          <w:sz w:val="24"/>
          <w:szCs w:val="24"/>
        </w:rPr>
        <w:t>s</w:t>
      </w:r>
      <w:r w:rsidR="0083505D">
        <w:rPr>
          <w:rFonts w:ascii="Times New Roman" w:hAnsi="Times New Roman" w:cs="Times New Roman"/>
          <w:sz w:val="24"/>
          <w:szCs w:val="24"/>
        </w:rPr>
        <w:t xml:space="preserve"> to </w:t>
      </w:r>
      <w:r w:rsidR="00B1684C">
        <w:rPr>
          <w:rFonts w:ascii="Times New Roman" w:hAnsi="Times New Roman" w:cs="Times New Roman"/>
          <w:sz w:val="24"/>
          <w:szCs w:val="24"/>
        </w:rPr>
        <w:t xml:space="preserve">begin voting </w:t>
      </w:r>
      <w:r w:rsidR="0083505D">
        <w:rPr>
          <w:rFonts w:ascii="Times New Roman" w:hAnsi="Times New Roman" w:cs="Times New Roman"/>
          <w:sz w:val="24"/>
          <w:szCs w:val="24"/>
        </w:rPr>
        <w:t xml:space="preserve">as shown </w:t>
      </w:r>
      <w:r w:rsidR="00B1684C">
        <w:rPr>
          <w:rFonts w:ascii="Times New Roman" w:hAnsi="Times New Roman" w:cs="Times New Roman"/>
          <w:sz w:val="24"/>
          <w:szCs w:val="24"/>
        </w:rPr>
        <w:t xml:space="preserve">in the </w:t>
      </w:r>
      <w:r w:rsidR="0083505D">
        <w:rPr>
          <w:rFonts w:ascii="Times New Roman" w:hAnsi="Times New Roman" w:cs="Times New Roman"/>
          <w:sz w:val="24"/>
          <w:szCs w:val="24"/>
        </w:rPr>
        <w:t xml:space="preserve">flow chart </w:t>
      </w:r>
      <w:r w:rsidR="004B6B69">
        <w:rPr>
          <w:rFonts w:ascii="Times New Roman" w:hAnsi="Times New Roman" w:cs="Times New Roman"/>
          <w:sz w:val="24"/>
          <w:szCs w:val="24"/>
        </w:rPr>
        <w:t>of Figure 3.7.1</w:t>
      </w:r>
      <w:r w:rsidR="00B1684C">
        <w:rPr>
          <w:rFonts w:ascii="Times New Roman" w:hAnsi="Times New Roman" w:cs="Times New Roman"/>
          <w:sz w:val="24"/>
          <w:szCs w:val="24"/>
        </w:rPr>
        <w:t>. The</w:t>
      </w:r>
      <w:r>
        <w:rPr>
          <w:rFonts w:ascii="Times New Roman" w:hAnsi="Times New Roman" w:cs="Times New Roman"/>
          <w:sz w:val="24"/>
          <w:szCs w:val="24"/>
        </w:rPr>
        <w:t xml:space="preserve"> voting system is </w:t>
      </w:r>
      <w:r w:rsidR="00B1684C">
        <w:rPr>
          <w:rFonts w:ascii="Times New Roman" w:hAnsi="Times New Roman" w:cs="Times New Roman"/>
          <w:sz w:val="24"/>
          <w:szCs w:val="24"/>
        </w:rPr>
        <w:t xml:space="preserve">being made up of </w:t>
      </w:r>
      <w:r>
        <w:rPr>
          <w:rFonts w:ascii="Times New Roman" w:hAnsi="Times New Roman" w:cs="Times New Roman"/>
          <w:sz w:val="24"/>
          <w:szCs w:val="24"/>
        </w:rPr>
        <w:t>three candidate</w:t>
      </w:r>
      <w:r w:rsidR="00B1684C">
        <w:rPr>
          <w:rFonts w:ascii="Times New Roman" w:hAnsi="Times New Roman" w:cs="Times New Roman"/>
          <w:sz w:val="24"/>
          <w:szCs w:val="24"/>
        </w:rPr>
        <w:t>sc</w:t>
      </w:r>
      <w:commentRangeStart w:id="847"/>
      <w:ins w:id="848" w:author="User" w:date="2016-01-13T21:57:00Z">
        <w:r w:rsidR="00CF786D">
          <w:rPr>
            <w:rFonts w:ascii="Times New Roman" w:hAnsi="Times New Roman" w:cs="Times New Roman"/>
            <w:sz w:val="24"/>
            <w:szCs w:val="24"/>
          </w:rPr>
          <w:t xml:space="preserve"> </w:t>
        </w:r>
        <w:commentRangeEnd w:id="847"/>
        <w:r w:rsidR="00CF786D">
          <w:rPr>
            <w:rStyle w:val="CommentReference"/>
          </w:rPr>
          <w:commentReference w:id="847"/>
        </w:r>
      </w:ins>
      <w:r w:rsidR="00B1684C">
        <w:rPr>
          <w:rFonts w:ascii="Times New Roman" w:hAnsi="Times New Roman" w:cs="Times New Roman"/>
          <w:sz w:val="24"/>
          <w:szCs w:val="24"/>
        </w:rPr>
        <w:t xml:space="preserve">ompeting to win a </w:t>
      </w:r>
      <w:commentRangeStart w:id="849"/>
      <w:r w:rsidR="00CF786D" w:rsidRPr="00CF786D">
        <w:rPr>
          <w:rFonts w:ascii="Times New Roman" w:hAnsi="Times New Roman" w:cs="Times New Roman"/>
          <w:sz w:val="24"/>
          <w:szCs w:val="24"/>
          <w:highlight w:val="yellow"/>
        </w:rPr>
        <w:t>position. The data array is represented as the position, so this voting system will have to wait for all three candidate seats to be fully taken to start the vote. The code fraction below shows</w:t>
      </w:r>
      <w:commentRangeStart w:id="850"/>
      <w:ins w:id="851" w:author="User" w:date="2016-01-13T21:58:00Z">
        <w:r w:rsidR="007823B0">
          <w:rPr>
            <w:rFonts w:ascii="Times New Roman" w:hAnsi="Times New Roman" w:cs="Times New Roman"/>
            <w:sz w:val="24"/>
            <w:szCs w:val="24"/>
            <w:highlight w:val="yellow"/>
          </w:rPr>
          <w:t xml:space="preserve"> </w:t>
        </w:r>
      </w:ins>
      <w:commentRangeEnd w:id="850"/>
      <w:ins w:id="852" w:author="User" w:date="2016-01-13T21:59:00Z">
        <w:r w:rsidR="007823B0">
          <w:rPr>
            <w:rStyle w:val="CommentReference"/>
          </w:rPr>
          <w:commentReference w:id="850"/>
        </w:r>
      </w:ins>
      <w:r w:rsidR="00CF786D" w:rsidRPr="00CF786D">
        <w:rPr>
          <w:rFonts w:ascii="Times New Roman" w:hAnsi="Times New Roman" w:cs="Times New Roman"/>
          <w:sz w:val="24"/>
          <w:szCs w:val="24"/>
          <w:highlight w:val="yellow"/>
        </w:rPr>
        <w:t xml:space="preserve">the </w:t>
      </w:r>
      <w:r w:rsidR="00CF786D" w:rsidRPr="00CF786D">
        <w:rPr>
          <w:rFonts w:ascii="Times New Roman" w:hAnsi="Times New Roman" w:cs="Times New Roman"/>
          <w:i/>
          <w:sz w:val="24"/>
          <w:szCs w:val="24"/>
          <w:highlight w:val="yellow"/>
        </w:rPr>
        <w:t>candidatesNetwork</w:t>
      </w:r>
      <w:r w:rsidR="00CF786D" w:rsidRPr="00CF786D">
        <w:rPr>
          <w:rFonts w:ascii="Times New Roman" w:hAnsi="Times New Roman" w:cs="Times New Roman"/>
          <w:sz w:val="24"/>
          <w:szCs w:val="24"/>
          <w:highlight w:val="yellow"/>
        </w:rPr>
        <w:t xml:space="preserve"> array and the data array being copied into the </w:t>
      </w:r>
      <w:r w:rsidR="00CF786D" w:rsidRPr="00CF786D">
        <w:rPr>
          <w:rFonts w:ascii="Times New Roman" w:hAnsi="Times New Roman" w:cs="Times New Roman"/>
          <w:i/>
          <w:sz w:val="24"/>
          <w:szCs w:val="24"/>
          <w:highlight w:val="yellow"/>
        </w:rPr>
        <w:t>tempCandidatesNetwork</w:t>
      </w:r>
      <w:r w:rsidR="00CF786D" w:rsidRPr="00CF786D">
        <w:rPr>
          <w:rFonts w:ascii="Times New Roman" w:hAnsi="Times New Roman" w:cs="Times New Roman"/>
          <w:sz w:val="24"/>
          <w:szCs w:val="24"/>
          <w:highlight w:val="yellow"/>
        </w:rPr>
        <w:t xml:space="preserve"> and </w:t>
      </w:r>
      <w:r w:rsidR="00CF786D" w:rsidRPr="00CF786D">
        <w:rPr>
          <w:rFonts w:ascii="Times New Roman" w:hAnsi="Times New Roman" w:cs="Times New Roman"/>
          <w:i/>
          <w:sz w:val="24"/>
          <w:szCs w:val="24"/>
          <w:highlight w:val="yellow"/>
        </w:rPr>
        <w:t>dataIMC</w:t>
      </w:r>
      <w:commentRangeStart w:id="853"/>
      <w:ins w:id="854" w:author="User" w:date="2016-01-13T21:58:00Z">
        <w:r w:rsidR="00CF786D">
          <w:rPr>
            <w:rFonts w:ascii="Times New Roman" w:hAnsi="Times New Roman" w:cs="Times New Roman"/>
            <w:i/>
            <w:sz w:val="24"/>
            <w:szCs w:val="24"/>
            <w:highlight w:val="yellow"/>
          </w:rPr>
          <w:t xml:space="preserve"> </w:t>
        </w:r>
        <w:commentRangeEnd w:id="853"/>
        <w:r w:rsidR="00CF786D">
          <w:rPr>
            <w:rStyle w:val="CommentReference"/>
          </w:rPr>
          <w:commentReference w:id="853"/>
        </w:r>
      </w:ins>
      <w:r w:rsidR="00CF786D" w:rsidRPr="00CF786D">
        <w:rPr>
          <w:rFonts w:ascii="Times New Roman" w:hAnsi="Times New Roman" w:cs="Times New Roman"/>
          <w:sz w:val="24"/>
          <w:szCs w:val="24"/>
          <w:highlight w:val="yellow"/>
        </w:rPr>
        <w:t>respectively using a for loop. This code fraction indicates that Candidates 1, 2 and 3 will be subsequently copied one after another. There are</w:t>
      </w:r>
      <w:commentRangeEnd w:id="849"/>
      <w:r w:rsidR="00CF786D">
        <w:rPr>
          <w:rStyle w:val="CommentReference"/>
        </w:rPr>
        <w:commentReference w:id="849"/>
      </w:r>
    </w:p>
    <w:p w:rsidR="0083505D" w:rsidRDefault="004B6B69" w:rsidP="007E13B4">
      <w:pPr>
        <w:spacing w:before="240" w:line="480" w:lineRule="auto"/>
        <w:jc w:val="both"/>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5731510" cy="4647254"/>
            <wp:effectExtent l="19050" t="0" r="2540" b="0"/>
            <wp:docPr id="55" name="Picture 4" descr="C:\Users\Feng\Desktop\Final FYP Folder\som\new.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ng\Desktop\Final FYP Folder\som\new.tif"/>
                    <pic:cNvPicPr>
                      <a:picLocks noChangeAspect="1" noChangeArrowheads="1"/>
                    </pic:cNvPicPr>
                  </pic:nvPicPr>
                  <pic:blipFill>
                    <a:blip r:embed="rId29"/>
                    <a:srcRect/>
                    <a:stretch>
                      <a:fillRect/>
                    </a:stretch>
                  </pic:blipFill>
                  <pic:spPr bwMode="auto">
                    <a:xfrm>
                      <a:off x="0" y="0"/>
                      <a:ext cx="5731510" cy="4647254"/>
                    </a:xfrm>
                    <a:prstGeom prst="rect">
                      <a:avLst/>
                    </a:prstGeom>
                    <a:noFill/>
                    <a:ln w="9525">
                      <a:noFill/>
                      <a:miter lim="800000"/>
                      <a:headEnd/>
                      <a:tailEnd/>
                    </a:ln>
                  </pic:spPr>
                </pic:pic>
              </a:graphicData>
            </a:graphic>
          </wp:inline>
        </w:drawing>
      </w:r>
    </w:p>
    <w:p w:rsidR="0083505D" w:rsidRPr="004B6B69" w:rsidRDefault="004B6B69" w:rsidP="0083505D">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Figure 3.7.1</w:t>
      </w:r>
      <w:r w:rsidR="0083505D" w:rsidRPr="004B6B69">
        <w:rPr>
          <w:rFonts w:ascii="Times New Roman" w:hAnsi="Times New Roman" w:cs="Times New Roman"/>
          <w:sz w:val="24"/>
          <w:szCs w:val="24"/>
        </w:rPr>
        <w:t>: Flow Chart of Voting System Block</w:t>
      </w:r>
    </w:p>
    <w:p w:rsidR="00326E2B" w:rsidRDefault="00326E2B" w:rsidP="00326E2B">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three signal</w:t>
      </w:r>
      <w:ins w:id="855" w:author="User" w:date="2016-01-13T21:59:00Z">
        <w:r w:rsidR="007823B0">
          <w:rPr>
            <w:rFonts w:ascii="Times New Roman" w:hAnsi="Times New Roman" w:cs="Times New Roman"/>
            <w:sz w:val="24"/>
            <w:szCs w:val="24"/>
          </w:rPr>
          <w:t>s</w:t>
        </w:r>
      </w:ins>
      <w:r>
        <w:rPr>
          <w:rFonts w:ascii="Times New Roman" w:hAnsi="Times New Roman" w:cs="Times New Roman"/>
          <w:sz w:val="24"/>
          <w:szCs w:val="24"/>
        </w:rPr>
        <w:t xml:space="preserve"> </w:t>
      </w:r>
      <w:r w:rsidR="00B1684C">
        <w:rPr>
          <w:rFonts w:ascii="Times New Roman" w:hAnsi="Times New Roman" w:cs="Times New Roman"/>
          <w:sz w:val="24"/>
          <w:szCs w:val="24"/>
        </w:rPr>
        <w:t>name</w:t>
      </w:r>
      <w:del w:id="856" w:author="User" w:date="2016-01-13T21:59:00Z">
        <w:r w:rsidR="00B1684C" w:rsidDel="007823B0">
          <w:rPr>
            <w:rFonts w:ascii="Times New Roman" w:hAnsi="Times New Roman" w:cs="Times New Roman"/>
            <w:sz w:val="24"/>
            <w:szCs w:val="24"/>
          </w:rPr>
          <w:delText>d</w:delText>
        </w:r>
      </w:del>
      <w:commentRangeStart w:id="857"/>
      <w:ins w:id="858" w:author="User" w:date="2016-01-13T21:59:00Z">
        <w:r w:rsidR="007823B0">
          <w:rPr>
            <w:rFonts w:ascii="Times New Roman" w:hAnsi="Times New Roman" w:cs="Times New Roman"/>
            <w:sz w:val="24"/>
            <w:szCs w:val="24"/>
          </w:rPr>
          <w:t xml:space="preserve"> </w:t>
        </w:r>
        <w:commentRangeEnd w:id="857"/>
        <w:r w:rsidR="007823B0">
          <w:rPr>
            <w:rStyle w:val="CommentReference"/>
          </w:rPr>
          <w:commentReference w:id="857"/>
        </w:r>
      </w:ins>
      <w:r w:rsidRPr="00B1684C">
        <w:rPr>
          <w:rFonts w:ascii="Times New Roman" w:hAnsi="Times New Roman" w:cs="Times New Roman"/>
          <w:i/>
          <w:sz w:val="24"/>
          <w:szCs w:val="24"/>
        </w:rPr>
        <w:t>slot_1</w:t>
      </w:r>
      <w:r>
        <w:rPr>
          <w:rFonts w:ascii="Times New Roman" w:hAnsi="Times New Roman" w:cs="Times New Roman"/>
          <w:sz w:val="24"/>
          <w:szCs w:val="24"/>
        </w:rPr>
        <w:t xml:space="preserve">, </w:t>
      </w:r>
      <w:r w:rsidRPr="00B1684C">
        <w:rPr>
          <w:rFonts w:ascii="Times New Roman" w:hAnsi="Times New Roman" w:cs="Times New Roman"/>
          <w:i/>
          <w:sz w:val="24"/>
          <w:szCs w:val="24"/>
        </w:rPr>
        <w:t>slot_2</w:t>
      </w:r>
      <w:r>
        <w:rPr>
          <w:rFonts w:ascii="Times New Roman" w:hAnsi="Times New Roman" w:cs="Times New Roman"/>
          <w:sz w:val="24"/>
          <w:szCs w:val="24"/>
        </w:rPr>
        <w:t xml:space="preserve"> and </w:t>
      </w:r>
      <w:r w:rsidRPr="00B1684C">
        <w:rPr>
          <w:rFonts w:ascii="Times New Roman" w:hAnsi="Times New Roman" w:cs="Times New Roman"/>
          <w:i/>
          <w:sz w:val="24"/>
          <w:szCs w:val="24"/>
        </w:rPr>
        <w:t>slot_3</w:t>
      </w:r>
      <w:r>
        <w:rPr>
          <w:rFonts w:ascii="Times New Roman" w:hAnsi="Times New Roman" w:cs="Times New Roman"/>
          <w:sz w:val="24"/>
          <w:szCs w:val="24"/>
        </w:rPr>
        <w:t xml:space="preserve"> to </w:t>
      </w:r>
      <w:r w:rsidR="00B1684C">
        <w:rPr>
          <w:rFonts w:ascii="Times New Roman" w:hAnsi="Times New Roman" w:cs="Times New Roman"/>
          <w:sz w:val="24"/>
          <w:szCs w:val="24"/>
        </w:rPr>
        <w:t xml:space="preserve">indicate </w:t>
      </w:r>
      <w:r>
        <w:rPr>
          <w:rFonts w:ascii="Times New Roman" w:hAnsi="Times New Roman" w:cs="Times New Roman"/>
          <w:sz w:val="24"/>
          <w:szCs w:val="24"/>
        </w:rPr>
        <w:t xml:space="preserve">that the </w:t>
      </w:r>
      <w:r w:rsidRPr="00B1684C">
        <w:rPr>
          <w:rFonts w:ascii="Times New Roman" w:hAnsi="Times New Roman" w:cs="Times New Roman"/>
          <w:i/>
          <w:sz w:val="24"/>
          <w:szCs w:val="24"/>
        </w:rPr>
        <w:t>candidatesNetwork</w:t>
      </w:r>
      <w:r w:rsidR="00B1684C">
        <w:rPr>
          <w:rFonts w:ascii="Times New Roman" w:hAnsi="Times New Roman" w:cs="Times New Roman"/>
          <w:sz w:val="24"/>
          <w:szCs w:val="24"/>
        </w:rPr>
        <w:t xml:space="preserve"> is ready to be copied</w:t>
      </w:r>
      <w:r>
        <w:rPr>
          <w:rFonts w:ascii="Times New Roman" w:hAnsi="Times New Roman" w:cs="Times New Roman"/>
          <w:sz w:val="24"/>
          <w:szCs w:val="24"/>
        </w:rPr>
        <w:t xml:space="preserve"> into </w:t>
      </w:r>
      <w:r w:rsidR="00B1684C">
        <w:rPr>
          <w:rFonts w:ascii="Times New Roman" w:hAnsi="Times New Roman" w:cs="Times New Roman"/>
          <w:sz w:val="24"/>
          <w:szCs w:val="24"/>
        </w:rPr>
        <w:t xml:space="preserve">the </w:t>
      </w:r>
      <w:r w:rsidRPr="00B1684C">
        <w:rPr>
          <w:rFonts w:ascii="Times New Roman" w:hAnsi="Times New Roman" w:cs="Times New Roman"/>
          <w:i/>
          <w:sz w:val="24"/>
          <w:szCs w:val="24"/>
        </w:rPr>
        <w:t>tempCandidatesNetwork</w:t>
      </w:r>
      <w:r>
        <w:rPr>
          <w:rFonts w:ascii="Times New Roman" w:hAnsi="Times New Roman" w:cs="Times New Roman"/>
          <w:sz w:val="24"/>
          <w:szCs w:val="24"/>
        </w:rPr>
        <w:t>.</w:t>
      </w:r>
    </w:p>
    <w:p w:rsidR="00326E2B" w:rsidRPr="00B1684C" w:rsidRDefault="00326E2B" w:rsidP="00326E2B">
      <w:pPr>
        <w:spacing w:after="0" w:line="240" w:lineRule="auto"/>
        <w:jc w:val="both"/>
        <w:rPr>
          <w:rFonts w:ascii="Times New Roman" w:hAnsi="Times New Roman" w:cs="Times New Roman"/>
          <w:i/>
          <w:sz w:val="24"/>
          <w:szCs w:val="24"/>
        </w:rPr>
      </w:pPr>
      <w:r w:rsidRPr="00B1684C">
        <w:rPr>
          <w:rFonts w:ascii="Times New Roman" w:hAnsi="Times New Roman" w:cs="Times New Roman"/>
          <w:i/>
          <w:sz w:val="24"/>
          <w:szCs w:val="24"/>
        </w:rPr>
        <w:t xml:space="preserve">candidate_1: begin </w:t>
      </w:r>
    </w:p>
    <w:p w:rsidR="00326E2B" w:rsidRPr="00B1684C" w:rsidRDefault="00326E2B" w:rsidP="00326E2B">
      <w:pPr>
        <w:spacing w:after="0" w:line="240" w:lineRule="auto"/>
        <w:jc w:val="both"/>
        <w:rPr>
          <w:rFonts w:ascii="Times New Roman" w:hAnsi="Times New Roman" w:cs="Times New Roman"/>
          <w:i/>
          <w:sz w:val="24"/>
          <w:szCs w:val="24"/>
        </w:rPr>
      </w:pPr>
      <w:r w:rsidRPr="00B1684C">
        <w:rPr>
          <w:rFonts w:ascii="Times New Roman" w:hAnsi="Times New Roman" w:cs="Times New Roman"/>
          <w:i/>
          <w:sz w:val="24"/>
          <w:szCs w:val="24"/>
        </w:rPr>
        <w:tab/>
        <w:t>if(slot_1 == 1)begin</w:t>
      </w:r>
    </w:p>
    <w:p w:rsidR="00326E2B" w:rsidRPr="00B1684C" w:rsidRDefault="00326E2B" w:rsidP="00326E2B">
      <w:pPr>
        <w:spacing w:after="0" w:line="240" w:lineRule="auto"/>
        <w:jc w:val="both"/>
        <w:rPr>
          <w:rFonts w:ascii="Times New Roman" w:hAnsi="Times New Roman" w:cs="Times New Roman"/>
          <w:i/>
          <w:sz w:val="24"/>
          <w:szCs w:val="24"/>
        </w:rPr>
      </w:pPr>
      <w:r w:rsidRPr="00B1684C">
        <w:rPr>
          <w:rFonts w:ascii="Times New Roman" w:hAnsi="Times New Roman" w:cs="Times New Roman"/>
          <w:i/>
          <w:sz w:val="24"/>
          <w:szCs w:val="24"/>
        </w:rPr>
        <w:tab/>
      </w:r>
      <w:r w:rsidRPr="00B1684C">
        <w:rPr>
          <w:rFonts w:ascii="Times New Roman" w:hAnsi="Times New Roman" w:cs="Times New Roman"/>
          <w:i/>
          <w:sz w:val="24"/>
          <w:szCs w:val="24"/>
        </w:rPr>
        <w:tab/>
        <w:t>for(i = 4'b0000; i &lt; 4'b1010; i = i + 4'b0001)begin</w:t>
      </w:r>
    </w:p>
    <w:p w:rsidR="00326E2B" w:rsidRPr="00B1684C" w:rsidRDefault="00326E2B" w:rsidP="00326E2B">
      <w:pPr>
        <w:spacing w:after="0" w:line="240" w:lineRule="auto"/>
        <w:jc w:val="both"/>
        <w:rPr>
          <w:rFonts w:ascii="Times New Roman" w:hAnsi="Times New Roman" w:cs="Times New Roman"/>
          <w:i/>
          <w:sz w:val="24"/>
          <w:szCs w:val="24"/>
        </w:rPr>
      </w:pPr>
      <w:r w:rsidRPr="00B1684C">
        <w:rPr>
          <w:rFonts w:ascii="Times New Roman" w:hAnsi="Times New Roman" w:cs="Times New Roman"/>
          <w:i/>
          <w:sz w:val="24"/>
          <w:szCs w:val="24"/>
        </w:rPr>
        <w:tab/>
      </w:r>
      <w:r w:rsidRPr="00B1684C">
        <w:rPr>
          <w:rFonts w:ascii="Times New Roman" w:hAnsi="Times New Roman" w:cs="Times New Roman"/>
          <w:i/>
          <w:sz w:val="24"/>
          <w:szCs w:val="24"/>
        </w:rPr>
        <w:tab/>
      </w:r>
      <w:r w:rsidRPr="00B1684C">
        <w:rPr>
          <w:rFonts w:ascii="Times New Roman" w:hAnsi="Times New Roman" w:cs="Times New Roman"/>
          <w:i/>
          <w:sz w:val="24"/>
          <w:szCs w:val="24"/>
        </w:rPr>
        <w:tab/>
        <w:t>for(j = 4'b0000; j &lt; 4'b1010; j = j + 4'b0001)begin</w:t>
      </w:r>
    </w:p>
    <w:p w:rsidR="00326E2B" w:rsidRPr="00B1684C" w:rsidRDefault="00326E2B" w:rsidP="00326E2B">
      <w:pPr>
        <w:spacing w:after="0" w:line="240" w:lineRule="auto"/>
        <w:jc w:val="both"/>
        <w:rPr>
          <w:rFonts w:ascii="Times New Roman" w:hAnsi="Times New Roman" w:cs="Times New Roman"/>
          <w:i/>
          <w:sz w:val="24"/>
          <w:szCs w:val="24"/>
        </w:rPr>
      </w:pPr>
      <w:r w:rsidRPr="00B1684C">
        <w:rPr>
          <w:rFonts w:ascii="Times New Roman" w:hAnsi="Times New Roman" w:cs="Times New Roman"/>
          <w:i/>
          <w:sz w:val="24"/>
          <w:szCs w:val="24"/>
        </w:rPr>
        <w:tab/>
      </w:r>
      <w:r w:rsidRPr="00B1684C">
        <w:rPr>
          <w:rFonts w:ascii="Times New Roman" w:hAnsi="Times New Roman" w:cs="Times New Roman"/>
          <w:i/>
          <w:sz w:val="24"/>
          <w:szCs w:val="24"/>
        </w:rPr>
        <w:tab/>
      </w:r>
      <w:r w:rsidRPr="00B1684C">
        <w:rPr>
          <w:rFonts w:ascii="Times New Roman" w:hAnsi="Times New Roman" w:cs="Times New Roman"/>
          <w:i/>
          <w:sz w:val="24"/>
          <w:szCs w:val="24"/>
        </w:rPr>
        <w:tab/>
      </w:r>
      <w:r w:rsidRPr="00B1684C">
        <w:rPr>
          <w:rFonts w:ascii="Times New Roman" w:hAnsi="Times New Roman" w:cs="Times New Roman"/>
          <w:i/>
          <w:sz w:val="24"/>
          <w:szCs w:val="24"/>
        </w:rPr>
        <w:tab/>
        <w:t>tempCandidatesNetwork[0][i][j] = candidatesNetwork[i][j];</w:t>
      </w:r>
    </w:p>
    <w:p w:rsidR="00326E2B" w:rsidRPr="00B1684C" w:rsidRDefault="00326E2B" w:rsidP="00326E2B">
      <w:pPr>
        <w:spacing w:after="0" w:line="240" w:lineRule="auto"/>
        <w:jc w:val="both"/>
        <w:rPr>
          <w:rFonts w:ascii="Times New Roman" w:hAnsi="Times New Roman" w:cs="Times New Roman"/>
          <w:i/>
          <w:sz w:val="24"/>
          <w:szCs w:val="24"/>
        </w:rPr>
      </w:pPr>
      <w:r w:rsidRPr="00B1684C">
        <w:rPr>
          <w:rFonts w:ascii="Times New Roman" w:hAnsi="Times New Roman" w:cs="Times New Roman"/>
          <w:i/>
          <w:sz w:val="24"/>
          <w:szCs w:val="24"/>
        </w:rPr>
        <w:tab/>
      </w:r>
      <w:r w:rsidRPr="00B1684C">
        <w:rPr>
          <w:rFonts w:ascii="Times New Roman" w:hAnsi="Times New Roman" w:cs="Times New Roman"/>
          <w:i/>
          <w:sz w:val="24"/>
          <w:szCs w:val="24"/>
        </w:rPr>
        <w:tab/>
      </w:r>
      <w:r w:rsidRPr="00B1684C">
        <w:rPr>
          <w:rFonts w:ascii="Times New Roman" w:hAnsi="Times New Roman" w:cs="Times New Roman"/>
          <w:i/>
          <w:sz w:val="24"/>
          <w:szCs w:val="24"/>
        </w:rPr>
        <w:tab/>
      </w:r>
      <w:r w:rsidRPr="00B1684C">
        <w:rPr>
          <w:rFonts w:ascii="Times New Roman" w:hAnsi="Times New Roman" w:cs="Times New Roman"/>
          <w:i/>
          <w:sz w:val="24"/>
          <w:szCs w:val="24"/>
        </w:rPr>
        <w:tab/>
        <w:t>dataIMC[i][j] = data[i][j];</w:t>
      </w:r>
    </w:p>
    <w:p w:rsidR="00326E2B" w:rsidRPr="00B1684C" w:rsidRDefault="00326E2B" w:rsidP="00326E2B">
      <w:pPr>
        <w:spacing w:after="0" w:line="240" w:lineRule="auto"/>
        <w:jc w:val="both"/>
        <w:rPr>
          <w:rFonts w:ascii="Times New Roman" w:hAnsi="Times New Roman" w:cs="Times New Roman"/>
          <w:i/>
          <w:sz w:val="24"/>
          <w:szCs w:val="24"/>
        </w:rPr>
      </w:pPr>
      <w:r w:rsidRPr="00B1684C">
        <w:rPr>
          <w:rFonts w:ascii="Times New Roman" w:hAnsi="Times New Roman" w:cs="Times New Roman"/>
          <w:i/>
          <w:sz w:val="24"/>
          <w:szCs w:val="24"/>
        </w:rPr>
        <w:tab/>
      </w:r>
      <w:r w:rsidRPr="00B1684C">
        <w:rPr>
          <w:rFonts w:ascii="Times New Roman" w:hAnsi="Times New Roman" w:cs="Times New Roman"/>
          <w:i/>
          <w:sz w:val="24"/>
          <w:szCs w:val="24"/>
        </w:rPr>
        <w:tab/>
      </w:r>
      <w:r w:rsidRPr="00B1684C">
        <w:rPr>
          <w:rFonts w:ascii="Times New Roman" w:hAnsi="Times New Roman" w:cs="Times New Roman"/>
          <w:i/>
          <w:sz w:val="24"/>
          <w:szCs w:val="24"/>
        </w:rPr>
        <w:tab/>
        <w:t>end</w:t>
      </w:r>
    </w:p>
    <w:p w:rsidR="00326E2B" w:rsidRPr="00B1684C" w:rsidRDefault="00326E2B" w:rsidP="00326E2B">
      <w:pPr>
        <w:spacing w:after="0" w:line="240" w:lineRule="auto"/>
        <w:jc w:val="both"/>
        <w:rPr>
          <w:rFonts w:ascii="Times New Roman" w:hAnsi="Times New Roman" w:cs="Times New Roman"/>
          <w:i/>
          <w:sz w:val="24"/>
          <w:szCs w:val="24"/>
        </w:rPr>
      </w:pPr>
      <w:r w:rsidRPr="00B1684C">
        <w:rPr>
          <w:rFonts w:ascii="Times New Roman" w:hAnsi="Times New Roman" w:cs="Times New Roman"/>
          <w:i/>
          <w:sz w:val="24"/>
          <w:szCs w:val="24"/>
        </w:rPr>
        <w:tab/>
      </w:r>
      <w:r w:rsidRPr="00B1684C">
        <w:rPr>
          <w:rFonts w:ascii="Times New Roman" w:hAnsi="Times New Roman" w:cs="Times New Roman"/>
          <w:i/>
          <w:sz w:val="24"/>
          <w:szCs w:val="24"/>
        </w:rPr>
        <w:tab/>
        <w:t>end</w:t>
      </w:r>
    </w:p>
    <w:p w:rsidR="00326E2B" w:rsidRPr="00B1684C" w:rsidRDefault="00326E2B" w:rsidP="00326E2B">
      <w:pPr>
        <w:spacing w:after="0" w:line="240" w:lineRule="auto"/>
        <w:jc w:val="both"/>
        <w:rPr>
          <w:rFonts w:ascii="Times New Roman" w:hAnsi="Times New Roman" w:cs="Times New Roman"/>
          <w:i/>
          <w:sz w:val="24"/>
          <w:szCs w:val="24"/>
        </w:rPr>
      </w:pPr>
      <w:r w:rsidRPr="00B1684C">
        <w:rPr>
          <w:rFonts w:ascii="Times New Roman" w:hAnsi="Times New Roman" w:cs="Times New Roman"/>
          <w:i/>
          <w:sz w:val="24"/>
          <w:szCs w:val="24"/>
        </w:rPr>
        <w:tab/>
      </w:r>
      <w:r w:rsidRPr="00B1684C">
        <w:rPr>
          <w:rFonts w:ascii="Times New Roman" w:hAnsi="Times New Roman" w:cs="Times New Roman"/>
          <w:i/>
          <w:sz w:val="24"/>
          <w:szCs w:val="24"/>
        </w:rPr>
        <w:tab/>
        <w:t>state = candidate_2;</w:t>
      </w:r>
    </w:p>
    <w:p w:rsidR="00326E2B" w:rsidRPr="00B1684C" w:rsidRDefault="00326E2B" w:rsidP="00326E2B">
      <w:pPr>
        <w:spacing w:after="0" w:line="240" w:lineRule="auto"/>
        <w:jc w:val="both"/>
        <w:rPr>
          <w:rFonts w:ascii="Times New Roman" w:hAnsi="Times New Roman" w:cs="Times New Roman"/>
          <w:i/>
          <w:sz w:val="24"/>
          <w:szCs w:val="24"/>
        </w:rPr>
      </w:pPr>
      <w:r w:rsidRPr="00B1684C">
        <w:rPr>
          <w:rFonts w:ascii="Times New Roman" w:hAnsi="Times New Roman" w:cs="Times New Roman"/>
          <w:i/>
          <w:sz w:val="24"/>
          <w:szCs w:val="24"/>
        </w:rPr>
        <w:tab/>
        <w:t>end</w:t>
      </w:r>
    </w:p>
    <w:p w:rsidR="00326E2B" w:rsidRPr="00B1684C" w:rsidRDefault="00326E2B" w:rsidP="00326E2B">
      <w:pPr>
        <w:spacing w:line="480" w:lineRule="auto"/>
        <w:jc w:val="both"/>
        <w:rPr>
          <w:rFonts w:ascii="Times New Roman" w:hAnsi="Times New Roman" w:cs="Times New Roman"/>
          <w:i/>
          <w:sz w:val="24"/>
          <w:szCs w:val="24"/>
        </w:rPr>
      </w:pPr>
      <w:r w:rsidRPr="00B1684C">
        <w:rPr>
          <w:rFonts w:ascii="Times New Roman" w:hAnsi="Times New Roman" w:cs="Times New Roman"/>
          <w:i/>
          <w:sz w:val="24"/>
          <w:szCs w:val="24"/>
        </w:rPr>
        <w:t>end</w:t>
      </w:r>
    </w:p>
    <w:p w:rsidR="00C76D4D" w:rsidRDefault="00326E2B" w:rsidP="00326E2B">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7E13B4">
        <w:rPr>
          <w:rFonts w:ascii="Times New Roman" w:hAnsi="Times New Roman" w:cs="Times New Roman"/>
          <w:sz w:val="24"/>
          <w:szCs w:val="24"/>
        </w:rPr>
        <w:t>After that</w:t>
      </w:r>
      <w:r w:rsidR="00B1684C">
        <w:rPr>
          <w:rFonts w:ascii="Times New Roman" w:hAnsi="Times New Roman" w:cs="Times New Roman"/>
          <w:sz w:val="24"/>
          <w:szCs w:val="24"/>
        </w:rPr>
        <w:t>, only one out of the three candidates will become the winner and take over the seat position</w:t>
      </w:r>
      <w:r w:rsidR="007E13B4">
        <w:rPr>
          <w:rFonts w:ascii="Times New Roman" w:hAnsi="Times New Roman" w:cs="Times New Roman"/>
          <w:sz w:val="24"/>
          <w:szCs w:val="24"/>
        </w:rPr>
        <w:t xml:space="preserve">. Every candidate array </w:t>
      </w:r>
      <w:r w:rsidR="00B1684C">
        <w:rPr>
          <w:rFonts w:ascii="Times New Roman" w:hAnsi="Times New Roman" w:cs="Times New Roman"/>
          <w:sz w:val="24"/>
          <w:szCs w:val="24"/>
        </w:rPr>
        <w:t>has its individual counter to keep track of the number of matched elements compared to the data array</w:t>
      </w:r>
      <w:r w:rsidR="007E13B4">
        <w:rPr>
          <w:rFonts w:ascii="Times New Roman" w:hAnsi="Times New Roman" w:cs="Times New Roman"/>
          <w:sz w:val="24"/>
          <w:szCs w:val="24"/>
        </w:rPr>
        <w:t xml:space="preserve">. The candidate with </w:t>
      </w:r>
      <w:r w:rsidR="00B1684C">
        <w:rPr>
          <w:rFonts w:ascii="Times New Roman" w:hAnsi="Times New Roman" w:cs="Times New Roman"/>
          <w:sz w:val="24"/>
          <w:szCs w:val="24"/>
        </w:rPr>
        <w:t>most matches indicated by the highest count value</w:t>
      </w:r>
      <w:r w:rsidR="007E13B4">
        <w:rPr>
          <w:rFonts w:ascii="Times New Roman" w:hAnsi="Times New Roman" w:cs="Times New Roman"/>
          <w:sz w:val="24"/>
          <w:szCs w:val="24"/>
        </w:rPr>
        <w:t xml:space="preserve"> will become the winner </w:t>
      </w:r>
      <w:r w:rsidR="00B1684C">
        <w:rPr>
          <w:rFonts w:ascii="Times New Roman" w:hAnsi="Times New Roman" w:cs="Times New Roman"/>
          <w:sz w:val="24"/>
          <w:szCs w:val="24"/>
        </w:rPr>
        <w:t xml:space="preserve">of the voting system </w:t>
      </w:r>
      <w:r w:rsidR="007E13B4">
        <w:rPr>
          <w:rFonts w:ascii="Times New Roman" w:hAnsi="Times New Roman" w:cs="Times New Roman"/>
          <w:sz w:val="24"/>
          <w:szCs w:val="24"/>
        </w:rPr>
        <w:t xml:space="preserve">and take the </w:t>
      </w:r>
      <w:r w:rsidR="007E13B4" w:rsidRPr="00B1684C">
        <w:rPr>
          <w:rFonts w:ascii="Times New Roman" w:hAnsi="Times New Roman" w:cs="Times New Roman"/>
          <w:i/>
          <w:sz w:val="24"/>
          <w:szCs w:val="24"/>
        </w:rPr>
        <w:t>votedNetwork</w:t>
      </w:r>
      <w:r w:rsidR="007E13B4">
        <w:rPr>
          <w:rFonts w:ascii="Times New Roman" w:hAnsi="Times New Roman" w:cs="Times New Roman"/>
          <w:sz w:val="24"/>
          <w:szCs w:val="24"/>
        </w:rPr>
        <w:t xml:space="preserve"> array seat. A signal called </w:t>
      </w:r>
      <w:r w:rsidR="007E13B4" w:rsidRPr="00B1684C">
        <w:rPr>
          <w:rFonts w:ascii="Times New Roman" w:hAnsi="Times New Roman" w:cs="Times New Roman"/>
          <w:i/>
          <w:sz w:val="24"/>
          <w:szCs w:val="24"/>
        </w:rPr>
        <w:t>successVote</w:t>
      </w:r>
      <w:r w:rsidR="007E13B4">
        <w:rPr>
          <w:rFonts w:ascii="Times New Roman" w:hAnsi="Times New Roman" w:cs="Times New Roman"/>
          <w:sz w:val="24"/>
          <w:szCs w:val="24"/>
        </w:rPr>
        <w:t xml:space="preserve"> will be trigger</w:t>
      </w:r>
      <w:r w:rsidR="00B1684C">
        <w:rPr>
          <w:rFonts w:ascii="Times New Roman" w:hAnsi="Times New Roman" w:cs="Times New Roman"/>
          <w:sz w:val="24"/>
          <w:szCs w:val="24"/>
        </w:rPr>
        <w:t>ed</w:t>
      </w:r>
      <w:r w:rsidR="007E13B4">
        <w:rPr>
          <w:rFonts w:ascii="Times New Roman" w:hAnsi="Times New Roman" w:cs="Times New Roman"/>
          <w:sz w:val="24"/>
          <w:szCs w:val="24"/>
        </w:rPr>
        <w:t xml:space="preserve"> when the </w:t>
      </w:r>
      <w:r w:rsidR="00B1684C">
        <w:rPr>
          <w:rFonts w:ascii="Times New Roman" w:hAnsi="Times New Roman" w:cs="Times New Roman"/>
          <w:sz w:val="24"/>
          <w:szCs w:val="24"/>
        </w:rPr>
        <w:t xml:space="preserve">voting is completed. The </w:t>
      </w:r>
      <w:r w:rsidR="007E13B4">
        <w:rPr>
          <w:rFonts w:ascii="Times New Roman" w:hAnsi="Times New Roman" w:cs="Times New Roman"/>
          <w:sz w:val="24"/>
          <w:szCs w:val="24"/>
        </w:rPr>
        <w:t xml:space="preserve">On Chip Training Block (Block 6) </w:t>
      </w:r>
      <w:r w:rsidR="00B1684C">
        <w:rPr>
          <w:rFonts w:ascii="Times New Roman" w:hAnsi="Times New Roman" w:cs="Times New Roman"/>
          <w:sz w:val="24"/>
          <w:szCs w:val="24"/>
        </w:rPr>
        <w:t xml:space="preserve">will then be informed </w:t>
      </w:r>
      <w:r w:rsidR="00074275">
        <w:rPr>
          <w:rFonts w:ascii="Times New Roman" w:hAnsi="Times New Roman" w:cs="Times New Roman"/>
          <w:sz w:val="24"/>
          <w:szCs w:val="24"/>
        </w:rPr>
        <w:t xml:space="preserve">that </w:t>
      </w:r>
      <w:r w:rsidR="007E13B4">
        <w:rPr>
          <w:rFonts w:ascii="Times New Roman" w:hAnsi="Times New Roman" w:cs="Times New Roman"/>
          <w:sz w:val="24"/>
          <w:szCs w:val="24"/>
        </w:rPr>
        <w:t xml:space="preserve">the </w:t>
      </w:r>
      <w:r w:rsidR="007E13B4" w:rsidRPr="00B1684C">
        <w:rPr>
          <w:rFonts w:ascii="Times New Roman" w:hAnsi="Times New Roman" w:cs="Times New Roman"/>
          <w:i/>
          <w:sz w:val="24"/>
          <w:szCs w:val="24"/>
        </w:rPr>
        <w:t>votedNetwork</w:t>
      </w:r>
      <w:r w:rsidR="00B1684C">
        <w:rPr>
          <w:rFonts w:ascii="Times New Roman" w:hAnsi="Times New Roman" w:cs="Times New Roman"/>
          <w:sz w:val="24"/>
          <w:szCs w:val="24"/>
        </w:rPr>
        <w:t xml:space="preserve">is ready to be recognized </w:t>
      </w:r>
      <w:r w:rsidR="007E13B4">
        <w:rPr>
          <w:rFonts w:ascii="Times New Roman" w:hAnsi="Times New Roman" w:cs="Times New Roman"/>
          <w:sz w:val="24"/>
          <w:szCs w:val="24"/>
        </w:rPr>
        <w:t xml:space="preserve">with the user </w:t>
      </w:r>
      <w:r w:rsidR="00074275">
        <w:rPr>
          <w:rFonts w:ascii="Times New Roman" w:hAnsi="Times New Roman" w:cs="Times New Roman"/>
          <w:sz w:val="24"/>
          <w:szCs w:val="24"/>
        </w:rPr>
        <w:t>array</w:t>
      </w:r>
      <w:r w:rsidR="00B1684C">
        <w:rPr>
          <w:rFonts w:ascii="Times New Roman" w:hAnsi="Times New Roman" w:cs="Times New Roman"/>
          <w:sz w:val="24"/>
          <w:szCs w:val="24"/>
        </w:rPr>
        <w:t xml:space="preserve">being </w:t>
      </w:r>
      <w:r w:rsidR="007E13B4">
        <w:rPr>
          <w:rFonts w:ascii="Times New Roman" w:hAnsi="Times New Roman" w:cs="Times New Roman"/>
          <w:sz w:val="24"/>
          <w:szCs w:val="24"/>
        </w:rPr>
        <w:t xml:space="preserve">stored in </w:t>
      </w:r>
      <w:r w:rsidR="00B1684C">
        <w:rPr>
          <w:rFonts w:ascii="Times New Roman" w:hAnsi="Times New Roman" w:cs="Times New Roman"/>
          <w:sz w:val="24"/>
          <w:szCs w:val="24"/>
        </w:rPr>
        <w:t xml:space="preserve">the </w:t>
      </w:r>
      <w:r w:rsidR="007E13B4">
        <w:rPr>
          <w:rFonts w:ascii="Times New Roman" w:hAnsi="Times New Roman" w:cs="Times New Roman"/>
          <w:sz w:val="24"/>
          <w:szCs w:val="24"/>
        </w:rPr>
        <w:t>database.</w:t>
      </w:r>
    </w:p>
    <w:p w:rsidR="00BA5919" w:rsidRDefault="00BA5919" w:rsidP="00326E2B">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Figure </w:t>
      </w:r>
      <w:r w:rsidR="004B6B69">
        <w:rPr>
          <w:rFonts w:ascii="Times New Roman" w:hAnsi="Times New Roman" w:cs="Times New Roman"/>
          <w:sz w:val="24"/>
          <w:szCs w:val="24"/>
        </w:rPr>
        <w:t>3.7.2</w:t>
      </w:r>
      <w:r w:rsidR="00DB0FE7">
        <w:rPr>
          <w:rFonts w:ascii="Times New Roman" w:hAnsi="Times New Roman" w:cs="Times New Roman"/>
          <w:sz w:val="24"/>
          <w:szCs w:val="24"/>
        </w:rPr>
        <w:t xml:space="preserve"> shows the part</w:t>
      </w:r>
      <w:r w:rsidR="0053756C">
        <w:rPr>
          <w:rFonts w:ascii="Times New Roman" w:hAnsi="Times New Roman" w:cs="Times New Roman"/>
          <w:sz w:val="24"/>
          <w:szCs w:val="24"/>
        </w:rPr>
        <w:t xml:space="preserve">ial </w:t>
      </w:r>
      <w:r w:rsidR="00DB0FE7">
        <w:rPr>
          <w:rFonts w:ascii="Times New Roman" w:hAnsi="Times New Roman" w:cs="Times New Roman"/>
          <w:sz w:val="24"/>
          <w:szCs w:val="24"/>
        </w:rPr>
        <w:t xml:space="preserve">RTL </w:t>
      </w:r>
      <w:r w:rsidR="0053756C">
        <w:rPr>
          <w:rFonts w:ascii="Times New Roman" w:hAnsi="Times New Roman" w:cs="Times New Roman"/>
          <w:sz w:val="24"/>
          <w:szCs w:val="24"/>
        </w:rPr>
        <w:t xml:space="preserve">View </w:t>
      </w:r>
      <w:r w:rsidR="00DB0FE7">
        <w:rPr>
          <w:rFonts w:ascii="Times New Roman" w:hAnsi="Times New Roman" w:cs="Times New Roman"/>
          <w:sz w:val="24"/>
          <w:szCs w:val="24"/>
        </w:rPr>
        <w:t xml:space="preserve">of </w:t>
      </w:r>
      <w:r w:rsidR="0053756C">
        <w:rPr>
          <w:rFonts w:ascii="Times New Roman" w:hAnsi="Times New Roman" w:cs="Times New Roman"/>
          <w:sz w:val="24"/>
          <w:szCs w:val="24"/>
        </w:rPr>
        <w:t xml:space="preserve">the Voting System Block where </w:t>
      </w:r>
      <w:r w:rsidR="00DB0FE7">
        <w:rPr>
          <w:rFonts w:ascii="Times New Roman" w:hAnsi="Times New Roman" w:cs="Times New Roman"/>
          <w:sz w:val="24"/>
          <w:szCs w:val="24"/>
        </w:rPr>
        <w:t xml:space="preserve">the </w:t>
      </w:r>
      <w:r w:rsidR="00DB0FE7" w:rsidRPr="0053756C">
        <w:rPr>
          <w:rFonts w:ascii="Times New Roman" w:hAnsi="Times New Roman" w:cs="Times New Roman"/>
          <w:i/>
          <w:sz w:val="24"/>
          <w:szCs w:val="24"/>
        </w:rPr>
        <w:t>winnerCandidateNetwork</w:t>
      </w:r>
      <w:commentRangeStart w:id="859"/>
      <w:ins w:id="860" w:author="User" w:date="2016-01-13T22:00:00Z">
        <w:r w:rsidR="007823B0">
          <w:rPr>
            <w:rFonts w:ascii="Times New Roman" w:hAnsi="Times New Roman" w:cs="Times New Roman"/>
            <w:i/>
            <w:sz w:val="24"/>
            <w:szCs w:val="24"/>
          </w:rPr>
          <w:t xml:space="preserve"> </w:t>
        </w:r>
        <w:commentRangeEnd w:id="859"/>
        <w:r w:rsidR="007823B0">
          <w:rPr>
            <w:rStyle w:val="CommentReference"/>
          </w:rPr>
          <w:commentReference w:id="859"/>
        </w:r>
      </w:ins>
      <w:r w:rsidR="0053756C">
        <w:rPr>
          <w:rFonts w:ascii="Times New Roman" w:hAnsi="Times New Roman" w:cs="Times New Roman"/>
          <w:sz w:val="24"/>
          <w:szCs w:val="24"/>
        </w:rPr>
        <w:t>is being outputted to the On-</w:t>
      </w:r>
      <w:r w:rsidR="00DB0FE7">
        <w:rPr>
          <w:rFonts w:ascii="Times New Roman" w:hAnsi="Times New Roman" w:cs="Times New Roman"/>
          <w:sz w:val="24"/>
          <w:szCs w:val="24"/>
        </w:rPr>
        <w:t>Chip Training Block (Block 6).</w:t>
      </w:r>
    </w:p>
    <w:p w:rsidR="00BA5919" w:rsidRDefault="00DB0FE7" w:rsidP="004B6B6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5258803" cy="2251494"/>
            <wp:effectExtent l="19050" t="0" r="0" b="0"/>
            <wp:docPr id="31" name="Picture 10" descr="C:\Users\Feng\Desktop\Final FYP Folder\result\rtl vote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ng\Desktop\Final FYP Folder\result\rtl vote 1.tif"/>
                    <pic:cNvPicPr>
                      <a:picLocks noChangeAspect="1" noChangeArrowheads="1"/>
                    </pic:cNvPicPr>
                  </pic:nvPicPr>
                  <pic:blipFill>
                    <a:blip r:embed="rId30"/>
                    <a:srcRect/>
                    <a:stretch>
                      <a:fillRect/>
                    </a:stretch>
                  </pic:blipFill>
                  <pic:spPr bwMode="auto">
                    <a:xfrm>
                      <a:off x="0" y="0"/>
                      <a:ext cx="5262880" cy="2253240"/>
                    </a:xfrm>
                    <a:prstGeom prst="rect">
                      <a:avLst/>
                    </a:prstGeom>
                    <a:noFill/>
                    <a:ln w="9525">
                      <a:noFill/>
                      <a:miter lim="800000"/>
                      <a:headEnd/>
                      <a:tailEnd/>
                    </a:ln>
                  </pic:spPr>
                </pic:pic>
              </a:graphicData>
            </a:graphic>
          </wp:inline>
        </w:drawing>
      </w:r>
    </w:p>
    <w:p w:rsidR="00DB0FE7" w:rsidRPr="0053756C" w:rsidRDefault="004B6B69" w:rsidP="00DB0FE7">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3.7.2</w:t>
      </w:r>
      <w:r w:rsidR="00DB0FE7" w:rsidRPr="0053756C">
        <w:rPr>
          <w:rFonts w:ascii="Times New Roman" w:hAnsi="Times New Roman" w:cs="Times New Roman"/>
          <w:sz w:val="24"/>
          <w:szCs w:val="24"/>
        </w:rPr>
        <w:t>: RTL view of Voting System Block</w:t>
      </w:r>
    </w:p>
    <w:p w:rsidR="007E13B4" w:rsidRDefault="007E13B4" w:rsidP="00074275">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In the test bench</w:t>
      </w:r>
      <w:r w:rsidR="0053756C">
        <w:rPr>
          <w:rFonts w:ascii="Times New Roman" w:hAnsi="Times New Roman" w:cs="Times New Roman"/>
          <w:sz w:val="24"/>
          <w:szCs w:val="24"/>
        </w:rPr>
        <w:t xml:space="preserve"> co</w:t>
      </w:r>
      <w:r w:rsidR="004B6B69">
        <w:rPr>
          <w:rFonts w:ascii="Times New Roman" w:hAnsi="Times New Roman" w:cs="Times New Roman"/>
          <w:sz w:val="24"/>
          <w:szCs w:val="24"/>
        </w:rPr>
        <w:t>de as shown as in Figure 3.7.3</w:t>
      </w:r>
      <w:r>
        <w:rPr>
          <w:rFonts w:ascii="Times New Roman" w:hAnsi="Times New Roman" w:cs="Times New Roman"/>
          <w:sz w:val="24"/>
          <w:szCs w:val="24"/>
        </w:rPr>
        <w:t>, three different network array</w:t>
      </w:r>
      <w:r w:rsidR="0053756C">
        <w:rPr>
          <w:rFonts w:ascii="Times New Roman" w:hAnsi="Times New Roman" w:cs="Times New Roman"/>
          <w:sz w:val="24"/>
          <w:szCs w:val="24"/>
        </w:rPr>
        <w:t>s</w:t>
      </w:r>
      <w:r>
        <w:rPr>
          <w:rFonts w:ascii="Times New Roman" w:hAnsi="Times New Roman" w:cs="Times New Roman"/>
          <w:sz w:val="24"/>
          <w:szCs w:val="24"/>
        </w:rPr>
        <w:t xml:space="preserve"> are ready to </w:t>
      </w:r>
      <w:r w:rsidR="0053756C">
        <w:rPr>
          <w:rFonts w:ascii="Times New Roman" w:hAnsi="Times New Roman" w:cs="Times New Roman"/>
          <w:sz w:val="24"/>
          <w:szCs w:val="24"/>
        </w:rPr>
        <w:t xml:space="preserve">be </w:t>
      </w:r>
      <w:r>
        <w:rPr>
          <w:rFonts w:ascii="Times New Roman" w:hAnsi="Times New Roman" w:cs="Times New Roman"/>
          <w:sz w:val="24"/>
          <w:szCs w:val="24"/>
        </w:rPr>
        <w:t xml:space="preserve">fed into the candidate network array to start the vote. The three candidate network </w:t>
      </w:r>
      <w:r w:rsidR="0053756C">
        <w:rPr>
          <w:rFonts w:ascii="Times New Roman" w:hAnsi="Times New Roman" w:cs="Times New Roman"/>
          <w:sz w:val="24"/>
          <w:szCs w:val="24"/>
        </w:rPr>
        <w:t xml:space="preserve">arrays </w:t>
      </w:r>
      <w:r>
        <w:rPr>
          <w:rFonts w:ascii="Times New Roman" w:hAnsi="Times New Roman" w:cs="Times New Roman"/>
          <w:sz w:val="24"/>
          <w:szCs w:val="24"/>
        </w:rPr>
        <w:t>are similar n</w:t>
      </w:r>
      <w:r w:rsidR="0053756C">
        <w:rPr>
          <w:rFonts w:ascii="Times New Roman" w:hAnsi="Times New Roman" w:cs="Times New Roman"/>
          <w:sz w:val="24"/>
          <w:szCs w:val="24"/>
        </w:rPr>
        <w:t>etwork with some minor differ</w:t>
      </w:r>
      <w:r w:rsidR="004B6B69">
        <w:rPr>
          <w:rFonts w:ascii="Times New Roman" w:hAnsi="Times New Roman" w:cs="Times New Roman"/>
          <w:sz w:val="24"/>
          <w:szCs w:val="24"/>
        </w:rPr>
        <w:t>ences as indicated in Figure 3.</w:t>
      </w:r>
      <w:r w:rsidR="0053756C">
        <w:rPr>
          <w:rFonts w:ascii="Times New Roman" w:hAnsi="Times New Roman" w:cs="Times New Roman"/>
          <w:sz w:val="24"/>
          <w:szCs w:val="24"/>
        </w:rPr>
        <w:t>7</w:t>
      </w:r>
      <w:r w:rsidR="004B6B69">
        <w:rPr>
          <w:rFonts w:ascii="Times New Roman" w:hAnsi="Times New Roman" w:cs="Times New Roman"/>
          <w:sz w:val="24"/>
          <w:szCs w:val="24"/>
        </w:rPr>
        <w:t>.4</w:t>
      </w:r>
      <w:r>
        <w:rPr>
          <w:rFonts w:ascii="Times New Roman" w:hAnsi="Times New Roman" w:cs="Times New Roman"/>
          <w:sz w:val="24"/>
          <w:szCs w:val="24"/>
        </w:rPr>
        <w:t xml:space="preserve">, so that it can </w:t>
      </w:r>
      <w:r w:rsidR="0053756C">
        <w:rPr>
          <w:rFonts w:ascii="Times New Roman" w:hAnsi="Times New Roman" w:cs="Times New Roman"/>
          <w:sz w:val="24"/>
          <w:szCs w:val="24"/>
        </w:rPr>
        <w:t xml:space="preserve">be </w:t>
      </w:r>
      <w:r>
        <w:rPr>
          <w:rFonts w:ascii="Times New Roman" w:hAnsi="Times New Roman" w:cs="Times New Roman"/>
          <w:sz w:val="24"/>
          <w:szCs w:val="24"/>
        </w:rPr>
        <w:t>test</w:t>
      </w:r>
      <w:r w:rsidR="0053756C">
        <w:rPr>
          <w:rFonts w:ascii="Times New Roman" w:hAnsi="Times New Roman" w:cs="Times New Roman"/>
          <w:sz w:val="24"/>
          <w:szCs w:val="24"/>
        </w:rPr>
        <w:t>ed more precisely</w:t>
      </w:r>
      <w:r>
        <w:rPr>
          <w:rFonts w:ascii="Times New Roman" w:hAnsi="Times New Roman" w:cs="Times New Roman"/>
          <w:sz w:val="24"/>
          <w:szCs w:val="24"/>
        </w:rPr>
        <w:t>.</w:t>
      </w:r>
    </w:p>
    <w:p w:rsidR="0053756C" w:rsidRDefault="0053756C" w:rsidP="004B6B69">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4000500" cy="1943100"/>
            <wp:effectExtent l="19050" t="0" r="0" b="0"/>
            <wp:docPr id="84" name="Picture 7" descr="C:\Users\Feng\Desktop\Final FYP Folder\result\tb vot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ng\Desktop\Final FYP Folder\result\tb vote.tif"/>
                    <pic:cNvPicPr>
                      <a:picLocks noChangeAspect="1" noChangeArrowheads="1"/>
                    </pic:cNvPicPr>
                  </pic:nvPicPr>
                  <pic:blipFill>
                    <a:blip r:embed="rId31"/>
                    <a:srcRect/>
                    <a:stretch>
                      <a:fillRect/>
                    </a:stretch>
                  </pic:blipFill>
                  <pic:spPr bwMode="auto">
                    <a:xfrm>
                      <a:off x="0" y="0"/>
                      <a:ext cx="4000500" cy="1943100"/>
                    </a:xfrm>
                    <a:prstGeom prst="rect">
                      <a:avLst/>
                    </a:prstGeom>
                    <a:noFill/>
                    <a:ln w="9525">
                      <a:noFill/>
                      <a:miter lim="800000"/>
                      <a:headEnd/>
                      <a:tailEnd/>
                    </a:ln>
                  </pic:spPr>
                </pic:pic>
              </a:graphicData>
            </a:graphic>
          </wp:inline>
        </w:drawing>
      </w:r>
    </w:p>
    <w:p w:rsidR="0053756C" w:rsidRPr="0053756C" w:rsidRDefault="004B6B69" w:rsidP="0053756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3.7.3</w:t>
      </w:r>
      <w:r w:rsidR="0053756C" w:rsidRPr="0053756C">
        <w:rPr>
          <w:rFonts w:ascii="Times New Roman" w:hAnsi="Times New Roman" w:cs="Times New Roman"/>
          <w:sz w:val="24"/>
          <w:szCs w:val="24"/>
        </w:rPr>
        <w:t xml:space="preserve">: </w:t>
      </w:r>
      <w:r w:rsidR="0053756C">
        <w:rPr>
          <w:rFonts w:ascii="Times New Roman" w:hAnsi="Times New Roman" w:cs="Times New Roman"/>
          <w:sz w:val="24"/>
          <w:szCs w:val="24"/>
        </w:rPr>
        <w:t>Testbench Code for the Voting System Block</w:t>
      </w:r>
    </w:p>
    <w:p w:rsidR="0053756C" w:rsidDel="007823B0" w:rsidRDefault="0053756C" w:rsidP="00074275">
      <w:pPr>
        <w:spacing w:after="0" w:line="480" w:lineRule="auto"/>
        <w:jc w:val="both"/>
        <w:rPr>
          <w:del w:id="861" w:author="User" w:date="2016-01-13T22:01:00Z"/>
          <w:rFonts w:ascii="Times New Roman" w:hAnsi="Times New Roman" w:cs="Times New Roman"/>
          <w:sz w:val="24"/>
          <w:szCs w:val="24"/>
        </w:rPr>
      </w:pPr>
    </w:p>
    <w:p w:rsidR="00F562BA" w:rsidRDefault="00F562BA" w:rsidP="004B6B69">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3209505" cy="4451230"/>
            <wp:effectExtent l="19050" t="0" r="0" b="0"/>
            <wp:docPr id="4" name="Picture 1" descr="C:\Users\Feng\Desktop\Final FYP Folder\voting\candidat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ng\Desktop\Final FYP Folder\voting\candidate.tif"/>
                    <pic:cNvPicPr>
                      <a:picLocks noChangeAspect="1" noChangeArrowheads="1"/>
                    </pic:cNvPicPr>
                  </pic:nvPicPr>
                  <pic:blipFill>
                    <a:blip r:embed="rId32"/>
                    <a:srcRect/>
                    <a:stretch>
                      <a:fillRect/>
                    </a:stretch>
                  </pic:blipFill>
                  <pic:spPr bwMode="auto">
                    <a:xfrm>
                      <a:off x="0" y="0"/>
                      <a:ext cx="3221355" cy="4467665"/>
                    </a:xfrm>
                    <a:prstGeom prst="rect">
                      <a:avLst/>
                    </a:prstGeom>
                    <a:noFill/>
                    <a:ln w="9525">
                      <a:noFill/>
                      <a:miter lim="800000"/>
                      <a:headEnd/>
                      <a:tailEnd/>
                    </a:ln>
                  </pic:spPr>
                </pic:pic>
              </a:graphicData>
            </a:graphic>
          </wp:inline>
        </w:drawing>
      </w:r>
    </w:p>
    <w:p w:rsidR="00F562BA" w:rsidRPr="0053756C" w:rsidRDefault="004B6B69" w:rsidP="00F562B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53756C" w:rsidRPr="0053756C">
        <w:rPr>
          <w:rFonts w:ascii="Times New Roman" w:hAnsi="Times New Roman" w:cs="Times New Roman"/>
          <w:sz w:val="24"/>
          <w:szCs w:val="24"/>
        </w:rPr>
        <w:t>7</w:t>
      </w:r>
      <w:r>
        <w:rPr>
          <w:rFonts w:ascii="Times New Roman" w:hAnsi="Times New Roman" w:cs="Times New Roman"/>
          <w:sz w:val="24"/>
          <w:szCs w:val="24"/>
        </w:rPr>
        <w:t>.4</w:t>
      </w:r>
      <w:r w:rsidR="00F562BA" w:rsidRPr="0053756C">
        <w:rPr>
          <w:rFonts w:ascii="Times New Roman" w:hAnsi="Times New Roman" w:cs="Times New Roman"/>
          <w:sz w:val="24"/>
          <w:szCs w:val="24"/>
        </w:rPr>
        <w:t xml:space="preserve">: </w:t>
      </w:r>
      <w:r w:rsidR="0053756C">
        <w:rPr>
          <w:rFonts w:ascii="Times New Roman" w:hAnsi="Times New Roman" w:cs="Times New Roman"/>
          <w:sz w:val="24"/>
          <w:szCs w:val="24"/>
        </w:rPr>
        <w:t>Candidate Array Input Vectors for Voting System Block Testbench</w:t>
      </w:r>
    </w:p>
    <w:p w:rsidR="0003052D" w:rsidRDefault="0003052D" w:rsidP="00DF65F2">
      <w:pPr>
        <w:jc w:val="center"/>
        <w:rPr>
          <w:rFonts w:ascii="Times New Roman" w:hAnsi="Times New Roman" w:cs="Times New Roman"/>
          <w:b/>
          <w:sz w:val="24"/>
          <w:szCs w:val="24"/>
        </w:rPr>
        <w:sectPr w:rsidR="0003052D" w:rsidSect="00DF65F2">
          <w:pgSz w:w="11906" w:h="16838"/>
          <w:pgMar w:top="1440" w:right="1440" w:bottom="1440" w:left="1440" w:header="708" w:footer="708" w:gutter="0"/>
          <w:cols w:space="708"/>
          <w:docGrid w:linePitch="360"/>
        </w:sectPr>
      </w:pPr>
    </w:p>
    <w:p w:rsidR="00B24B3C" w:rsidRPr="00634891" w:rsidRDefault="0053756C" w:rsidP="00634891">
      <w:pPr>
        <w:pStyle w:val="Heading3"/>
        <w:spacing w:before="0" w:after="240" w:line="480" w:lineRule="auto"/>
        <w:rPr>
          <w:rFonts w:ascii="Times New Roman" w:hAnsi="Times New Roman" w:cs="Times New Roman"/>
          <w:color w:val="auto"/>
          <w:sz w:val="24"/>
          <w:szCs w:val="24"/>
        </w:rPr>
      </w:pPr>
      <w:bookmarkStart w:id="862" w:name="_Toc440455515"/>
      <w:bookmarkStart w:id="863" w:name="_Toc440455950"/>
      <w:r w:rsidRPr="00634891">
        <w:rPr>
          <w:rFonts w:ascii="Times New Roman" w:hAnsi="Times New Roman" w:cs="Times New Roman"/>
          <w:color w:val="auto"/>
          <w:sz w:val="24"/>
          <w:szCs w:val="24"/>
        </w:rPr>
        <w:lastRenderedPageBreak/>
        <w:t>3.6 On-</w:t>
      </w:r>
      <w:r w:rsidR="00B24B3C" w:rsidRPr="00634891">
        <w:rPr>
          <w:rFonts w:ascii="Times New Roman" w:hAnsi="Times New Roman" w:cs="Times New Roman"/>
          <w:color w:val="auto"/>
          <w:sz w:val="24"/>
          <w:szCs w:val="24"/>
        </w:rPr>
        <w:t>Chip Training</w:t>
      </w:r>
      <w:r w:rsidR="00A339E6" w:rsidRPr="00634891">
        <w:rPr>
          <w:rFonts w:ascii="Times New Roman" w:hAnsi="Times New Roman" w:cs="Times New Roman"/>
          <w:color w:val="auto"/>
          <w:sz w:val="24"/>
          <w:szCs w:val="24"/>
        </w:rPr>
        <w:t xml:space="preserve"> Block</w:t>
      </w:r>
      <w:bookmarkEnd w:id="862"/>
      <w:bookmarkEnd w:id="863"/>
    </w:p>
    <w:p w:rsidR="00022559" w:rsidRDefault="00B24B3C"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r>
      <w:r w:rsidR="001055A7">
        <w:rPr>
          <w:rFonts w:ascii="Times New Roman" w:hAnsi="Times New Roman" w:cs="Times New Roman"/>
          <w:sz w:val="24"/>
          <w:szCs w:val="24"/>
        </w:rPr>
        <w:t xml:space="preserve">The </w:t>
      </w:r>
      <w:r w:rsidR="0053756C">
        <w:rPr>
          <w:rFonts w:ascii="Times New Roman" w:hAnsi="Times New Roman" w:cs="Times New Roman"/>
          <w:sz w:val="24"/>
          <w:szCs w:val="24"/>
        </w:rPr>
        <w:t>On-</w:t>
      </w:r>
      <w:r>
        <w:rPr>
          <w:rFonts w:ascii="Times New Roman" w:hAnsi="Times New Roman" w:cs="Times New Roman"/>
          <w:sz w:val="24"/>
          <w:szCs w:val="24"/>
        </w:rPr>
        <w:t xml:space="preserve">Chip Training Block (Block 6) is a module that is divided into two separate cases which is firstly to allow user to store user data into the iris database and secondly to perform recognition on </w:t>
      </w:r>
      <w:r w:rsidR="00CD55BE">
        <w:rPr>
          <w:rFonts w:ascii="Times New Roman" w:hAnsi="Times New Roman" w:cs="Times New Roman"/>
          <w:sz w:val="24"/>
          <w:szCs w:val="24"/>
        </w:rPr>
        <w:t xml:space="preserve">the </w:t>
      </w:r>
      <w:r>
        <w:rPr>
          <w:rFonts w:ascii="Times New Roman" w:hAnsi="Times New Roman" w:cs="Times New Roman"/>
          <w:sz w:val="24"/>
          <w:szCs w:val="24"/>
        </w:rPr>
        <w:t>data that has been stored into the iris database</w:t>
      </w:r>
      <w:r w:rsidR="00F43E31">
        <w:rPr>
          <w:rFonts w:ascii="Times New Roman" w:hAnsi="Times New Roman" w:cs="Times New Roman"/>
          <w:sz w:val="24"/>
          <w:szCs w:val="24"/>
        </w:rPr>
        <w:t xml:space="preserve"> as indicated by the </w:t>
      </w:r>
      <w:r w:rsidR="009044FE">
        <w:rPr>
          <w:rFonts w:ascii="Times New Roman" w:hAnsi="Times New Roman" w:cs="Times New Roman"/>
          <w:sz w:val="24"/>
          <w:szCs w:val="24"/>
        </w:rPr>
        <w:t>flow chart</w:t>
      </w:r>
      <w:r w:rsidR="00027E29">
        <w:rPr>
          <w:rFonts w:ascii="Times New Roman" w:hAnsi="Times New Roman" w:cs="Times New Roman"/>
          <w:sz w:val="24"/>
          <w:szCs w:val="24"/>
        </w:rPr>
        <w:t xml:space="preserve"> in Figure 3.</w:t>
      </w:r>
      <w:r w:rsidR="00904FF1">
        <w:rPr>
          <w:rFonts w:ascii="Times New Roman" w:hAnsi="Times New Roman" w:cs="Times New Roman"/>
          <w:sz w:val="24"/>
          <w:szCs w:val="24"/>
        </w:rPr>
        <w:t>8</w:t>
      </w:r>
      <w:r w:rsidR="00027E29">
        <w:rPr>
          <w:rFonts w:ascii="Times New Roman" w:hAnsi="Times New Roman" w:cs="Times New Roman"/>
          <w:sz w:val="24"/>
          <w:szCs w:val="24"/>
        </w:rPr>
        <w:t>.1</w:t>
      </w:r>
      <w:r w:rsidR="001055A7">
        <w:rPr>
          <w:rFonts w:ascii="Times New Roman" w:hAnsi="Times New Roman" w:cs="Times New Roman"/>
          <w:sz w:val="24"/>
          <w:szCs w:val="24"/>
        </w:rPr>
        <w:t>. The iris database</w:t>
      </w:r>
      <w:r>
        <w:rPr>
          <w:rFonts w:ascii="Times New Roman" w:hAnsi="Times New Roman" w:cs="Times New Roman"/>
          <w:sz w:val="24"/>
          <w:szCs w:val="24"/>
        </w:rPr>
        <w:t xml:space="preserve"> allows user </w:t>
      </w:r>
      <w:r w:rsidR="00CD55BE">
        <w:rPr>
          <w:rFonts w:ascii="Times New Roman" w:hAnsi="Times New Roman" w:cs="Times New Roman"/>
          <w:sz w:val="24"/>
          <w:szCs w:val="24"/>
        </w:rPr>
        <w:t xml:space="preserve">to </w:t>
      </w:r>
      <w:r>
        <w:rPr>
          <w:rFonts w:ascii="Times New Roman" w:hAnsi="Times New Roman" w:cs="Times New Roman"/>
          <w:sz w:val="24"/>
          <w:szCs w:val="24"/>
        </w:rPr>
        <w:t xml:space="preserve">store up to </w:t>
      </w:r>
      <w:r w:rsidR="00022559">
        <w:rPr>
          <w:rFonts w:ascii="Times New Roman" w:hAnsi="Times New Roman" w:cs="Times New Roman"/>
          <w:sz w:val="24"/>
          <w:szCs w:val="24"/>
        </w:rPr>
        <w:t>three</w:t>
      </w:r>
      <w:r>
        <w:rPr>
          <w:rFonts w:ascii="Times New Roman" w:hAnsi="Times New Roman" w:cs="Times New Roman"/>
          <w:sz w:val="24"/>
          <w:szCs w:val="24"/>
        </w:rPr>
        <w:t xml:space="preserve"> user</w:t>
      </w:r>
      <w:r w:rsidR="001055A7">
        <w:rPr>
          <w:rFonts w:ascii="Times New Roman" w:hAnsi="Times New Roman" w:cs="Times New Roman"/>
          <w:sz w:val="24"/>
          <w:szCs w:val="24"/>
        </w:rPr>
        <w:t>'</w:t>
      </w:r>
      <w:r>
        <w:rPr>
          <w:rFonts w:ascii="Times New Roman" w:hAnsi="Times New Roman" w:cs="Times New Roman"/>
          <w:sz w:val="24"/>
          <w:szCs w:val="24"/>
        </w:rPr>
        <w:t xml:space="preserve">s </w:t>
      </w:r>
      <w:r w:rsidR="001055A7">
        <w:rPr>
          <w:rFonts w:ascii="Times New Roman" w:hAnsi="Times New Roman" w:cs="Times New Roman"/>
          <w:sz w:val="24"/>
          <w:szCs w:val="24"/>
        </w:rPr>
        <w:t xml:space="preserve">data </w:t>
      </w:r>
      <w:r w:rsidR="00CD55BE">
        <w:rPr>
          <w:rFonts w:ascii="Times New Roman" w:hAnsi="Times New Roman" w:cs="Times New Roman"/>
          <w:sz w:val="24"/>
          <w:szCs w:val="24"/>
        </w:rPr>
        <w:t>with</w:t>
      </w:r>
      <w:r w:rsidR="007D4E7C">
        <w:rPr>
          <w:rFonts w:ascii="Times New Roman" w:hAnsi="Times New Roman" w:cs="Times New Roman"/>
          <w:sz w:val="24"/>
          <w:szCs w:val="24"/>
        </w:rPr>
        <w:t xml:space="preserve"> </w:t>
      </w:r>
      <w:commentRangeStart w:id="864"/>
      <w:r w:rsidR="007D4E7C" w:rsidRPr="007D4E7C">
        <w:rPr>
          <w:rFonts w:ascii="Times New Roman" w:hAnsi="Times New Roman" w:cs="Times New Roman"/>
          <w:sz w:val="24"/>
          <w:szCs w:val="24"/>
          <w:highlight w:val="yellow"/>
        </w:rPr>
        <w:t xml:space="preserve">each user being captured three times to increase the recognition accuracy. The </w:t>
      </w:r>
      <w:r w:rsidR="007D4E7C" w:rsidRPr="007D4E7C">
        <w:rPr>
          <w:rFonts w:ascii="Times New Roman" w:hAnsi="Times New Roman" w:cs="Times New Roman"/>
          <w:i/>
          <w:sz w:val="24"/>
          <w:szCs w:val="24"/>
          <w:highlight w:val="yellow"/>
        </w:rPr>
        <w:t>startTraining</w:t>
      </w:r>
      <w:ins w:id="865" w:author="User" w:date="2016-01-13T22:02:00Z">
        <w:r w:rsidR="007D4E7C">
          <w:rPr>
            <w:rFonts w:ascii="Times New Roman" w:hAnsi="Times New Roman" w:cs="Times New Roman"/>
            <w:i/>
            <w:sz w:val="24"/>
            <w:szCs w:val="24"/>
            <w:highlight w:val="yellow"/>
          </w:rPr>
          <w:t xml:space="preserve"> </w:t>
        </w:r>
      </w:ins>
      <w:commentRangeStart w:id="866"/>
      <w:r w:rsidR="007D4E7C" w:rsidRPr="007D4E7C">
        <w:rPr>
          <w:rFonts w:ascii="Times New Roman" w:hAnsi="Times New Roman" w:cs="Times New Roman"/>
          <w:sz w:val="24"/>
          <w:szCs w:val="24"/>
          <w:highlight w:val="yellow"/>
        </w:rPr>
        <w:t>signal</w:t>
      </w:r>
      <w:commentRangeEnd w:id="866"/>
      <w:r w:rsidR="007D4E7C">
        <w:rPr>
          <w:rStyle w:val="CommentReference"/>
        </w:rPr>
        <w:commentReference w:id="866"/>
      </w:r>
      <w:r w:rsidR="007D4E7C" w:rsidRPr="007D4E7C">
        <w:rPr>
          <w:rFonts w:ascii="Times New Roman" w:hAnsi="Times New Roman" w:cs="Times New Roman"/>
          <w:sz w:val="24"/>
          <w:szCs w:val="24"/>
          <w:highlight w:val="yellow"/>
        </w:rPr>
        <w:t xml:space="preserve"> is the key for this module because this signal needs to be triggered to 1 to begin storing data into the iris database and to recognize users. Otherwise if the </w:t>
      </w:r>
      <w:r w:rsidR="007D4E7C" w:rsidRPr="007D4E7C">
        <w:rPr>
          <w:rFonts w:ascii="Times New Roman" w:hAnsi="Times New Roman" w:cs="Times New Roman"/>
          <w:i/>
          <w:sz w:val="24"/>
          <w:szCs w:val="24"/>
          <w:highlight w:val="yellow"/>
        </w:rPr>
        <w:t>startTraining</w:t>
      </w:r>
      <w:r w:rsidR="007D4E7C" w:rsidRPr="007D4E7C">
        <w:rPr>
          <w:rFonts w:ascii="Times New Roman" w:hAnsi="Times New Roman" w:cs="Times New Roman"/>
          <w:sz w:val="24"/>
          <w:szCs w:val="24"/>
          <w:highlight w:val="yellow"/>
        </w:rPr>
        <w:t xml:space="preserve"> is at "0" then it will not be able to perform any task in this module. The first case is named as the"</w:t>
      </w:r>
      <w:r w:rsidR="007D4E7C" w:rsidRPr="007D4E7C">
        <w:rPr>
          <w:rFonts w:ascii="Times New Roman" w:hAnsi="Times New Roman" w:cs="Times New Roman"/>
          <w:i/>
          <w:sz w:val="24"/>
          <w:szCs w:val="24"/>
          <w:highlight w:val="yellow"/>
        </w:rPr>
        <w:t>save</w:t>
      </w:r>
      <w:r w:rsidR="007D4E7C" w:rsidRPr="007D4E7C">
        <w:rPr>
          <w:rFonts w:ascii="Times New Roman" w:hAnsi="Times New Roman" w:cs="Times New Roman"/>
          <w:sz w:val="24"/>
          <w:szCs w:val="24"/>
          <w:highlight w:val="yellow"/>
        </w:rPr>
        <w:t xml:space="preserve">" case, if the </w:t>
      </w:r>
      <w:r w:rsidR="007D4E7C" w:rsidRPr="007D4E7C">
        <w:rPr>
          <w:rFonts w:ascii="Times New Roman" w:hAnsi="Times New Roman" w:cs="Times New Roman"/>
          <w:i/>
          <w:sz w:val="24"/>
          <w:szCs w:val="24"/>
          <w:highlight w:val="yellow"/>
        </w:rPr>
        <w:t>trainUser</w:t>
      </w:r>
      <w:commentRangeStart w:id="867"/>
      <w:ins w:id="868" w:author="User" w:date="2016-01-13T22:03:00Z">
        <w:r w:rsidR="007D4E7C">
          <w:rPr>
            <w:rFonts w:ascii="Times New Roman" w:hAnsi="Times New Roman" w:cs="Times New Roman"/>
            <w:i/>
            <w:sz w:val="24"/>
            <w:szCs w:val="24"/>
            <w:highlight w:val="yellow"/>
          </w:rPr>
          <w:t xml:space="preserve"> </w:t>
        </w:r>
        <w:commentRangeEnd w:id="867"/>
        <w:r w:rsidR="007D4E7C">
          <w:rPr>
            <w:rStyle w:val="CommentReference"/>
          </w:rPr>
          <w:commentReference w:id="867"/>
        </w:r>
      </w:ins>
      <w:r w:rsidR="007D4E7C" w:rsidRPr="007D4E7C">
        <w:rPr>
          <w:rFonts w:ascii="Times New Roman" w:hAnsi="Times New Roman" w:cs="Times New Roman"/>
          <w:sz w:val="24"/>
          <w:szCs w:val="24"/>
          <w:highlight w:val="yellow"/>
        </w:rPr>
        <w:t xml:space="preserve">signal is triggered as 1 then it will check for the </w:t>
      </w:r>
      <w:r w:rsidR="007D4E7C" w:rsidRPr="007D4E7C">
        <w:rPr>
          <w:rFonts w:ascii="Times New Roman" w:hAnsi="Times New Roman" w:cs="Times New Roman"/>
          <w:i/>
          <w:sz w:val="24"/>
          <w:szCs w:val="24"/>
          <w:highlight w:val="yellow"/>
        </w:rPr>
        <w:t>storeControl</w:t>
      </w:r>
      <w:commentRangeEnd w:id="864"/>
      <w:r w:rsidR="007D4E7C">
        <w:rPr>
          <w:rStyle w:val="CommentReference"/>
        </w:rPr>
        <w:commentReference w:id="864"/>
      </w:r>
    </w:p>
    <w:p w:rsidR="00022559" w:rsidRDefault="00027E29" w:rsidP="00027E29">
      <w:pPr>
        <w:spacing w:after="0" w:line="240" w:lineRule="auto"/>
        <w:jc w:val="center"/>
        <w:rPr>
          <w:rFonts w:ascii="Times New Roman" w:hAnsi="Times New Roman" w:cs="Times New Roman"/>
          <w:b/>
          <w:noProof/>
          <w:sz w:val="24"/>
          <w:szCs w:val="24"/>
        </w:rPr>
      </w:pPr>
      <w:r>
        <w:rPr>
          <w:rFonts w:ascii="Times New Roman" w:hAnsi="Times New Roman" w:cs="Times New Roman"/>
          <w:b/>
          <w:noProof/>
          <w:sz w:val="24"/>
          <w:szCs w:val="24"/>
          <w:lang w:eastAsia="en-MY"/>
        </w:rPr>
        <w:drawing>
          <wp:inline distT="0" distB="0" distL="0" distR="0">
            <wp:extent cx="5731510" cy="4649167"/>
            <wp:effectExtent l="19050" t="0" r="2540" b="0"/>
            <wp:docPr id="56" name="Picture 5" descr="C:\Users\Feng\Desktop\Final FYP Folder\som\onchi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ng\Desktop\Final FYP Folder\som\onchip.tif"/>
                    <pic:cNvPicPr>
                      <a:picLocks noChangeAspect="1" noChangeArrowheads="1"/>
                    </pic:cNvPicPr>
                  </pic:nvPicPr>
                  <pic:blipFill>
                    <a:blip r:embed="rId33"/>
                    <a:srcRect/>
                    <a:stretch>
                      <a:fillRect/>
                    </a:stretch>
                  </pic:blipFill>
                  <pic:spPr bwMode="auto">
                    <a:xfrm>
                      <a:off x="0" y="0"/>
                      <a:ext cx="5731510" cy="4649167"/>
                    </a:xfrm>
                    <a:prstGeom prst="rect">
                      <a:avLst/>
                    </a:prstGeom>
                    <a:noFill/>
                    <a:ln w="9525">
                      <a:noFill/>
                      <a:miter lim="800000"/>
                      <a:headEnd/>
                      <a:tailEnd/>
                    </a:ln>
                  </pic:spPr>
                </pic:pic>
              </a:graphicData>
            </a:graphic>
          </wp:inline>
        </w:drawing>
      </w:r>
    </w:p>
    <w:p w:rsidR="00022559" w:rsidRPr="00CD55BE" w:rsidRDefault="00027E29" w:rsidP="00CD55BE">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3.</w:t>
      </w:r>
      <w:r w:rsidR="00904FF1">
        <w:rPr>
          <w:rFonts w:ascii="Times New Roman" w:hAnsi="Times New Roman" w:cs="Times New Roman"/>
          <w:sz w:val="24"/>
          <w:szCs w:val="24"/>
        </w:rPr>
        <w:t>8</w:t>
      </w:r>
      <w:r>
        <w:rPr>
          <w:rFonts w:ascii="Times New Roman" w:hAnsi="Times New Roman" w:cs="Times New Roman"/>
          <w:sz w:val="24"/>
          <w:szCs w:val="24"/>
        </w:rPr>
        <w:t>.1</w:t>
      </w:r>
      <w:r w:rsidR="00022559" w:rsidRPr="00CD55BE">
        <w:rPr>
          <w:rFonts w:ascii="Times New Roman" w:hAnsi="Times New Roman" w:cs="Times New Roman"/>
          <w:sz w:val="24"/>
          <w:szCs w:val="24"/>
        </w:rPr>
        <w:t xml:space="preserve"> Flow Chart of </w:t>
      </w:r>
      <w:r w:rsidR="00CD55BE">
        <w:rPr>
          <w:rFonts w:ascii="Times New Roman" w:hAnsi="Times New Roman" w:cs="Times New Roman"/>
          <w:sz w:val="24"/>
          <w:szCs w:val="24"/>
        </w:rPr>
        <w:t>On-</w:t>
      </w:r>
      <w:r w:rsidR="00022559" w:rsidRPr="00CD55BE">
        <w:rPr>
          <w:rFonts w:ascii="Times New Roman" w:hAnsi="Times New Roman" w:cs="Times New Roman"/>
          <w:sz w:val="24"/>
          <w:szCs w:val="24"/>
        </w:rPr>
        <w:t>Chip Training Block</w:t>
      </w:r>
    </w:p>
    <w:p w:rsidR="00B24B3C" w:rsidRDefault="00B24B3C" w:rsidP="00FE07A3">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whether it has been triggered as "1" or not. If the </w:t>
      </w:r>
      <w:r w:rsidRPr="005C5608">
        <w:rPr>
          <w:rFonts w:ascii="Times New Roman" w:hAnsi="Times New Roman" w:cs="Times New Roman"/>
          <w:i/>
          <w:sz w:val="24"/>
          <w:szCs w:val="24"/>
        </w:rPr>
        <w:t>storeControl</w:t>
      </w:r>
      <w:r>
        <w:rPr>
          <w:rFonts w:ascii="Times New Roman" w:hAnsi="Times New Roman" w:cs="Times New Roman"/>
          <w:sz w:val="24"/>
          <w:szCs w:val="24"/>
        </w:rPr>
        <w:t xml:space="preserve"> is "1" then the </w:t>
      </w:r>
      <w:r w:rsidRPr="005C5608">
        <w:rPr>
          <w:rFonts w:ascii="Times New Roman" w:hAnsi="Times New Roman" w:cs="Times New Roman"/>
          <w:i/>
          <w:sz w:val="24"/>
          <w:szCs w:val="24"/>
        </w:rPr>
        <w:t>storeUser</w:t>
      </w:r>
      <w:r>
        <w:rPr>
          <w:rFonts w:ascii="Times New Roman" w:hAnsi="Times New Roman" w:cs="Times New Roman"/>
          <w:sz w:val="24"/>
          <w:szCs w:val="24"/>
        </w:rPr>
        <w:t xml:space="preserve"> will represent the user slots in the database. Once the </w:t>
      </w:r>
      <w:r w:rsidRPr="00904FF1">
        <w:rPr>
          <w:rFonts w:ascii="Times New Roman" w:hAnsi="Times New Roman" w:cs="Times New Roman"/>
          <w:i/>
          <w:sz w:val="24"/>
          <w:szCs w:val="24"/>
        </w:rPr>
        <w:t>storeUser</w:t>
      </w:r>
      <w:commentRangeStart w:id="869"/>
      <w:ins w:id="870" w:author="User" w:date="2016-01-13T22:03:00Z">
        <w:r w:rsidR="007D4E7C">
          <w:rPr>
            <w:rFonts w:ascii="Times New Roman" w:hAnsi="Times New Roman" w:cs="Times New Roman"/>
            <w:i/>
            <w:sz w:val="24"/>
            <w:szCs w:val="24"/>
          </w:rPr>
          <w:t xml:space="preserve"> </w:t>
        </w:r>
        <w:commentRangeEnd w:id="869"/>
        <w:r w:rsidR="007D4E7C">
          <w:rPr>
            <w:rStyle w:val="CommentReference"/>
          </w:rPr>
          <w:commentReference w:id="869"/>
        </w:r>
      </w:ins>
      <w:r w:rsidR="00904FF1">
        <w:rPr>
          <w:rFonts w:ascii="Times New Roman" w:hAnsi="Times New Roman" w:cs="Times New Roman"/>
          <w:sz w:val="24"/>
          <w:szCs w:val="24"/>
        </w:rPr>
        <w:t>completes</w:t>
      </w:r>
      <w:r>
        <w:rPr>
          <w:rFonts w:ascii="Times New Roman" w:hAnsi="Times New Roman" w:cs="Times New Roman"/>
          <w:sz w:val="24"/>
          <w:szCs w:val="24"/>
        </w:rPr>
        <w:t xml:space="preserve"> its selection then it will store the user data into the database. Also, while the </w:t>
      </w:r>
      <w:r w:rsidRPr="00904FF1">
        <w:rPr>
          <w:rFonts w:ascii="Times New Roman" w:hAnsi="Times New Roman" w:cs="Times New Roman"/>
          <w:i/>
          <w:sz w:val="24"/>
          <w:szCs w:val="24"/>
        </w:rPr>
        <w:t>trainUser</w:t>
      </w:r>
      <w:r>
        <w:rPr>
          <w:rFonts w:ascii="Times New Roman" w:hAnsi="Times New Roman" w:cs="Times New Roman"/>
          <w:sz w:val="24"/>
          <w:szCs w:val="24"/>
        </w:rPr>
        <w:t xml:space="preserve"> is triggered as "0" then it will go to the next case which is to compare. </w:t>
      </w:r>
      <w:r w:rsidR="00904FF1">
        <w:rPr>
          <w:rFonts w:ascii="Times New Roman" w:hAnsi="Times New Roman" w:cs="Times New Roman"/>
          <w:sz w:val="24"/>
          <w:szCs w:val="24"/>
        </w:rPr>
        <w:t>The following shows the</w:t>
      </w:r>
      <w:r>
        <w:rPr>
          <w:rFonts w:ascii="Times New Roman" w:hAnsi="Times New Roman" w:cs="Times New Roman"/>
          <w:sz w:val="24"/>
          <w:szCs w:val="24"/>
        </w:rPr>
        <w:t xml:space="preserve"> code fraction for the case "</w:t>
      </w:r>
      <w:r w:rsidRPr="00027E29">
        <w:rPr>
          <w:rFonts w:ascii="Times New Roman" w:hAnsi="Times New Roman" w:cs="Times New Roman"/>
          <w:i/>
          <w:sz w:val="24"/>
          <w:szCs w:val="24"/>
        </w:rPr>
        <w:t>save</w:t>
      </w:r>
      <w:r>
        <w:rPr>
          <w:rFonts w:ascii="Times New Roman" w:hAnsi="Times New Roman" w:cs="Times New Roman"/>
          <w:sz w:val="24"/>
          <w:szCs w:val="24"/>
        </w:rPr>
        <w:t>".</w:t>
      </w:r>
    </w:p>
    <w:p w:rsidR="00B24B3C" w:rsidRPr="00904FF1" w:rsidRDefault="00B24B3C" w:rsidP="00FE07A3">
      <w:pPr>
        <w:spacing w:before="240" w:after="0" w:line="240" w:lineRule="auto"/>
        <w:jc w:val="both"/>
        <w:rPr>
          <w:rFonts w:ascii="Times New Roman" w:hAnsi="Times New Roman" w:cs="Times New Roman"/>
          <w:i/>
          <w:sz w:val="24"/>
          <w:szCs w:val="24"/>
        </w:rPr>
      </w:pPr>
      <w:r>
        <w:rPr>
          <w:rFonts w:ascii="Times New Roman" w:hAnsi="Times New Roman" w:cs="Times New Roman"/>
          <w:sz w:val="24"/>
          <w:szCs w:val="24"/>
        </w:rPr>
        <w:tab/>
      </w:r>
      <w:r w:rsidRPr="00904FF1">
        <w:rPr>
          <w:rFonts w:ascii="Times New Roman" w:hAnsi="Times New Roman" w:cs="Times New Roman"/>
          <w:i/>
          <w:sz w:val="24"/>
          <w:szCs w:val="24"/>
        </w:rPr>
        <w:t>if(startTraining == 1)begin</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t>case(state)</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save: begin</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if(trainUser == 1)begin</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if(storeControl == 1)begin</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case(storeUser)</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3'b001: user_1 = data;</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3'b010: user_</w:t>
      </w:r>
      <w:r w:rsidR="00022559" w:rsidRPr="00904FF1">
        <w:rPr>
          <w:rFonts w:ascii="Times New Roman" w:hAnsi="Times New Roman" w:cs="Times New Roman"/>
          <w:i/>
          <w:sz w:val="24"/>
          <w:szCs w:val="24"/>
        </w:rPr>
        <w:t>1_2</w:t>
      </w:r>
      <w:r w:rsidRPr="00904FF1">
        <w:rPr>
          <w:rFonts w:ascii="Times New Roman" w:hAnsi="Times New Roman" w:cs="Times New Roman"/>
          <w:i/>
          <w:sz w:val="24"/>
          <w:szCs w:val="24"/>
        </w:rPr>
        <w:t xml:space="preserve"> = data;</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3'b011: user_</w:t>
      </w:r>
      <w:r w:rsidR="00022559" w:rsidRPr="00904FF1">
        <w:rPr>
          <w:rFonts w:ascii="Times New Roman" w:hAnsi="Times New Roman" w:cs="Times New Roman"/>
          <w:i/>
          <w:sz w:val="24"/>
          <w:szCs w:val="24"/>
        </w:rPr>
        <w:t>1_3</w:t>
      </w:r>
      <w:r w:rsidRPr="00904FF1">
        <w:rPr>
          <w:rFonts w:ascii="Times New Roman" w:hAnsi="Times New Roman" w:cs="Times New Roman"/>
          <w:i/>
          <w:sz w:val="24"/>
          <w:szCs w:val="24"/>
        </w:rPr>
        <w:t xml:space="preserve"> = data;</w:t>
      </w:r>
    </w:p>
    <w:p w:rsidR="00022559" w:rsidRPr="00904FF1" w:rsidRDefault="00B24B3C" w:rsidP="00022559">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00022559" w:rsidRPr="00904FF1">
        <w:rPr>
          <w:rFonts w:ascii="Times New Roman" w:hAnsi="Times New Roman" w:cs="Times New Roman"/>
          <w:i/>
          <w:sz w:val="24"/>
          <w:szCs w:val="24"/>
        </w:rPr>
        <w:t>3'b001: user_2 = data;</w:t>
      </w:r>
    </w:p>
    <w:p w:rsidR="00022559" w:rsidRPr="00904FF1" w:rsidRDefault="00022559" w:rsidP="00022559">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3'b010: user_2_2 = data;</w:t>
      </w:r>
    </w:p>
    <w:p w:rsidR="00022559" w:rsidRPr="00904FF1" w:rsidRDefault="00022559" w:rsidP="00022559">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3'b011: user_2_3 = data;</w:t>
      </w:r>
    </w:p>
    <w:p w:rsidR="00022559" w:rsidRPr="00904FF1" w:rsidRDefault="00022559" w:rsidP="00022559">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3'b001: user_3 = data;</w:t>
      </w:r>
    </w:p>
    <w:p w:rsidR="00022559" w:rsidRPr="00904FF1" w:rsidRDefault="00022559" w:rsidP="00022559">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3'b010: user_3_2 = data;</w:t>
      </w:r>
    </w:p>
    <w:p w:rsidR="00022559" w:rsidRPr="00904FF1" w:rsidRDefault="00022559" w:rsidP="00022559">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3'b011: user_3_3 = data;</w:t>
      </w:r>
    </w:p>
    <w:p w:rsidR="00B24B3C" w:rsidRPr="00904FF1" w:rsidRDefault="00B24B3C" w:rsidP="00022559">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endcase</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end</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end</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else</w:t>
      </w:r>
    </w:p>
    <w:p w:rsidR="00B24B3C" w:rsidRPr="00904FF1" w:rsidRDefault="00B24B3C" w:rsidP="00B24B3C">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state = compare;</w:t>
      </w:r>
    </w:p>
    <w:p w:rsidR="00B24B3C" w:rsidRPr="00904FF1" w:rsidRDefault="00B24B3C" w:rsidP="00B24B3C">
      <w:pPr>
        <w:spacing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end</w:t>
      </w:r>
    </w:p>
    <w:p w:rsidR="00B24B3C" w:rsidRDefault="00B24B3C" w:rsidP="00FE07A3">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The second case compares the </w:t>
      </w:r>
      <w:r w:rsidRPr="00904FF1">
        <w:rPr>
          <w:rFonts w:ascii="Times New Roman" w:hAnsi="Times New Roman" w:cs="Times New Roman"/>
          <w:i/>
          <w:sz w:val="24"/>
          <w:szCs w:val="24"/>
        </w:rPr>
        <w:t>new_network</w:t>
      </w:r>
      <w:r>
        <w:rPr>
          <w:rFonts w:ascii="Times New Roman" w:hAnsi="Times New Roman" w:cs="Times New Roman"/>
          <w:sz w:val="24"/>
          <w:szCs w:val="24"/>
        </w:rPr>
        <w:t xml:space="preserve"> from the Weight Optimization Block (Block 3) that has already completed </w:t>
      </w:r>
      <w:r w:rsidR="00904FF1">
        <w:rPr>
          <w:rFonts w:ascii="Times New Roman" w:hAnsi="Times New Roman" w:cs="Times New Roman"/>
          <w:sz w:val="24"/>
          <w:szCs w:val="24"/>
        </w:rPr>
        <w:t xml:space="preserve">the </w:t>
      </w:r>
      <w:r>
        <w:rPr>
          <w:rFonts w:ascii="Times New Roman" w:hAnsi="Times New Roman" w:cs="Times New Roman"/>
          <w:sz w:val="24"/>
          <w:szCs w:val="24"/>
        </w:rPr>
        <w:t xml:space="preserve">iteration check </w:t>
      </w:r>
      <w:r w:rsidR="00904FF1">
        <w:rPr>
          <w:rFonts w:ascii="Times New Roman" w:hAnsi="Times New Roman" w:cs="Times New Roman"/>
          <w:sz w:val="24"/>
          <w:szCs w:val="24"/>
        </w:rPr>
        <w:t xml:space="preserve">at the Iteration-Check </w:t>
      </w:r>
      <w:r>
        <w:rPr>
          <w:rFonts w:ascii="Times New Roman" w:hAnsi="Times New Roman" w:cs="Times New Roman"/>
          <w:sz w:val="24"/>
          <w:szCs w:val="24"/>
        </w:rPr>
        <w:t xml:space="preserve">Block (Block 4). </w:t>
      </w:r>
    </w:p>
    <w:p w:rsidR="00B24B3C" w:rsidRPr="00904FF1" w:rsidRDefault="00B24B3C" w:rsidP="00904FF1">
      <w:pPr>
        <w:spacing w:after="0" w:line="240" w:lineRule="auto"/>
        <w:jc w:val="both"/>
        <w:rPr>
          <w:rFonts w:ascii="Times New Roman" w:hAnsi="Times New Roman" w:cs="Times New Roman"/>
          <w:i/>
          <w:sz w:val="24"/>
          <w:szCs w:val="24"/>
        </w:rPr>
      </w:pPr>
      <w:r>
        <w:rPr>
          <w:rFonts w:ascii="Times New Roman" w:hAnsi="Times New Roman" w:cs="Times New Roman"/>
          <w:sz w:val="24"/>
          <w:szCs w:val="24"/>
        </w:rPr>
        <w:tab/>
      </w:r>
      <w:r w:rsidRPr="00904FF1">
        <w:rPr>
          <w:rFonts w:ascii="Times New Roman" w:hAnsi="Times New Roman" w:cs="Times New Roman"/>
          <w:i/>
          <w:sz w:val="24"/>
          <w:szCs w:val="24"/>
        </w:rPr>
        <w:t>if(start_compare == 1)begin</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t>for (i = 0; i &lt; 10; i = i + 1) begin</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for(j = 0; j &lt; 10; j = j + 1) begin</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if(new_network[i][j] == user_1[i][j])</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neuronCounter_1 = neuronCounter_1 + 1;</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005C06A8" w:rsidRPr="00904FF1">
        <w:rPr>
          <w:rFonts w:ascii="Times New Roman" w:hAnsi="Times New Roman" w:cs="Times New Roman"/>
          <w:i/>
          <w:sz w:val="24"/>
          <w:szCs w:val="24"/>
        </w:rPr>
        <w:t>if(new_network[i][j] == user_1_2</w:t>
      </w:r>
      <w:r w:rsidRPr="00904FF1">
        <w:rPr>
          <w:rFonts w:ascii="Times New Roman" w:hAnsi="Times New Roman" w:cs="Times New Roman"/>
          <w:i/>
          <w:sz w:val="24"/>
          <w:szCs w:val="24"/>
        </w:rPr>
        <w:t>[i][j])</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neuronCounter_2 = neuronCounter_2 + 1;</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005C06A8" w:rsidRPr="00904FF1">
        <w:rPr>
          <w:rFonts w:ascii="Times New Roman" w:hAnsi="Times New Roman" w:cs="Times New Roman"/>
          <w:i/>
          <w:sz w:val="24"/>
          <w:szCs w:val="24"/>
        </w:rPr>
        <w:t>if(new_network[i][j] == user_1_3</w:t>
      </w:r>
      <w:r w:rsidRPr="00904FF1">
        <w:rPr>
          <w:rFonts w:ascii="Times New Roman" w:hAnsi="Times New Roman" w:cs="Times New Roman"/>
          <w:i/>
          <w:sz w:val="24"/>
          <w:szCs w:val="24"/>
        </w:rPr>
        <w:t>[i][j])</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neuronCounter_3 = neuronCounter_3 + 1;</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005C06A8" w:rsidRPr="00904FF1">
        <w:rPr>
          <w:rFonts w:ascii="Times New Roman" w:hAnsi="Times New Roman" w:cs="Times New Roman"/>
          <w:i/>
          <w:sz w:val="24"/>
          <w:szCs w:val="24"/>
        </w:rPr>
        <w:t>if(new_network[i][j] == user_2</w:t>
      </w:r>
      <w:r w:rsidRPr="00904FF1">
        <w:rPr>
          <w:rFonts w:ascii="Times New Roman" w:hAnsi="Times New Roman" w:cs="Times New Roman"/>
          <w:i/>
          <w:sz w:val="24"/>
          <w:szCs w:val="24"/>
        </w:rPr>
        <w:t>[i][j])</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neuronCounter_4 = neuronCounter_4 + 1;</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005C06A8" w:rsidRPr="00904FF1">
        <w:rPr>
          <w:rFonts w:ascii="Times New Roman" w:hAnsi="Times New Roman" w:cs="Times New Roman"/>
          <w:i/>
          <w:sz w:val="24"/>
          <w:szCs w:val="24"/>
        </w:rPr>
        <w:t>if(new_network[i][j] == user_2_2</w:t>
      </w:r>
      <w:r w:rsidRPr="00904FF1">
        <w:rPr>
          <w:rFonts w:ascii="Times New Roman" w:hAnsi="Times New Roman" w:cs="Times New Roman"/>
          <w:i/>
          <w:sz w:val="24"/>
          <w:szCs w:val="24"/>
        </w:rPr>
        <w:t>[i][j])</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neuronCounter_5 = neuronCounter_5 + 1;</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lastRenderedPageBreak/>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005C06A8" w:rsidRPr="00904FF1">
        <w:rPr>
          <w:rFonts w:ascii="Times New Roman" w:hAnsi="Times New Roman" w:cs="Times New Roman"/>
          <w:i/>
          <w:sz w:val="24"/>
          <w:szCs w:val="24"/>
        </w:rPr>
        <w:t>if(new_network[i][j] == user_2_3</w:t>
      </w:r>
      <w:r w:rsidRPr="00904FF1">
        <w:rPr>
          <w:rFonts w:ascii="Times New Roman" w:hAnsi="Times New Roman" w:cs="Times New Roman"/>
          <w:i/>
          <w:sz w:val="24"/>
          <w:szCs w:val="24"/>
        </w:rPr>
        <w:t>[i][j])</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neuronCounter_6 = neuronCounter_6 + 1;</w:t>
      </w:r>
    </w:p>
    <w:p w:rsidR="005C06A8" w:rsidRPr="00904FF1" w:rsidRDefault="005C06A8"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if(new_network[i][j] == user_3[i][j])</w:t>
      </w:r>
    </w:p>
    <w:p w:rsidR="005C06A8" w:rsidRPr="00904FF1" w:rsidRDefault="005C06A8"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neuronCounter_7 = neuronCounter_7 + 1;</w:t>
      </w:r>
    </w:p>
    <w:p w:rsidR="005C06A8" w:rsidRPr="00904FF1" w:rsidRDefault="005C06A8"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if(new_network[i][j] == user_3_2[i][j])</w:t>
      </w:r>
    </w:p>
    <w:p w:rsidR="005C06A8" w:rsidRPr="00904FF1" w:rsidRDefault="005C06A8"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neuronCounter_8 = neuronCounter_8 + 1;</w:t>
      </w:r>
    </w:p>
    <w:p w:rsidR="005C06A8" w:rsidRPr="00904FF1" w:rsidRDefault="005C06A8"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if(new_network[i][j] == user_3_3[i][j])</w:t>
      </w:r>
    </w:p>
    <w:p w:rsidR="005C06A8" w:rsidRPr="00904FF1" w:rsidRDefault="005C06A8"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neuronCounter_9 = neuronCounter_9 + 1;</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r>
      <w:r w:rsidRPr="00904FF1">
        <w:rPr>
          <w:rFonts w:ascii="Times New Roman" w:hAnsi="Times New Roman" w:cs="Times New Roman"/>
          <w:i/>
          <w:sz w:val="24"/>
          <w:szCs w:val="24"/>
        </w:rPr>
        <w:tab/>
        <w:t>end</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t>end</w:t>
      </w:r>
    </w:p>
    <w:p w:rsidR="00B24B3C" w:rsidRPr="00904FF1" w:rsidRDefault="00B24B3C" w:rsidP="00904FF1">
      <w:pPr>
        <w:spacing w:after="0" w:line="240" w:lineRule="auto"/>
        <w:jc w:val="both"/>
        <w:rPr>
          <w:rFonts w:ascii="Times New Roman" w:hAnsi="Times New Roman" w:cs="Times New Roman"/>
          <w:i/>
          <w:sz w:val="24"/>
          <w:szCs w:val="24"/>
        </w:rPr>
      </w:pPr>
      <w:r w:rsidRPr="00904FF1">
        <w:rPr>
          <w:rFonts w:ascii="Times New Roman" w:hAnsi="Times New Roman" w:cs="Times New Roman"/>
          <w:i/>
          <w:sz w:val="24"/>
          <w:szCs w:val="24"/>
        </w:rPr>
        <w:tab/>
      </w:r>
      <w:r w:rsidRPr="00904FF1">
        <w:rPr>
          <w:rFonts w:ascii="Times New Roman" w:hAnsi="Times New Roman" w:cs="Times New Roman"/>
          <w:i/>
          <w:sz w:val="24"/>
          <w:szCs w:val="24"/>
        </w:rPr>
        <w:tab/>
        <w:t>outNow = 1;</w:t>
      </w:r>
    </w:p>
    <w:p w:rsidR="00B24B3C" w:rsidRPr="00904FF1" w:rsidRDefault="00B24B3C" w:rsidP="00904FF1">
      <w:pPr>
        <w:spacing w:after="0" w:line="480" w:lineRule="auto"/>
        <w:jc w:val="both"/>
        <w:rPr>
          <w:rFonts w:ascii="Times New Roman" w:hAnsi="Times New Roman" w:cs="Times New Roman"/>
          <w:i/>
          <w:sz w:val="24"/>
          <w:szCs w:val="24"/>
        </w:rPr>
      </w:pPr>
      <w:r w:rsidRPr="00904FF1">
        <w:rPr>
          <w:rFonts w:ascii="Times New Roman" w:hAnsi="Times New Roman" w:cs="Times New Roman"/>
          <w:i/>
          <w:sz w:val="24"/>
          <w:szCs w:val="24"/>
        </w:rPr>
        <w:tab/>
        <w:t>end</w:t>
      </w:r>
    </w:p>
    <w:p w:rsidR="00B24B3C" w:rsidRDefault="00B24B3C" w:rsidP="00904FF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For the code fraction above, when the </w:t>
      </w:r>
      <w:r w:rsidRPr="00904FF1">
        <w:rPr>
          <w:rFonts w:ascii="Times New Roman" w:hAnsi="Times New Roman" w:cs="Times New Roman"/>
          <w:i/>
          <w:sz w:val="24"/>
          <w:szCs w:val="24"/>
        </w:rPr>
        <w:t>start_compare</w:t>
      </w:r>
      <w:r>
        <w:rPr>
          <w:rFonts w:ascii="Times New Roman" w:hAnsi="Times New Roman" w:cs="Times New Roman"/>
          <w:sz w:val="24"/>
          <w:szCs w:val="24"/>
        </w:rPr>
        <w:t xml:space="preserve"> signalis</w:t>
      </w:r>
      <w:r w:rsidR="00260EFC">
        <w:rPr>
          <w:rFonts w:ascii="Times New Roman" w:hAnsi="Times New Roman" w:cs="Times New Roman"/>
          <w:sz w:val="24"/>
          <w:szCs w:val="24"/>
        </w:rPr>
        <w:t xml:space="preserve"> triggered then it will compare</w:t>
      </w:r>
      <w:r>
        <w:rPr>
          <w:rFonts w:ascii="Times New Roman" w:hAnsi="Times New Roman" w:cs="Times New Roman"/>
          <w:sz w:val="24"/>
          <w:szCs w:val="24"/>
        </w:rPr>
        <w:t xml:space="preserve"> the </w:t>
      </w:r>
      <w:r w:rsidRPr="00904FF1">
        <w:rPr>
          <w:rFonts w:ascii="Times New Roman" w:hAnsi="Times New Roman" w:cs="Times New Roman"/>
          <w:i/>
          <w:sz w:val="24"/>
          <w:szCs w:val="24"/>
        </w:rPr>
        <w:t>new_network</w:t>
      </w:r>
      <w:r>
        <w:rPr>
          <w:rFonts w:ascii="Times New Roman" w:hAnsi="Times New Roman" w:cs="Times New Roman"/>
          <w:sz w:val="24"/>
          <w:szCs w:val="24"/>
        </w:rPr>
        <w:t xml:space="preserve"> with the database and </w:t>
      </w:r>
      <w:r w:rsidR="00904FF1">
        <w:rPr>
          <w:rFonts w:ascii="Times New Roman" w:hAnsi="Times New Roman" w:cs="Times New Roman"/>
          <w:sz w:val="24"/>
          <w:szCs w:val="24"/>
        </w:rPr>
        <w:t>place</w:t>
      </w:r>
      <w:r>
        <w:rPr>
          <w:rFonts w:ascii="Times New Roman" w:hAnsi="Times New Roman" w:cs="Times New Roman"/>
          <w:sz w:val="24"/>
          <w:szCs w:val="24"/>
        </w:rPr>
        <w:t xml:space="preserve"> it into </w:t>
      </w:r>
      <w:r w:rsidR="005C06A8">
        <w:rPr>
          <w:rFonts w:ascii="Times New Roman" w:hAnsi="Times New Roman" w:cs="Times New Roman"/>
          <w:sz w:val="24"/>
          <w:szCs w:val="24"/>
        </w:rPr>
        <w:t>nine</w:t>
      </w:r>
      <w:r>
        <w:rPr>
          <w:rFonts w:ascii="Times New Roman" w:hAnsi="Times New Roman" w:cs="Times New Roman"/>
          <w:sz w:val="24"/>
          <w:szCs w:val="24"/>
        </w:rPr>
        <w:t xml:space="preserve"> counters. After that all counters will </w:t>
      </w:r>
      <w:r w:rsidR="00904FF1">
        <w:rPr>
          <w:rFonts w:ascii="Times New Roman" w:hAnsi="Times New Roman" w:cs="Times New Roman"/>
          <w:sz w:val="24"/>
          <w:szCs w:val="24"/>
        </w:rPr>
        <w:t xml:space="preserve">compare </w:t>
      </w:r>
      <w:r w:rsidR="00260EFC">
        <w:rPr>
          <w:rFonts w:ascii="Times New Roman" w:hAnsi="Times New Roman" w:cs="Times New Roman"/>
          <w:sz w:val="24"/>
          <w:szCs w:val="24"/>
        </w:rPr>
        <w:t>with one another</w:t>
      </w:r>
      <w:r>
        <w:rPr>
          <w:rFonts w:ascii="Times New Roman" w:hAnsi="Times New Roman" w:cs="Times New Roman"/>
          <w:sz w:val="24"/>
          <w:szCs w:val="24"/>
        </w:rPr>
        <w:t xml:space="preserve"> to find </w:t>
      </w:r>
      <w:r w:rsidR="00904FF1">
        <w:rPr>
          <w:rFonts w:ascii="Times New Roman" w:hAnsi="Times New Roman" w:cs="Times New Roman"/>
          <w:sz w:val="24"/>
          <w:szCs w:val="24"/>
        </w:rPr>
        <w:t>the user</w:t>
      </w:r>
      <w:r>
        <w:rPr>
          <w:rFonts w:ascii="Times New Roman" w:hAnsi="Times New Roman" w:cs="Times New Roman"/>
          <w:sz w:val="24"/>
          <w:szCs w:val="24"/>
        </w:rPr>
        <w:t xml:space="preserve"> that matches </w:t>
      </w:r>
      <w:r w:rsidR="00904FF1">
        <w:rPr>
          <w:rFonts w:ascii="Times New Roman" w:hAnsi="Times New Roman" w:cs="Times New Roman"/>
          <w:sz w:val="24"/>
          <w:szCs w:val="24"/>
        </w:rPr>
        <w:t>with</w:t>
      </w:r>
      <w:r>
        <w:rPr>
          <w:rFonts w:ascii="Times New Roman" w:hAnsi="Times New Roman" w:cs="Times New Roman"/>
          <w:sz w:val="24"/>
          <w:szCs w:val="24"/>
        </w:rPr>
        <w:t xml:space="preserve"> the iris database. For example</w:t>
      </w:r>
      <w:r w:rsidR="00904FF1">
        <w:rPr>
          <w:rFonts w:ascii="Times New Roman" w:hAnsi="Times New Roman" w:cs="Times New Roman"/>
          <w:sz w:val="24"/>
          <w:szCs w:val="24"/>
        </w:rPr>
        <w:t>,</w:t>
      </w:r>
      <w:r>
        <w:rPr>
          <w:rFonts w:ascii="Times New Roman" w:hAnsi="Times New Roman" w:cs="Times New Roman"/>
          <w:sz w:val="24"/>
          <w:szCs w:val="24"/>
        </w:rPr>
        <w:t xml:space="preserve"> if the result between user 3 and the iris database matches </w:t>
      </w:r>
      <w:r w:rsidR="001C2A43">
        <w:rPr>
          <w:rFonts w:ascii="Times New Roman" w:hAnsi="Times New Roman" w:cs="Times New Roman"/>
          <w:sz w:val="24"/>
          <w:szCs w:val="24"/>
        </w:rPr>
        <w:t xml:space="preserve">one of the user 3 </w:t>
      </w:r>
      <w:r w:rsidR="00904FF1">
        <w:rPr>
          <w:rFonts w:ascii="Times New Roman" w:hAnsi="Times New Roman" w:cs="Times New Roman"/>
          <w:sz w:val="24"/>
          <w:szCs w:val="24"/>
        </w:rPr>
        <w:t xml:space="preserve">patterns </w:t>
      </w:r>
      <w:r>
        <w:rPr>
          <w:rFonts w:ascii="Times New Roman" w:hAnsi="Times New Roman" w:cs="Times New Roman"/>
          <w:sz w:val="24"/>
          <w:szCs w:val="24"/>
        </w:rPr>
        <w:t xml:space="preserve">then it will </w:t>
      </w:r>
      <w:r w:rsidR="00904FF1">
        <w:rPr>
          <w:rFonts w:ascii="Times New Roman" w:hAnsi="Times New Roman" w:cs="Times New Roman"/>
          <w:sz w:val="24"/>
          <w:szCs w:val="24"/>
        </w:rPr>
        <w:t xml:space="preserve">be </w:t>
      </w:r>
      <w:r w:rsidR="00022559">
        <w:rPr>
          <w:rFonts w:ascii="Times New Roman" w:hAnsi="Times New Roman" w:cs="Times New Roman"/>
          <w:sz w:val="24"/>
          <w:szCs w:val="24"/>
        </w:rPr>
        <w:t>light</w:t>
      </w:r>
      <w:r w:rsidR="00904FF1">
        <w:rPr>
          <w:rFonts w:ascii="Times New Roman" w:hAnsi="Times New Roman" w:cs="Times New Roman"/>
          <w:sz w:val="24"/>
          <w:szCs w:val="24"/>
        </w:rPr>
        <w:t>ed as</w:t>
      </w:r>
      <w:r w:rsidR="00022559">
        <w:rPr>
          <w:rFonts w:ascii="Times New Roman" w:hAnsi="Times New Roman" w:cs="Times New Roman"/>
          <w:sz w:val="24"/>
          <w:szCs w:val="24"/>
        </w:rPr>
        <w:t>4'b0011</w:t>
      </w:r>
      <w:r>
        <w:rPr>
          <w:rFonts w:ascii="Times New Roman" w:hAnsi="Times New Roman" w:cs="Times New Roman"/>
          <w:sz w:val="24"/>
          <w:szCs w:val="24"/>
        </w:rPr>
        <w:t xml:space="preserve"> on the </w:t>
      </w:r>
      <w:r w:rsidR="00022559">
        <w:rPr>
          <w:rFonts w:ascii="Times New Roman" w:hAnsi="Times New Roman" w:cs="Times New Roman"/>
          <w:sz w:val="24"/>
          <w:szCs w:val="24"/>
        </w:rPr>
        <w:t>LEDR[17:14]</w:t>
      </w:r>
      <w:r w:rsidR="00904FF1">
        <w:rPr>
          <w:rFonts w:ascii="Times New Roman" w:hAnsi="Times New Roman" w:cs="Times New Roman"/>
          <w:sz w:val="24"/>
          <w:szCs w:val="24"/>
        </w:rPr>
        <w:t xml:space="preserve">on the DE2 Cyclone II FPGA board </w:t>
      </w:r>
      <w:r>
        <w:rPr>
          <w:rFonts w:ascii="Times New Roman" w:hAnsi="Times New Roman" w:cs="Times New Roman"/>
          <w:sz w:val="24"/>
          <w:szCs w:val="24"/>
        </w:rPr>
        <w:t>else it will</w:t>
      </w:r>
      <w:r w:rsidR="00904FF1">
        <w:rPr>
          <w:rFonts w:ascii="Times New Roman" w:hAnsi="Times New Roman" w:cs="Times New Roman"/>
          <w:sz w:val="24"/>
          <w:szCs w:val="24"/>
        </w:rPr>
        <w:t xml:space="preserve"> be </w:t>
      </w:r>
      <w:r w:rsidR="00022559">
        <w:rPr>
          <w:rFonts w:ascii="Times New Roman" w:hAnsi="Times New Roman" w:cs="Times New Roman"/>
          <w:sz w:val="24"/>
          <w:szCs w:val="24"/>
        </w:rPr>
        <w:t>light</w:t>
      </w:r>
      <w:r w:rsidR="00904FF1">
        <w:rPr>
          <w:rFonts w:ascii="Times New Roman" w:hAnsi="Times New Roman" w:cs="Times New Roman"/>
          <w:sz w:val="24"/>
          <w:szCs w:val="24"/>
        </w:rPr>
        <w:t xml:space="preserve">ed as </w:t>
      </w:r>
      <w:r w:rsidR="00022559">
        <w:rPr>
          <w:rFonts w:ascii="Times New Roman" w:hAnsi="Times New Roman" w:cs="Times New Roman"/>
          <w:sz w:val="24"/>
          <w:szCs w:val="24"/>
        </w:rPr>
        <w:t xml:space="preserve"> 4'b1000 represent</w:t>
      </w:r>
      <w:r w:rsidR="00904FF1">
        <w:rPr>
          <w:rFonts w:ascii="Times New Roman" w:hAnsi="Times New Roman" w:cs="Times New Roman"/>
          <w:sz w:val="24"/>
          <w:szCs w:val="24"/>
        </w:rPr>
        <w:t>ing</w:t>
      </w:r>
      <w:r w:rsidR="00022559">
        <w:rPr>
          <w:rFonts w:ascii="Times New Roman" w:hAnsi="Times New Roman" w:cs="Times New Roman"/>
          <w:sz w:val="24"/>
          <w:szCs w:val="24"/>
        </w:rPr>
        <w:t xml:space="preserve"> that</w:t>
      </w:r>
      <w:r w:rsidR="00904FF1">
        <w:rPr>
          <w:rFonts w:ascii="Times New Roman" w:hAnsi="Times New Roman" w:cs="Times New Roman"/>
          <w:sz w:val="24"/>
          <w:szCs w:val="24"/>
        </w:rPr>
        <w:t xml:space="preserve"> the</w:t>
      </w:r>
      <w:r w:rsidR="00022559">
        <w:rPr>
          <w:rFonts w:ascii="Times New Roman" w:hAnsi="Times New Roman" w:cs="Times New Roman"/>
          <w:sz w:val="24"/>
          <w:szCs w:val="24"/>
        </w:rPr>
        <w:t xml:space="preserve"> user </w:t>
      </w:r>
      <w:r w:rsidR="00904FF1">
        <w:rPr>
          <w:rFonts w:ascii="Times New Roman" w:hAnsi="Times New Roman" w:cs="Times New Roman"/>
          <w:sz w:val="24"/>
          <w:szCs w:val="24"/>
        </w:rPr>
        <w:t>does not match any users in the database</w:t>
      </w:r>
      <w:r w:rsidR="00022559">
        <w:rPr>
          <w:rFonts w:ascii="Times New Roman" w:hAnsi="Times New Roman" w:cs="Times New Roman"/>
          <w:sz w:val="24"/>
          <w:szCs w:val="24"/>
        </w:rPr>
        <w:t>.</w:t>
      </w:r>
    </w:p>
    <w:p w:rsidR="00954B26" w:rsidRPr="00BF1EE6" w:rsidRDefault="00F43E31" w:rsidP="00260EFC">
      <w:pPr>
        <w:spacing w:before="240" w:line="480" w:lineRule="auto"/>
        <w:jc w:val="both"/>
        <w:rPr>
          <w:rFonts w:ascii="Times New Roman" w:hAnsi="Times New Roman" w:cs="Times New Roman"/>
          <w:sz w:val="24"/>
          <w:szCs w:val="24"/>
        </w:rPr>
      </w:pPr>
      <w:r>
        <w:rPr>
          <w:rFonts w:ascii="Times New Roman" w:hAnsi="Times New Roman" w:cs="Times New Roman"/>
          <w:b/>
          <w:sz w:val="24"/>
          <w:szCs w:val="24"/>
        </w:rPr>
        <w:tab/>
      </w:r>
      <w:r w:rsidR="00904FF1">
        <w:rPr>
          <w:rFonts w:ascii="Times New Roman" w:hAnsi="Times New Roman" w:cs="Times New Roman"/>
          <w:sz w:val="24"/>
          <w:szCs w:val="24"/>
        </w:rPr>
        <w:t>In the test</w:t>
      </w:r>
      <w:r w:rsidR="00BF1EE6">
        <w:rPr>
          <w:rFonts w:ascii="Times New Roman" w:hAnsi="Times New Roman" w:cs="Times New Roman"/>
          <w:sz w:val="24"/>
          <w:szCs w:val="24"/>
        </w:rPr>
        <w:t xml:space="preserve">bench, </w:t>
      </w:r>
      <w:r w:rsidR="005C06A8">
        <w:rPr>
          <w:rFonts w:ascii="Times New Roman" w:hAnsi="Times New Roman" w:cs="Times New Roman"/>
          <w:sz w:val="24"/>
          <w:szCs w:val="24"/>
        </w:rPr>
        <w:t>nine</w:t>
      </w:r>
      <w:r w:rsidR="00BF1EE6">
        <w:rPr>
          <w:rFonts w:ascii="Times New Roman" w:hAnsi="Times New Roman" w:cs="Times New Roman"/>
          <w:sz w:val="24"/>
          <w:szCs w:val="24"/>
        </w:rPr>
        <w:t xml:space="preserve"> different data </w:t>
      </w:r>
      <w:r w:rsidR="005C06A8">
        <w:rPr>
          <w:rFonts w:ascii="Times New Roman" w:hAnsi="Times New Roman" w:cs="Times New Roman"/>
          <w:sz w:val="24"/>
          <w:szCs w:val="24"/>
        </w:rPr>
        <w:t xml:space="preserve">from three users </w:t>
      </w:r>
      <w:r w:rsidR="00BF1EE6">
        <w:rPr>
          <w:rFonts w:ascii="Times New Roman" w:hAnsi="Times New Roman" w:cs="Times New Roman"/>
          <w:sz w:val="24"/>
          <w:szCs w:val="24"/>
        </w:rPr>
        <w:t xml:space="preserve">has been stored into the database as indicated by </w:t>
      </w:r>
      <w:r w:rsidR="00260EFC">
        <w:rPr>
          <w:rFonts w:ascii="Times New Roman" w:hAnsi="Times New Roman" w:cs="Times New Roman"/>
          <w:sz w:val="24"/>
          <w:szCs w:val="24"/>
        </w:rPr>
        <w:t xml:space="preserve">the </w:t>
      </w:r>
      <w:r w:rsidR="00904FF1">
        <w:rPr>
          <w:rFonts w:ascii="Times New Roman" w:hAnsi="Times New Roman" w:cs="Times New Roman"/>
          <w:sz w:val="24"/>
          <w:szCs w:val="24"/>
        </w:rPr>
        <w:t>test</w:t>
      </w:r>
      <w:r w:rsidR="00BF1EE6">
        <w:rPr>
          <w:rFonts w:ascii="Times New Roman" w:hAnsi="Times New Roman" w:cs="Times New Roman"/>
          <w:sz w:val="24"/>
          <w:szCs w:val="24"/>
        </w:rPr>
        <w:t>bench code in Figure 3</w:t>
      </w:r>
      <w:r w:rsidR="00027E29">
        <w:rPr>
          <w:rFonts w:ascii="Times New Roman" w:hAnsi="Times New Roman" w:cs="Times New Roman"/>
          <w:sz w:val="24"/>
          <w:szCs w:val="24"/>
        </w:rPr>
        <w:t>.8.2</w:t>
      </w:r>
      <w:r w:rsidR="00904FF1">
        <w:rPr>
          <w:rFonts w:ascii="Times New Roman" w:hAnsi="Times New Roman" w:cs="Times New Roman"/>
          <w:sz w:val="24"/>
          <w:szCs w:val="24"/>
        </w:rPr>
        <w:t xml:space="preserve">. After all </w:t>
      </w:r>
      <w:r w:rsidR="00BF1EE6">
        <w:rPr>
          <w:rFonts w:ascii="Times New Roman" w:hAnsi="Times New Roman" w:cs="Times New Roman"/>
          <w:sz w:val="24"/>
          <w:szCs w:val="24"/>
        </w:rPr>
        <w:t xml:space="preserve">user data </w:t>
      </w:r>
      <w:r w:rsidR="00260EFC">
        <w:rPr>
          <w:rFonts w:ascii="Times New Roman" w:hAnsi="Times New Roman" w:cs="Times New Roman"/>
          <w:sz w:val="24"/>
          <w:szCs w:val="24"/>
        </w:rPr>
        <w:t>have been completely</w:t>
      </w:r>
      <w:r w:rsidR="00BF1EE6">
        <w:rPr>
          <w:rFonts w:ascii="Times New Roman" w:hAnsi="Times New Roman" w:cs="Times New Roman"/>
          <w:sz w:val="24"/>
          <w:szCs w:val="24"/>
        </w:rPr>
        <w:t xml:space="preserve"> stored in </w:t>
      </w:r>
      <w:r w:rsidR="00260EFC">
        <w:rPr>
          <w:rFonts w:ascii="Times New Roman" w:hAnsi="Times New Roman" w:cs="Times New Roman"/>
          <w:sz w:val="24"/>
          <w:szCs w:val="24"/>
        </w:rPr>
        <w:t xml:space="preserve">the </w:t>
      </w:r>
      <w:r w:rsidR="00BF1EE6">
        <w:rPr>
          <w:rFonts w:ascii="Times New Roman" w:hAnsi="Times New Roman" w:cs="Times New Roman"/>
          <w:sz w:val="24"/>
          <w:szCs w:val="24"/>
        </w:rPr>
        <w:t xml:space="preserve">database, the </w:t>
      </w:r>
      <w:r w:rsidR="00BF1EE6" w:rsidRPr="00904FF1">
        <w:rPr>
          <w:rFonts w:ascii="Times New Roman" w:hAnsi="Times New Roman" w:cs="Times New Roman"/>
          <w:i/>
          <w:sz w:val="24"/>
          <w:szCs w:val="24"/>
        </w:rPr>
        <w:t>trainUser</w:t>
      </w:r>
      <w:r w:rsidR="00BF1EE6">
        <w:rPr>
          <w:rFonts w:ascii="Times New Roman" w:hAnsi="Times New Roman" w:cs="Times New Roman"/>
          <w:sz w:val="24"/>
          <w:szCs w:val="24"/>
        </w:rPr>
        <w:t xml:space="preserve"> signal will </w:t>
      </w:r>
      <w:r w:rsidR="00904FF1">
        <w:rPr>
          <w:rFonts w:ascii="Times New Roman" w:hAnsi="Times New Roman" w:cs="Times New Roman"/>
          <w:sz w:val="24"/>
          <w:szCs w:val="24"/>
        </w:rPr>
        <w:t xml:space="preserve">then </w:t>
      </w:r>
      <w:r w:rsidR="00260EFC">
        <w:rPr>
          <w:rFonts w:ascii="Times New Roman" w:hAnsi="Times New Roman" w:cs="Times New Roman"/>
          <w:sz w:val="24"/>
          <w:szCs w:val="24"/>
        </w:rPr>
        <w:t xml:space="preserve">be </w:t>
      </w:r>
      <w:r w:rsidR="00BF1EE6">
        <w:rPr>
          <w:rFonts w:ascii="Times New Roman" w:hAnsi="Times New Roman" w:cs="Times New Roman"/>
          <w:sz w:val="24"/>
          <w:szCs w:val="24"/>
        </w:rPr>
        <w:t xml:space="preserve">triggered to "0" so that it can go </w:t>
      </w:r>
      <w:r w:rsidR="00904FF1">
        <w:rPr>
          <w:rFonts w:ascii="Times New Roman" w:hAnsi="Times New Roman" w:cs="Times New Roman"/>
          <w:sz w:val="24"/>
          <w:szCs w:val="24"/>
        </w:rPr>
        <w:t>in</w:t>
      </w:r>
      <w:r w:rsidR="00BF1EE6">
        <w:rPr>
          <w:rFonts w:ascii="Times New Roman" w:hAnsi="Times New Roman" w:cs="Times New Roman"/>
          <w:sz w:val="24"/>
          <w:szCs w:val="24"/>
        </w:rPr>
        <w:t xml:space="preserve">to the </w:t>
      </w:r>
      <w:r w:rsidR="00904FF1">
        <w:rPr>
          <w:rFonts w:ascii="Times New Roman" w:hAnsi="Times New Roman" w:cs="Times New Roman"/>
          <w:sz w:val="24"/>
          <w:szCs w:val="24"/>
        </w:rPr>
        <w:t>"</w:t>
      </w:r>
      <w:r w:rsidR="00BF1EE6" w:rsidRPr="00027E29">
        <w:rPr>
          <w:rFonts w:ascii="Times New Roman" w:hAnsi="Times New Roman" w:cs="Times New Roman"/>
          <w:i/>
          <w:sz w:val="24"/>
          <w:szCs w:val="24"/>
        </w:rPr>
        <w:t>compare</w:t>
      </w:r>
      <w:r w:rsidR="00904FF1">
        <w:rPr>
          <w:rFonts w:ascii="Times New Roman" w:hAnsi="Times New Roman" w:cs="Times New Roman"/>
          <w:sz w:val="24"/>
          <w:szCs w:val="24"/>
        </w:rPr>
        <w:t>"</w:t>
      </w:r>
      <w:r w:rsidR="00BF1EE6">
        <w:rPr>
          <w:rFonts w:ascii="Times New Roman" w:hAnsi="Times New Roman" w:cs="Times New Roman"/>
          <w:sz w:val="24"/>
          <w:szCs w:val="24"/>
        </w:rPr>
        <w:t xml:space="preserve"> case. After </w:t>
      </w:r>
      <w:r w:rsidR="00260EFC">
        <w:rPr>
          <w:rFonts w:ascii="Times New Roman" w:hAnsi="Times New Roman" w:cs="Times New Roman"/>
          <w:sz w:val="24"/>
          <w:szCs w:val="24"/>
        </w:rPr>
        <w:t xml:space="preserve">the matching process </w:t>
      </w:r>
      <w:r w:rsidR="00904FF1">
        <w:rPr>
          <w:rFonts w:ascii="Times New Roman" w:hAnsi="Times New Roman" w:cs="Times New Roman"/>
          <w:sz w:val="24"/>
          <w:szCs w:val="24"/>
        </w:rPr>
        <w:t xml:space="preserve">with the database </w:t>
      </w:r>
      <w:r w:rsidR="00260EFC">
        <w:rPr>
          <w:rFonts w:ascii="Times New Roman" w:hAnsi="Times New Roman" w:cs="Times New Roman"/>
          <w:sz w:val="24"/>
          <w:szCs w:val="24"/>
        </w:rPr>
        <w:t>is completed</w:t>
      </w:r>
      <w:r w:rsidR="00904FF1">
        <w:rPr>
          <w:rFonts w:ascii="Times New Roman" w:hAnsi="Times New Roman" w:cs="Times New Roman"/>
          <w:sz w:val="24"/>
          <w:szCs w:val="24"/>
        </w:rPr>
        <w:t>,</w:t>
      </w:r>
      <w:r w:rsidR="00260EFC">
        <w:rPr>
          <w:rFonts w:ascii="Times New Roman" w:hAnsi="Times New Roman" w:cs="Times New Roman"/>
          <w:sz w:val="24"/>
          <w:szCs w:val="24"/>
        </w:rPr>
        <w:t xml:space="preserve"> the </w:t>
      </w:r>
      <w:r w:rsidR="00904FF1">
        <w:rPr>
          <w:rFonts w:ascii="Times New Roman" w:hAnsi="Times New Roman" w:cs="Times New Roman"/>
          <w:sz w:val="24"/>
          <w:szCs w:val="24"/>
        </w:rPr>
        <w:t>assigned LEDRs will light up to indicate a matched or unmatched outcome</w:t>
      </w:r>
      <w:r w:rsidR="00260EFC">
        <w:rPr>
          <w:rFonts w:ascii="Times New Roman" w:hAnsi="Times New Roman" w:cs="Times New Roman"/>
          <w:sz w:val="24"/>
          <w:szCs w:val="24"/>
        </w:rPr>
        <w:t>.</w:t>
      </w:r>
    </w:p>
    <w:p w:rsidR="00F035A2" w:rsidRDefault="00F035A2" w:rsidP="00FE07A3">
      <w:pPr>
        <w:spacing w:before="240" w:line="480" w:lineRule="auto"/>
        <w:rPr>
          <w:rFonts w:ascii="Times New Roman" w:hAnsi="Times New Roman" w:cs="Times New Roman"/>
          <w:b/>
          <w:sz w:val="24"/>
          <w:szCs w:val="24"/>
        </w:rPr>
        <w:sectPr w:rsidR="00F035A2" w:rsidSect="0003052D">
          <w:pgSz w:w="11906" w:h="16838"/>
          <w:pgMar w:top="1440" w:right="1440" w:bottom="1440" w:left="1440" w:header="708" w:footer="708" w:gutter="0"/>
          <w:cols w:space="708"/>
          <w:docGrid w:linePitch="360"/>
        </w:sectPr>
      </w:pPr>
    </w:p>
    <w:p w:rsidR="00F12519" w:rsidRDefault="00904FF1" w:rsidP="00027E29">
      <w:pPr>
        <w:spacing w:after="0" w:line="240" w:lineRule="auto"/>
        <w:jc w:val="center"/>
        <w:rPr>
          <w:rFonts w:ascii="Times New Roman" w:hAnsi="Times New Roman" w:cs="Times New Roman"/>
          <w:b/>
          <w:sz w:val="24"/>
          <w:szCs w:val="24"/>
        </w:rPr>
      </w:pPr>
      <w:r w:rsidRPr="00904FF1">
        <w:rPr>
          <w:rFonts w:ascii="Times New Roman" w:hAnsi="Times New Roman" w:cs="Times New Roman"/>
          <w:b/>
          <w:noProof/>
          <w:sz w:val="24"/>
          <w:szCs w:val="24"/>
          <w:lang w:eastAsia="en-MY"/>
        </w:rPr>
        <w:lastRenderedPageBreak/>
        <w:drawing>
          <wp:inline distT="0" distB="0" distL="0" distR="0">
            <wp:extent cx="4029710" cy="4391025"/>
            <wp:effectExtent l="19050" t="0" r="8890" b="0"/>
            <wp:docPr id="85" name="Picture 12" descr="C:\Users\Feng\Desktop\Final FYP Folder\result\onchip t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ng\Desktop\Final FYP Folder\result\onchip tb.tif"/>
                    <pic:cNvPicPr>
                      <a:picLocks noChangeAspect="1" noChangeArrowheads="1"/>
                    </pic:cNvPicPr>
                  </pic:nvPicPr>
                  <pic:blipFill>
                    <a:blip r:embed="rId34"/>
                    <a:srcRect/>
                    <a:stretch>
                      <a:fillRect/>
                    </a:stretch>
                  </pic:blipFill>
                  <pic:spPr bwMode="auto">
                    <a:xfrm>
                      <a:off x="0" y="0"/>
                      <a:ext cx="4029710" cy="4391025"/>
                    </a:xfrm>
                    <a:prstGeom prst="rect">
                      <a:avLst/>
                    </a:prstGeom>
                    <a:noFill/>
                    <a:ln w="9525">
                      <a:noFill/>
                      <a:miter lim="800000"/>
                      <a:headEnd/>
                      <a:tailEnd/>
                    </a:ln>
                  </pic:spPr>
                </pic:pic>
              </a:graphicData>
            </a:graphic>
          </wp:inline>
        </w:drawing>
      </w:r>
    </w:p>
    <w:p w:rsidR="00F12519" w:rsidRPr="00904FF1" w:rsidRDefault="00027E29" w:rsidP="009126CC">
      <w:pPr>
        <w:jc w:val="center"/>
        <w:rPr>
          <w:rFonts w:ascii="Times New Roman" w:hAnsi="Times New Roman" w:cs="Times New Roman"/>
          <w:sz w:val="24"/>
          <w:szCs w:val="24"/>
        </w:rPr>
      </w:pPr>
      <w:r>
        <w:rPr>
          <w:rFonts w:ascii="Times New Roman" w:hAnsi="Times New Roman" w:cs="Times New Roman"/>
          <w:sz w:val="24"/>
          <w:szCs w:val="24"/>
        </w:rPr>
        <w:t>Figure 3.8.2</w:t>
      </w:r>
      <w:r w:rsidR="00904FF1">
        <w:rPr>
          <w:rFonts w:ascii="Times New Roman" w:hAnsi="Times New Roman" w:cs="Times New Roman"/>
          <w:sz w:val="24"/>
          <w:szCs w:val="24"/>
        </w:rPr>
        <w:t>: Testbench Code for the On-Chip Training Block</w:t>
      </w:r>
    </w:p>
    <w:p w:rsidR="006E7035" w:rsidRDefault="006E7035">
      <w:pPr>
        <w:rPr>
          <w:rFonts w:ascii="Times New Roman" w:hAnsi="Times New Roman" w:cs="Times New Roman"/>
          <w:b/>
          <w:sz w:val="24"/>
          <w:szCs w:val="24"/>
        </w:rPr>
      </w:pPr>
      <w:r>
        <w:rPr>
          <w:rFonts w:ascii="Times New Roman" w:hAnsi="Times New Roman" w:cs="Times New Roman"/>
          <w:b/>
          <w:sz w:val="24"/>
          <w:szCs w:val="24"/>
        </w:rPr>
        <w:br w:type="page"/>
      </w:r>
    </w:p>
    <w:p w:rsidR="009126CC" w:rsidRPr="00634891" w:rsidRDefault="006E7035" w:rsidP="00634891">
      <w:pPr>
        <w:pStyle w:val="Heading3"/>
        <w:spacing w:before="0" w:after="240" w:line="480" w:lineRule="auto"/>
        <w:rPr>
          <w:rFonts w:ascii="Times New Roman" w:hAnsi="Times New Roman" w:cs="Times New Roman"/>
          <w:color w:val="auto"/>
          <w:sz w:val="24"/>
          <w:szCs w:val="24"/>
        </w:rPr>
      </w:pPr>
      <w:bookmarkStart w:id="871" w:name="_Toc440455516"/>
      <w:bookmarkStart w:id="872" w:name="_Toc440455951"/>
      <w:r w:rsidRPr="00634891">
        <w:rPr>
          <w:rFonts w:ascii="Times New Roman" w:hAnsi="Times New Roman" w:cs="Times New Roman"/>
          <w:color w:val="auto"/>
          <w:sz w:val="24"/>
          <w:szCs w:val="24"/>
        </w:rPr>
        <w:lastRenderedPageBreak/>
        <w:t xml:space="preserve">3.7 </w:t>
      </w:r>
      <w:r w:rsidR="00904FF1" w:rsidRPr="00634891">
        <w:rPr>
          <w:rFonts w:ascii="Times New Roman" w:hAnsi="Times New Roman" w:cs="Times New Roman"/>
          <w:color w:val="auto"/>
          <w:sz w:val="24"/>
          <w:szCs w:val="24"/>
        </w:rPr>
        <w:t xml:space="preserve">Integrated </w:t>
      </w:r>
      <w:r w:rsidRPr="00634891">
        <w:rPr>
          <w:rFonts w:ascii="Times New Roman" w:hAnsi="Times New Roman" w:cs="Times New Roman"/>
          <w:color w:val="auto"/>
          <w:sz w:val="24"/>
          <w:szCs w:val="24"/>
        </w:rPr>
        <w:t xml:space="preserve">SOM </w:t>
      </w:r>
      <w:r w:rsidR="00904FF1" w:rsidRPr="00634891">
        <w:rPr>
          <w:rFonts w:ascii="Times New Roman" w:hAnsi="Times New Roman" w:cs="Times New Roman"/>
          <w:color w:val="auto"/>
          <w:sz w:val="24"/>
          <w:szCs w:val="24"/>
        </w:rPr>
        <w:t>Module</w:t>
      </w:r>
      <w:bookmarkEnd w:id="871"/>
      <w:bookmarkEnd w:id="872"/>
    </w:p>
    <w:p w:rsidR="007802A8" w:rsidRDefault="006E7035" w:rsidP="00634891">
      <w:pPr>
        <w:spacing w:after="240" w:line="480" w:lineRule="auto"/>
        <w:jc w:val="both"/>
        <w:rPr>
          <w:rFonts w:ascii="Times New Roman" w:hAnsi="Times New Roman" w:cs="Times New Roman"/>
          <w:sz w:val="24"/>
          <w:szCs w:val="24"/>
        </w:rPr>
      </w:pPr>
      <w:r>
        <w:rPr>
          <w:rFonts w:ascii="Times New Roman" w:hAnsi="Times New Roman" w:cs="Times New Roman"/>
          <w:b/>
          <w:sz w:val="24"/>
          <w:szCs w:val="24"/>
        </w:rPr>
        <w:tab/>
      </w:r>
      <w:r w:rsidR="006D1491">
        <w:rPr>
          <w:rFonts w:ascii="Times New Roman" w:hAnsi="Times New Roman" w:cs="Times New Roman"/>
          <w:sz w:val="24"/>
          <w:szCs w:val="24"/>
        </w:rPr>
        <w:t>The</w:t>
      </w:r>
      <w:r w:rsidRPr="006E7035">
        <w:rPr>
          <w:rFonts w:ascii="Times New Roman" w:hAnsi="Times New Roman" w:cs="Times New Roman"/>
          <w:sz w:val="24"/>
          <w:szCs w:val="24"/>
        </w:rPr>
        <w:t xml:space="preserve"> SOM</w:t>
      </w:r>
      <w:commentRangeStart w:id="873"/>
      <w:ins w:id="874" w:author="User" w:date="2016-01-13T22:04:00Z">
        <w:r w:rsidR="00A31359">
          <w:rPr>
            <w:rFonts w:ascii="Times New Roman" w:hAnsi="Times New Roman" w:cs="Times New Roman"/>
            <w:sz w:val="24"/>
            <w:szCs w:val="24"/>
          </w:rPr>
          <w:t xml:space="preserve"> </w:t>
        </w:r>
        <w:commentRangeEnd w:id="873"/>
        <w:r w:rsidR="00A31359">
          <w:rPr>
            <w:rStyle w:val="CommentReference"/>
          </w:rPr>
          <w:commentReference w:id="873"/>
        </w:r>
      </w:ins>
      <w:r w:rsidR="006D1491">
        <w:rPr>
          <w:rFonts w:ascii="Times New Roman" w:hAnsi="Times New Roman" w:cs="Times New Roman"/>
          <w:sz w:val="24"/>
          <w:szCs w:val="24"/>
        </w:rPr>
        <w:t>module is the</w:t>
      </w:r>
      <w:r>
        <w:rPr>
          <w:rFonts w:ascii="Times New Roman" w:hAnsi="Times New Roman" w:cs="Times New Roman"/>
          <w:sz w:val="24"/>
          <w:szCs w:val="24"/>
        </w:rPr>
        <w:t xml:space="preserve"> main module that </w:t>
      </w:r>
      <w:r w:rsidR="006D1491">
        <w:rPr>
          <w:rFonts w:ascii="Times New Roman" w:hAnsi="Times New Roman" w:cs="Times New Roman"/>
          <w:sz w:val="24"/>
          <w:szCs w:val="24"/>
        </w:rPr>
        <w:t xml:space="preserve">integrates all six sub-blocks to perform the </w:t>
      </w:r>
      <w:r>
        <w:rPr>
          <w:rFonts w:ascii="Times New Roman" w:hAnsi="Times New Roman" w:cs="Times New Roman"/>
          <w:sz w:val="24"/>
          <w:szCs w:val="24"/>
        </w:rPr>
        <w:t xml:space="preserve">complete SOM </w:t>
      </w:r>
      <w:r w:rsidR="00695A51">
        <w:rPr>
          <w:rFonts w:ascii="Times New Roman" w:hAnsi="Times New Roman" w:cs="Times New Roman"/>
          <w:sz w:val="24"/>
          <w:szCs w:val="24"/>
        </w:rPr>
        <w:t xml:space="preserve">algorithm </w:t>
      </w:r>
      <w:r>
        <w:rPr>
          <w:rFonts w:ascii="Times New Roman" w:hAnsi="Times New Roman" w:cs="Times New Roman"/>
          <w:sz w:val="24"/>
          <w:szCs w:val="24"/>
        </w:rPr>
        <w:t xml:space="preserve">as indicated </w:t>
      </w:r>
      <w:r w:rsidR="00695A51">
        <w:rPr>
          <w:rFonts w:ascii="Times New Roman" w:hAnsi="Times New Roman" w:cs="Times New Roman"/>
          <w:sz w:val="24"/>
          <w:szCs w:val="24"/>
        </w:rPr>
        <w:t xml:space="preserve">in the </w:t>
      </w:r>
      <w:r>
        <w:rPr>
          <w:rFonts w:ascii="Times New Roman" w:hAnsi="Times New Roman" w:cs="Times New Roman"/>
          <w:sz w:val="24"/>
          <w:szCs w:val="24"/>
        </w:rPr>
        <w:t xml:space="preserve">block diagram </w:t>
      </w:r>
      <w:r w:rsidR="00695A51">
        <w:rPr>
          <w:rFonts w:ascii="Times New Roman" w:hAnsi="Times New Roman" w:cs="Times New Roman"/>
          <w:sz w:val="24"/>
          <w:szCs w:val="24"/>
        </w:rPr>
        <w:t xml:space="preserve">shown </w:t>
      </w:r>
      <w:r>
        <w:rPr>
          <w:rFonts w:ascii="Times New Roman" w:hAnsi="Times New Roman" w:cs="Times New Roman"/>
          <w:sz w:val="24"/>
          <w:szCs w:val="24"/>
        </w:rPr>
        <w:t>in Figure 3</w:t>
      </w:r>
      <w:r w:rsidR="00695A51">
        <w:rPr>
          <w:rFonts w:ascii="Times New Roman" w:hAnsi="Times New Roman" w:cs="Times New Roman"/>
          <w:sz w:val="24"/>
          <w:szCs w:val="24"/>
        </w:rPr>
        <w:t>.1</w:t>
      </w:r>
      <w:r>
        <w:rPr>
          <w:rFonts w:ascii="Times New Roman" w:hAnsi="Times New Roman" w:cs="Times New Roman"/>
          <w:sz w:val="24"/>
          <w:szCs w:val="24"/>
        </w:rPr>
        <w:t>.</w:t>
      </w:r>
      <w:r w:rsidR="0035373A">
        <w:rPr>
          <w:rFonts w:ascii="Times New Roman" w:hAnsi="Times New Roman" w:cs="Times New Roman"/>
          <w:sz w:val="24"/>
          <w:szCs w:val="24"/>
        </w:rPr>
        <w:t xml:space="preserve"> There is a flag </w:t>
      </w:r>
      <w:r w:rsidR="00695A51">
        <w:rPr>
          <w:rFonts w:ascii="Times New Roman" w:hAnsi="Times New Roman" w:cs="Times New Roman"/>
          <w:sz w:val="24"/>
          <w:szCs w:val="24"/>
        </w:rPr>
        <w:t>named</w:t>
      </w:r>
      <w:r w:rsidR="0035373A" w:rsidRPr="00695A51">
        <w:rPr>
          <w:rFonts w:ascii="Times New Roman" w:hAnsi="Times New Roman" w:cs="Times New Roman"/>
          <w:i/>
          <w:sz w:val="24"/>
          <w:szCs w:val="24"/>
        </w:rPr>
        <w:t>flagForUpdateSelected</w:t>
      </w:r>
      <w:commentRangeStart w:id="875"/>
      <w:ins w:id="876" w:author="User" w:date="2016-01-13T22:05:00Z">
        <w:r w:rsidR="00BD0EFC">
          <w:rPr>
            <w:rFonts w:ascii="Times New Roman" w:hAnsi="Times New Roman" w:cs="Times New Roman"/>
            <w:i/>
            <w:sz w:val="24"/>
            <w:szCs w:val="24"/>
          </w:rPr>
          <w:t xml:space="preserve"> </w:t>
        </w:r>
        <w:commentRangeEnd w:id="875"/>
        <w:r w:rsidR="00BD0EFC">
          <w:rPr>
            <w:rStyle w:val="CommentReference"/>
          </w:rPr>
          <w:commentReference w:id="875"/>
        </w:r>
      </w:ins>
      <w:r w:rsidR="00695A51">
        <w:rPr>
          <w:rFonts w:ascii="Times New Roman" w:hAnsi="Times New Roman" w:cs="Times New Roman"/>
          <w:sz w:val="24"/>
          <w:szCs w:val="24"/>
        </w:rPr>
        <w:t xml:space="preserve">which is used </w:t>
      </w:r>
      <w:r w:rsidR="0035373A">
        <w:rPr>
          <w:rFonts w:ascii="Times New Roman" w:hAnsi="Times New Roman" w:cs="Times New Roman"/>
          <w:sz w:val="24"/>
          <w:szCs w:val="24"/>
        </w:rPr>
        <w:t xml:space="preserve">to </w:t>
      </w:r>
      <w:r w:rsidR="00B2638A">
        <w:rPr>
          <w:rFonts w:ascii="Times New Roman" w:hAnsi="Times New Roman" w:cs="Times New Roman"/>
          <w:sz w:val="24"/>
          <w:szCs w:val="24"/>
        </w:rPr>
        <w:t>obtain</w:t>
      </w:r>
      <w:r w:rsidR="0035373A">
        <w:rPr>
          <w:rFonts w:ascii="Times New Roman" w:hAnsi="Times New Roman" w:cs="Times New Roman"/>
          <w:sz w:val="24"/>
          <w:szCs w:val="24"/>
        </w:rPr>
        <w:t xml:space="preserve"> the value of </w:t>
      </w:r>
      <w:r w:rsidR="0035373A" w:rsidRPr="00695A51">
        <w:rPr>
          <w:rFonts w:ascii="Times New Roman" w:hAnsi="Times New Roman" w:cs="Times New Roman"/>
          <w:i/>
          <w:sz w:val="24"/>
          <w:szCs w:val="24"/>
        </w:rPr>
        <w:t>selected_x</w:t>
      </w:r>
      <w:r w:rsidR="0035373A">
        <w:rPr>
          <w:rFonts w:ascii="Times New Roman" w:hAnsi="Times New Roman" w:cs="Times New Roman"/>
          <w:sz w:val="24"/>
          <w:szCs w:val="24"/>
        </w:rPr>
        <w:t xml:space="preserve"> and </w:t>
      </w:r>
      <w:r w:rsidR="0035373A" w:rsidRPr="00695A51">
        <w:rPr>
          <w:rFonts w:ascii="Times New Roman" w:hAnsi="Times New Roman" w:cs="Times New Roman"/>
          <w:i/>
          <w:sz w:val="24"/>
          <w:szCs w:val="24"/>
        </w:rPr>
        <w:t>selected_y</w:t>
      </w:r>
      <w:r w:rsidR="0035373A">
        <w:rPr>
          <w:rFonts w:ascii="Times New Roman" w:hAnsi="Times New Roman" w:cs="Times New Roman"/>
          <w:sz w:val="24"/>
          <w:szCs w:val="24"/>
        </w:rPr>
        <w:t xml:space="preserve"> when it is triggered as "1". </w:t>
      </w:r>
      <w:r w:rsidR="007802A8">
        <w:rPr>
          <w:rFonts w:ascii="Times New Roman" w:hAnsi="Times New Roman" w:cs="Times New Roman"/>
          <w:sz w:val="24"/>
          <w:szCs w:val="24"/>
        </w:rPr>
        <w:t xml:space="preserve">When the </w:t>
      </w:r>
      <w:r w:rsidR="007802A8" w:rsidRPr="00695A51">
        <w:rPr>
          <w:rFonts w:ascii="Times New Roman" w:hAnsi="Times New Roman" w:cs="Times New Roman"/>
          <w:i/>
          <w:sz w:val="24"/>
          <w:szCs w:val="24"/>
        </w:rPr>
        <w:t>flagForUpdateSelected</w:t>
      </w:r>
      <w:r w:rsidR="007802A8">
        <w:rPr>
          <w:rFonts w:ascii="Times New Roman" w:hAnsi="Times New Roman" w:cs="Times New Roman"/>
          <w:sz w:val="24"/>
          <w:szCs w:val="24"/>
        </w:rPr>
        <w:t xml:space="preserve"> is triggered as "1" then the </w:t>
      </w:r>
      <w:r w:rsidR="007802A8" w:rsidRPr="00695A51">
        <w:rPr>
          <w:rFonts w:ascii="Times New Roman" w:hAnsi="Times New Roman" w:cs="Times New Roman"/>
          <w:i/>
          <w:sz w:val="24"/>
          <w:szCs w:val="24"/>
        </w:rPr>
        <w:t>selected_x</w:t>
      </w:r>
      <w:r w:rsidR="007802A8">
        <w:rPr>
          <w:rFonts w:ascii="Times New Roman" w:hAnsi="Times New Roman" w:cs="Times New Roman"/>
          <w:sz w:val="24"/>
          <w:szCs w:val="24"/>
        </w:rPr>
        <w:t xml:space="preserve"> and </w:t>
      </w:r>
      <w:r w:rsidR="007802A8" w:rsidRPr="00695A51">
        <w:rPr>
          <w:rFonts w:ascii="Times New Roman" w:hAnsi="Times New Roman" w:cs="Times New Roman"/>
          <w:i/>
          <w:sz w:val="24"/>
          <w:szCs w:val="24"/>
        </w:rPr>
        <w:t>selected_y</w:t>
      </w:r>
      <w:r w:rsidR="007802A8">
        <w:rPr>
          <w:rFonts w:ascii="Times New Roman" w:hAnsi="Times New Roman" w:cs="Times New Roman"/>
          <w:sz w:val="24"/>
          <w:szCs w:val="24"/>
        </w:rPr>
        <w:t xml:space="preserve"> from the data </w:t>
      </w:r>
      <w:r w:rsidR="00695A51">
        <w:rPr>
          <w:rFonts w:ascii="Times New Roman" w:hAnsi="Times New Roman" w:cs="Times New Roman"/>
          <w:sz w:val="24"/>
          <w:szCs w:val="24"/>
        </w:rPr>
        <w:t>will be updated as shown in</w:t>
      </w:r>
      <w:r w:rsidR="007802A8">
        <w:rPr>
          <w:rFonts w:ascii="Times New Roman" w:hAnsi="Times New Roman" w:cs="Times New Roman"/>
          <w:sz w:val="24"/>
          <w:szCs w:val="24"/>
        </w:rPr>
        <w:t xml:space="preserve"> the code fraction below. </w:t>
      </w:r>
      <w:r w:rsidR="00695A51">
        <w:rPr>
          <w:rFonts w:ascii="Times New Roman" w:hAnsi="Times New Roman" w:cs="Times New Roman"/>
          <w:sz w:val="24"/>
          <w:szCs w:val="24"/>
        </w:rPr>
        <w:t xml:space="preserve">While the </w:t>
      </w:r>
      <w:r w:rsidR="00695A51" w:rsidRPr="00695A51">
        <w:rPr>
          <w:rFonts w:ascii="Times New Roman" w:hAnsi="Times New Roman" w:cs="Times New Roman"/>
          <w:i/>
          <w:sz w:val="24"/>
          <w:szCs w:val="24"/>
        </w:rPr>
        <w:t>flagForUpdateSelected</w:t>
      </w:r>
      <w:r w:rsidR="00695A51">
        <w:rPr>
          <w:rFonts w:ascii="Times New Roman" w:hAnsi="Times New Roman" w:cs="Times New Roman"/>
          <w:sz w:val="24"/>
          <w:szCs w:val="24"/>
        </w:rPr>
        <w:t xml:space="preserve"> signal is triggered as "0", then the </w:t>
      </w:r>
      <w:r w:rsidR="00695A51" w:rsidRPr="00695A51">
        <w:rPr>
          <w:rFonts w:ascii="Times New Roman" w:hAnsi="Times New Roman" w:cs="Times New Roman"/>
          <w:i/>
          <w:sz w:val="24"/>
          <w:szCs w:val="24"/>
        </w:rPr>
        <w:t>weight_x</w:t>
      </w:r>
    </w:p>
    <w:p w:rsidR="007802A8" w:rsidRPr="00695A51" w:rsidRDefault="00B2638A" w:rsidP="00B2638A">
      <w:pPr>
        <w:spacing w:after="0" w:line="240" w:lineRule="auto"/>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802A8" w:rsidRPr="00695A51">
        <w:rPr>
          <w:rFonts w:ascii="Times New Roman" w:hAnsi="Times New Roman" w:cs="Times New Roman"/>
          <w:i/>
          <w:sz w:val="24"/>
          <w:szCs w:val="24"/>
        </w:rPr>
        <w:t>if(flagForUpdateSelected == 1)begin</w:t>
      </w:r>
    </w:p>
    <w:p w:rsidR="007802A8" w:rsidRPr="00695A51" w:rsidRDefault="00B2638A" w:rsidP="00B2638A">
      <w:pPr>
        <w:spacing w:after="0" w:line="240" w:lineRule="auto"/>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007802A8" w:rsidRPr="00695A51">
        <w:rPr>
          <w:rFonts w:ascii="Times New Roman" w:hAnsi="Times New Roman" w:cs="Times New Roman"/>
          <w:i/>
          <w:sz w:val="24"/>
          <w:szCs w:val="24"/>
        </w:rPr>
        <w:t>if(data[count_i][count_j] == 1)begin</w:t>
      </w:r>
    </w:p>
    <w:p w:rsidR="007802A8" w:rsidRPr="00695A51" w:rsidRDefault="00B2638A" w:rsidP="00B2638A">
      <w:pPr>
        <w:spacing w:after="0" w:line="240" w:lineRule="auto"/>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007802A8" w:rsidRPr="00695A51">
        <w:rPr>
          <w:rFonts w:ascii="Times New Roman" w:hAnsi="Times New Roman" w:cs="Times New Roman"/>
          <w:i/>
          <w:sz w:val="24"/>
          <w:szCs w:val="24"/>
        </w:rPr>
        <w:t>selected_x = count_i;</w:t>
      </w:r>
    </w:p>
    <w:p w:rsidR="007802A8" w:rsidRPr="00695A51" w:rsidRDefault="00B2638A" w:rsidP="00B2638A">
      <w:pPr>
        <w:spacing w:after="0" w:line="240" w:lineRule="auto"/>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007802A8" w:rsidRPr="00695A51">
        <w:rPr>
          <w:rFonts w:ascii="Times New Roman" w:hAnsi="Times New Roman" w:cs="Times New Roman"/>
          <w:i/>
          <w:sz w:val="24"/>
          <w:szCs w:val="24"/>
        </w:rPr>
        <w:t>selected_y = count_j;</w:t>
      </w:r>
    </w:p>
    <w:p w:rsidR="007802A8" w:rsidRPr="00695A51" w:rsidRDefault="00B2638A" w:rsidP="00B2638A">
      <w:pPr>
        <w:spacing w:after="0" w:line="240" w:lineRule="auto"/>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007802A8" w:rsidRPr="00695A51">
        <w:rPr>
          <w:rFonts w:ascii="Times New Roman" w:hAnsi="Times New Roman" w:cs="Times New Roman"/>
          <w:i/>
          <w:sz w:val="24"/>
          <w:szCs w:val="24"/>
        </w:rPr>
        <w:t>end</w:t>
      </w:r>
    </w:p>
    <w:p w:rsidR="007802A8" w:rsidRPr="00695A51" w:rsidRDefault="00B2638A" w:rsidP="00B2638A">
      <w:pPr>
        <w:spacing w:after="0" w:line="240" w:lineRule="auto"/>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007802A8" w:rsidRPr="00695A51">
        <w:rPr>
          <w:rFonts w:ascii="Times New Roman" w:hAnsi="Times New Roman" w:cs="Times New Roman"/>
          <w:i/>
          <w:sz w:val="24"/>
          <w:szCs w:val="24"/>
        </w:rPr>
        <w:t>flagForUpdateSelected = 0;</w:t>
      </w:r>
    </w:p>
    <w:p w:rsidR="007802A8" w:rsidRPr="00695A51" w:rsidRDefault="00B2638A" w:rsidP="00B2638A">
      <w:pPr>
        <w:spacing w:line="480" w:lineRule="auto"/>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007802A8" w:rsidRPr="00695A51">
        <w:rPr>
          <w:rFonts w:ascii="Times New Roman" w:hAnsi="Times New Roman" w:cs="Times New Roman"/>
          <w:i/>
          <w:sz w:val="24"/>
          <w:szCs w:val="24"/>
        </w:rPr>
        <w:t xml:space="preserve">end </w:t>
      </w:r>
    </w:p>
    <w:p w:rsidR="0035373A" w:rsidRDefault="0035373A" w:rsidP="00B263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and </w:t>
      </w:r>
      <w:r w:rsidRPr="00695A51">
        <w:rPr>
          <w:rFonts w:ascii="Times New Roman" w:hAnsi="Times New Roman" w:cs="Times New Roman"/>
          <w:i/>
          <w:sz w:val="24"/>
          <w:szCs w:val="24"/>
        </w:rPr>
        <w:t>weight_y</w:t>
      </w:r>
      <w:r w:rsidR="00695A51">
        <w:rPr>
          <w:rFonts w:ascii="Times New Roman" w:hAnsi="Times New Roman" w:cs="Times New Roman"/>
          <w:sz w:val="24"/>
          <w:szCs w:val="24"/>
        </w:rPr>
        <w:t xml:space="preserve">values will be obtained </w:t>
      </w:r>
      <w:r>
        <w:rPr>
          <w:rFonts w:ascii="Times New Roman" w:hAnsi="Times New Roman" w:cs="Times New Roman"/>
          <w:sz w:val="24"/>
          <w:szCs w:val="24"/>
        </w:rPr>
        <w:t xml:space="preserve">from the </w:t>
      </w:r>
      <w:r w:rsidRPr="00695A51">
        <w:rPr>
          <w:rFonts w:ascii="Times New Roman" w:hAnsi="Times New Roman" w:cs="Times New Roman"/>
          <w:i/>
          <w:sz w:val="24"/>
          <w:szCs w:val="24"/>
        </w:rPr>
        <w:t>initNetwork</w:t>
      </w:r>
      <w:r w:rsidR="00695A51">
        <w:rPr>
          <w:rFonts w:ascii="Times New Roman" w:hAnsi="Times New Roman" w:cs="Times New Roman"/>
          <w:sz w:val="24"/>
          <w:szCs w:val="24"/>
        </w:rPr>
        <w:t xml:space="preserve">when the </w:t>
      </w:r>
      <w:r w:rsidRPr="00695A51">
        <w:rPr>
          <w:rFonts w:ascii="Times New Roman" w:hAnsi="Times New Roman" w:cs="Times New Roman"/>
          <w:i/>
          <w:sz w:val="24"/>
          <w:szCs w:val="24"/>
        </w:rPr>
        <w:t>update</w:t>
      </w:r>
      <w:r>
        <w:rPr>
          <w:rFonts w:ascii="Times New Roman" w:hAnsi="Times New Roman" w:cs="Times New Roman"/>
          <w:sz w:val="24"/>
          <w:szCs w:val="24"/>
        </w:rPr>
        <w:t xml:space="preserve"> signal is equal to "0", otherwise it will obtain the value from </w:t>
      </w:r>
      <w:r w:rsidRPr="00695A51">
        <w:rPr>
          <w:rFonts w:ascii="Times New Roman" w:hAnsi="Times New Roman" w:cs="Times New Roman"/>
          <w:i/>
          <w:sz w:val="24"/>
          <w:szCs w:val="24"/>
        </w:rPr>
        <w:t>updatedNetwork</w:t>
      </w:r>
      <w:r>
        <w:rPr>
          <w:rFonts w:ascii="Times New Roman" w:hAnsi="Times New Roman" w:cs="Times New Roman"/>
          <w:sz w:val="24"/>
          <w:szCs w:val="24"/>
        </w:rPr>
        <w:t xml:space="preserve"> as </w:t>
      </w:r>
      <w:r w:rsidR="00695A51">
        <w:rPr>
          <w:rFonts w:ascii="Times New Roman" w:hAnsi="Times New Roman" w:cs="Times New Roman"/>
          <w:sz w:val="24"/>
          <w:szCs w:val="24"/>
        </w:rPr>
        <w:t xml:space="preserve">shown in </w:t>
      </w:r>
      <w:r>
        <w:rPr>
          <w:rFonts w:ascii="Times New Roman" w:hAnsi="Times New Roman" w:cs="Times New Roman"/>
          <w:sz w:val="24"/>
          <w:szCs w:val="24"/>
        </w:rPr>
        <w:t>the code fraction below.</w:t>
      </w:r>
    </w:p>
    <w:p w:rsidR="0035373A" w:rsidRPr="00695A51" w:rsidRDefault="0035373A" w:rsidP="0035373A">
      <w:pPr>
        <w:spacing w:after="0" w:line="240" w:lineRule="auto"/>
        <w:jc w:val="both"/>
        <w:rPr>
          <w:rFonts w:ascii="Times New Roman" w:hAnsi="Times New Roman" w:cs="Times New Roman"/>
          <w:i/>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95A51">
        <w:rPr>
          <w:rFonts w:ascii="Times New Roman" w:hAnsi="Times New Roman" w:cs="Times New Roman"/>
          <w:i/>
          <w:sz w:val="24"/>
          <w:szCs w:val="24"/>
        </w:rPr>
        <w:t>if(update == 1)begin</w:t>
      </w:r>
    </w:p>
    <w:p w:rsidR="0035373A" w:rsidRPr="00695A51" w:rsidRDefault="0035373A" w:rsidP="0035373A">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if(updatedNetwork[i][j] == 1)begin</w:t>
      </w:r>
    </w:p>
    <w:p w:rsidR="0035373A" w:rsidRPr="00695A51" w:rsidRDefault="0035373A" w:rsidP="0035373A">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weight_x = i;</w:t>
      </w:r>
    </w:p>
    <w:p w:rsidR="0035373A" w:rsidRPr="00695A51" w:rsidRDefault="0035373A" w:rsidP="0035373A">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weight_y = j;</w:t>
      </w:r>
    </w:p>
    <w:p w:rsidR="0035373A" w:rsidRPr="00695A51" w:rsidRDefault="0035373A" w:rsidP="0035373A">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end</w:t>
      </w:r>
    </w:p>
    <w:p w:rsidR="0035373A" w:rsidRPr="00695A51" w:rsidRDefault="0035373A" w:rsidP="0035373A">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end</w:t>
      </w:r>
    </w:p>
    <w:p w:rsidR="0035373A" w:rsidRPr="00695A51" w:rsidRDefault="0035373A" w:rsidP="0035373A">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else begin</w:t>
      </w:r>
    </w:p>
    <w:p w:rsidR="0035373A" w:rsidRPr="00695A51" w:rsidRDefault="0035373A" w:rsidP="0035373A">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if(initNetwork[i][j] == 1)begin</w:t>
      </w:r>
    </w:p>
    <w:p w:rsidR="0035373A" w:rsidRPr="00695A51" w:rsidRDefault="0035373A" w:rsidP="0035373A">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weight_x = i;</w:t>
      </w:r>
    </w:p>
    <w:p w:rsidR="0035373A" w:rsidRPr="00695A51" w:rsidRDefault="0035373A" w:rsidP="0035373A">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weight_y = j;</w:t>
      </w:r>
    </w:p>
    <w:p w:rsidR="0035373A" w:rsidRPr="00695A51" w:rsidRDefault="0035373A" w:rsidP="0035373A">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end</w:t>
      </w:r>
    </w:p>
    <w:p w:rsidR="007802A8" w:rsidRPr="00695A51" w:rsidRDefault="0035373A" w:rsidP="0035373A">
      <w:pPr>
        <w:spacing w:line="48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 xml:space="preserve">end </w:t>
      </w:r>
    </w:p>
    <w:p w:rsidR="00EF7CF6" w:rsidRDefault="00EF7CF6" w:rsidP="00EF7CF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Once the value of </w:t>
      </w:r>
      <w:r w:rsidRPr="005F2267">
        <w:rPr>
          <w:rFonts w:ascii="Times New Roman" w:hAnsi="Times New Roman" w:cs="Times New Roman"/>
          <w:i/>
          <w:sz w:val="24"/>
          <w:szCs w:val="24"/>
          <w:rPrChange w:id="877" w:author="User" w:date="2016-01-13T22:05:00Z">
            <w:rPr>
              <w:rFonts w:ascii="Times New Roman" w:hAnsi="Times New Roman" w:cs="Times New Roman"/>
              <w:sz w:val="24"/>
              <w:szCs w:val="24"/>
            </w:rPr>
          </w:rPrChange>
        </w:rPr>
        <w:t>i</w:t>
      </w:r>
      <w:r>
        <w:rPr>
          <w:rFonts w:ascii="Times New Roman" w:hAnsi="Times New Roman" w:cs="Times New Roman"/>
          <w:sz w:val="24"/>
          <w:szCs w:val="24"/>
        </w:rPr>
        <w:t xml:space="preserve"> is detected as 10, then </w:t>
      </w:r>
      <w:r w:rsidR="00695A51">
        <w:rPr>
          <w:rFonts w:ascii="Times New Roman" w:hAnsi="Times New Roman" w:cs="Times New Roman"/>
          <w:sz w:val="24"/>
          <w:szCs w:val="24"/>
        </w:rPr>
        <w:t xml:space="preserve">the </w:t>
      </w:r>
      <w:r w:rsidRPr="005F2267">
        <w:rPr>
          <w:rFonts w:ascii="Times New Roman" w:hAnsi="Times New Roman" w:cs="Times New Roman"/>
          <w:i/>
          <w:sz w:val="24"/>
          <w:szCs w:val="24"/>
          <w:rPrChange w:id="878" w:author="User" w:date="2016-01-13T22:05:00Z">
            <w:rPr>
              <w:rFonts w:ascii="Times New Roman" w:hAnsi="Times New Roman" w:cs="Times New Roman"/>
              <w:sz w:val="24"/>
              <w:szCs w:val="24"/>
            </w:rPr>
          </w:rPrChange>
        </w:rPr>
        <w:t>count_i</w:t>
      </w:r>
      <w:r>
        <w:rPr>
          <w:rFonts w:ascii="Times New Roman" w:hAnsi="Times New Roman" w:cs="Times New Roman"/>
          <w:sz w:val="24"/>
          <w:szCs w:val="24"/>
        </w:rPr>
        <w:t xml:space="preserve"> and </w:t>
      </w:r>
      <w:r w:rsidRPr="005F2267">
        <w:rPr>
          <w:rFonts w:ascii="Times New Roman" w:hAnsi="Times New Roman" w:cs="Times New Roman"/>
          <w:i/>
          <w:sz w:val="24"/>
          <w:szCs w:val="24"/>
          <w:rPrChange w:id="879" w:author="User" w:date="2016-01-13T22:06:00Z">
            <w:rPr>
              <w:rFonts w:ascii="Times New Roman" w:hAnsi="Times New Roman" w:cs="Times New Roman"/>
              <w:sz w:val="24"/>
              <w:szCs w:val="24"/>
            </w:rPr>
          </w:rPrChange>
        </w:rPr>
        <w:t>count_j</w:t>
      </w:r>
      <w:r>
        <w:rPr>
          <w:rFonts w:ascii="Times New Roman" w:hAnsi="Times New Roman" w:cs="Times New Roman"/>
          <w:sz w:val="24"/>
          <w:szCs w:val="24"/>
        </w:rPr>
        <w:t xml:space="preserve"> </w:t>
      </w:r>
      <w:r w:rsidR="00695A51">
        <w:rPr>
          <w:rFonts w:ascii="Times New Roman" w:hAnsi="Times New Roman" w:cs="Times New Roman"/>
          <w:sz w:val="24"/>
          <w:szCs w:val="24"/>
        </w:rPr>
        <w:t xml:space="preserve">values will be incremented in order </w:t>
      </w:r>
      <w:r>
        <w:rPr>
          <w:rFonts w:ascii="Times New Roman" w:hAnsi="Times New Roman" w:cs="Times New Roman"/>
          <w:sz w:val="24"/>
          <w:szCs w:val="24"/>
        </w:rPr>
        <w:t xml:space="preserve">to change the value of </w:t>
      </w:r>
      <w:r w:rsidRPr="00695A51">
        <w:rPr>
          <w:rFonts w:ascii="Times New Roman" w:hAnsi="Times New Roman" w:cs="Times New Roman"/>
          <w:i/>
          <w:sz w:val="24"/>
          <w:szCs w:val="24"/>
        </w:rPr>
        <w:t>selected_x</w:t>
      </w:r>
      <w:r>
        <w:rPr>
          <w:rFonts w:ascii="Times New Roman" w:hAnsi="Times New Roman" w:cs="Times New Roman"/>
          <w:sz w:val="24"/>
          <w:szCs w:val="24"/>
        </w:rPr>
        <w:t xml:space="preserve"> and </w:t>
      </w:r>
      <w:r w:rsidRPr="00695A51">
        <w:rPr>
          <w:rFonts w:ascii="Times New Roman" w:hAnsi="Times New Roman" w:cs="Times New Roman"/>
          <w:i/>
          <w:sz w:val="24"/>
          <w:szCs w:val="24"/>
        </w:rPr>
        <w:t>selected_y</w:t>
      </w:r>
      <w:r>
        <w:rPr>
          <w:rFonts w:ascii="Times New Roman" w:hAnsi="Times New Roman" w:cs="Times New Roman"/>
          <w:sz w:val="24"/>
          <w:szCs w:val="24"/>
        </w:rPr>
        <w:t xml:space="preserve"> because the </w:t>
      </w:r>
      <w:r w:rsidRPr="00695A51">
        <w:rPr>
          <w:rFonts w:ascii="Times New Roman" w:hAnsi="Times New Roman" w:cs="Times New Roman"/>
          <w:i/>
          <w:sz w:val="24"/>
          <w:szCs w:val="24"/>
        </w:rPr>
        <w:t>flagForUpdateSelected</w:t>
      </w:r>
      <w:r>
        <w:rPr>
          <w:rFonts w:ascii="Times New Roman" w:hAnsi="Times New Roman" w:cs="Times New Roman"/>
          <w:sz w:val="24"/>
          <w:szCs w:val="24"/>
        </w:rPr>
        <w:t xml:space="preserve"> will be triggered as "1" as shown in the code fraction below.</w:t>
      </w:r>
    </w:p>
    <w:p w:rsidR="00EF7CF6" w:rsidRPr="00695A51" w:rsidRDefault="00EF7CF6" w:rsidP="00EF7CF6">
      <w:pPr>
        <w:spacing w:after="0" w:line="240" w:lineRule="auto"/>
        <w:jc w:val="both"/>
        <w:rPr>
          <w:rFonts w:ascii="Times New Roman" w:hAnsi="Times New Roman" w:cs="Times New Roman"/>
          <w:i/>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95A51">
        <w:rPr>
          <w:rFonts w:ascii="Times New Roman" w:hAnsi="Times New Roman" w:cs="Times New Roman"/>
          <w:i/>
          <w:sz w:val="24"/>
          <w:szCs w:val="24"/>
        </w:rPr>
        <w:t>if(i == 4'b1010)begin</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count_j = count_j + 1;</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if(count_j == 4'b1010)begin</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count_i = count_i + 1;</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if(count_i == 4'b1010)begin</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count_i = 4'b0000;</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end</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count_j = 4'b0000;</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end</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i = 4'b0000;</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j = 4'b0000;</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update = 1;</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up_winner = 1;</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weight_selected_x = selected_x;</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weight_selected_y = selected_y;</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old_weight_x = winner_x;</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old_weight_y = winner_y;</w:t>
      </w:r>
    </w:p>
    <w:p w:rsidR="00EF7CF6" w:rsidRPr="00695A51" w:rsidRDefault="00EF7CF6" w:rsidP="00EF7CF6">
      <w:pPr>
        <w:spacing w:after="0" w:line="24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flagForUpdateSelected = 1;</w:t>
      </w:r>
    </w:p>
    <w:p w:rsidR="00EF7CF6" w:rsidRPr="00695A51" w:rsidRDefault="00EF7CF6" w:rsidP="00EF7CF6">
      <w:pPr>
        <w:spacing w:line="480" w:lineRule="auto"/>
        <w:jc w:val="both"/>
        <w:rPr>
          <w:rFonts w:ascii="Times New Roman" w:hAnsi="Times New Roman" w:cs="Times New Roman"/>
          <w:i/>
          <w:sz w:val="24"/>
          <w:szCs w:val="24"/>
        </w:rPr>
      </w:pP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r>
      <w:r w:rsidRPr="00695A51">
        <w:rPr>
          <w:rFonts w:ascii="Times New Roman" w:hAnsi="Times New Roman" w:cs="Times New Roman"/>
          <w:i/>
          <w:sz w:val="24"/>
          <w:szCs w:val="24"/>
        </w:rPr>
        <w:tab/>
        <w:t>end</w:t>
      </w:r>
    </w:p>
    <w:p w:rsidR="0035373A" w:rsidRPr="006E7035" w:rsidRDefault="00EF7CF6" w:rsidP="00EF7CF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695A51">
        <w:rPr>
          <w:rFonts w:ascii="Times New Roman" w:hAnsi="Times New Roman" w:cs="Times New Roman"/>
          <w:sz w:val="24"/>
          <w:szCs w:val="24"/>
        </w:rPr>
        <w:t xml:space="preserve">Theoretically, </w:t>
      </w:r>
      <w:commentRangeStart w:id="880"/>
      <w:del w:id="881" w:author="User" w:date="2016-01-13T22:06:00Z">
        <w:r w:rsidR="00695A51" w:rsidRPr="005F2267" w:rsidDel="005F2267">
          <w:rPr>
            <w:rFonts w:ascii="Times New Roman" w:hAnsi="Times New Roman" w:cs="Times New Roman"/>
            <w:sz w:val="24"/>
            <w:szCs w:val="24"/>
            <w:highlight w:val="yellow"/>
          </w:rPr>
          <w:delText>a</w:delText>
        </w:r>
      </w:del>
      <w:commentRangeEnd w:id="880"/>
      <w:r w:rsidR="005F2267">
        <w:rPr>
          <w:rStyle w:val="CommentReference"/>
        </w:rPr>
        <w:commentReference w:id="880"/>
      </w:r>
      <w:del w:id="882" w:author="User" w:date="2016-01-13T22:06:00Z">
        <w:r w:rsidR="00695A51" w:rsidDel="005F2267">
          <w:rPr>
            <w:rFonts w:ascii="Times New Roman" w:hAnsi="Times New Roman" w:cs="Times New Roman"/>
            <w:sz w:val="24"/>
            <w:szCs w:val="24"/>
          </w:rPr>
          <w:delText xml:space="preserve"> </w:delText>
        </w:r>
      </w:del>
      <w:r w:rsidR="00695A51">
        <w:rPr>
          <w:rFonts w:ascii="Times New Roman" w:hAnsi="Times New Roman" w:cs="Times New Roman"/>
          <w:sz w:val="24"/>
          <w:szCs w:val="24"/>
        </w:rPr>
        <w:t>selecting a different starting value of the SOM algorithm will produce a</w:t>
      </w:r>
      <w:r w:rsidR="00276B70">
        <w:rPr>
          <w:rFonts w:ascii="Times New Roman" w:hAnsi="Times New Roman" w:cs="Times New Roman"/>
          <w:sz w:val="24"/>
          <w:szCs w:val="24"/>
        </w:rPr>
        <w:t xml:space="preserve"> different output array. To fulfil</w:t>
      </w:r>
      <w:r w:rsidR="0035373A">
        <w:rPr>
          <w:rFonts w:ascii="Times New Roman" w:hAnsi="Times New Roman" w:cs="Times New Roman"/>
          <w:sz w:val="24"/>
          <w:szCs w:val="24"/>
        </w:rPr>
        <w:t xml:space="preserve"> the requirement of </w:t>
      </w:r>
      <w:r w:rsidR="00695A51">
        <w:rPr>
          <w:rFonts w:ascii="Times New Roman" w:hAnsi="Times New Roman" w:cs="Times New Roman"/>
          <w:sz w:val="24"/>
          <w:szCs w:val="24"/>
        </w:rPr>
        <w:t xml:space="preserve">the </w:t>
      </w:r>
      <w:r w:rsidR="0035373A">
        <w:rPr>
          <w:rFonts w:ascii="Times New Roman" w:hAnsi="Times New Roman" w:cs="Times New Roman"/>
          <w:sz w:val="24"/>
          <w:szCs w:val="24"/>
        </w:rPr>
        <w:t>Voting System Block, it need</w:t>
      </w:r>
      <w:r w:rsidR="00695A51">
        <w:rPr>
          <w:rFonts w:ascii="Times New Roman" w:hAnsi="Times New Roman" w:cs="Times New Roman"/>
          <w:sz w:val="24"/>
          <w:szCs w:val="24"/>
        </w:rPr>
        <w:t>s</w:t>
      </w:r>
      <w:r w:rsidR="0035373A">
        <w:rPr>
          <w:rFonts w:ascii="Times New Roman" w:hAnsi="Times New Roman" w:cs="Times New Roman"/>
          <w:sz w:val="24"/>
          <w:szCs w:val="24"/>
        </w:rPr>
        <w:t xml:space="preserve"> to receive three </w:t>
      </w:r>
      <w:r w:rsidR="0035373A" w:rsidRPr="00695A51">
        <w:rPr>
          <w:rFonts w:ascii="Times New Roman" w:hAnsi="Times New Roman" w:cs="Times New Roman"/>
          <w:i/>
          <w:sz w:val="24"/>
          <w:szCs w:val="24"/>
        </w:rPr>
        <w:t>updatedNetwo</w:t>
      </w:r>
      <w:r w:rsidR="00276B70" w:rsidRPr="00695A51">
        <w:rPr>
          <w:rFonts w:ascii="Times New Roman" w:hAnsi="Times New Roman" w:cs="Times New Roman"/>
          <w:i/>
          <w:sz w:val="24"/>
          <w:szCs w:val="24"/>
        </w:rPr>
        <w:t>rk</w:t>
      </w:r>
      <w:r w:rsidR="00276B70">
        <w:rPr>
          <w:rFonts w:ascii="Times New Roman" w:hAnsi="Times New Roman" w:cs="Times New Roman"/>
          <w:sz w:val="24"/>
          <w:szCs w:val="24"/>
        </w:rPr>
        <w:t xml:space="preserve"> array</w:t>
      </w:r>
      <w:ins w:id="883" w:author="User" w:date="2016-01-13T22:06:00Z">
        <w:r w:rsidR="005F2267">
          <w:rPr>
            <w:rFonts w:ascii="Times New Roman" w:hAnsi="Times New Roman" w:cs="Times New Roman"/>
            <w:sz w:val="24"/>
            <w:szCs w:val="24"/>
          </w:rPr>
          <w:t>s</w:t>
        </w:r>
      </w:ins>
      <w:r w:rsidR="00276B70">
        <w:rPr>
          <w:rFonts w:ascii="Times New Roman" w:hAnsi="Times New Roman" w:cs="Times New Roman"/>
          <w:sz w:val="24"/>
          <w:szCs w:val="24"/>
        </w:rPr>
        <w:t xml:space="preserve"> to start the vote. The first </w:t>
      </w:r>
      <w:r w:rsidR="00276B70" w:rsidRPr="00695A51">
        <w:rPr>
          <w:rFonts w:ascii="Times New Roman" w:hAnsi="Times New Roman" w:cs="Times New Roman"/>
          <w:i/>
          <w:sz w:val="24"/>
          <w:szCs w:val="24"/>
        </w:rPr>
        <w:t>updatedNetwork</w:t>
      </w:r>
      <w:r w:rsidR="00276B70">
        <w:rPr>
          <w:rFonts w:ascii="Times New Roman" w:hAnsi="Times New Roman" w:cs="Times New Roman"/>
          <w:sz w:val="24"/>
          <w:szCs w:val="24"/>
        </w:rPr>
        <w:t xml:space="preserve"> array will </w:t>
      </w:r>
      <w:r w:rsidR="00695A51">
        <w:rPr>
          <w:rFonts w:ascii="Times New Roman" w:hAnsi="Times New Roman" w:cs="Times New Roman"/>
          <w:sz w:val="24"/>
          <w:szCs w:val="24"/>
        </w:rPr>
        <w:t>begin</w:t>
      </w:r>
      <w:r w:rsidR="00276B70">
        <w:rPr>
          <w:rFonts w:ascii="Times New Roman" w:hAnsi="Times New Roman" w:cs="Times New Roman"/>
          <w:sz w:val="24"/>
          <w:szCs w:val="24"/>
        </w:rPr>
        <w:t xml:space="preserve"> at the </w:t>
      </w:r>
      <w:r w:rsidR="00695A51">
        <w:rPr>
          <w:rFonts w:ascii="Times New Roman" w:hAnsi="Times New Roman" w:cs="Times New Roman"/>
          <w:sz w:val="24"/>
          <w:szCs w:val="24"/>
        </w:rPr>
        <w:t xml:space="preserve">coordinate </w:t>
      </w:r>
      <w:r w:rsidR="00276B70">
        <w:rPr>
          <w:rFonts w:ascii="Times New Roman" w:hAnsi="Times New Roman" w:cs="Times New Roman"/>
          <w:sz w:val="24"/>
          <w:szCs w:val="24"/>
        </w:rPr>
        <w:t xml:space="preserve">point </w:t>
      </w:r>
      <w:r w:rsidR="00695A51">
        <w:rPr>
          <w:rFonts w:ascii="Times New Roman" w:hAnsi="Times New Roman" w:cs="Times New Roman"/>
          <w:sz w:val="24"/>
          <w:szCs w:val="24"/>
        </w:rPr>
        <w:t xml:space="preserve">of </w:t>
      </w:r>
      <w:r w:rsidR="00276B70">
        <w:rPr>
          <w:rFonts w:ascii="Times New Roman" w:hAnsi="Times New Roman" w:cs="Times New Roman"/>
          <w:sz w:val="24"/>
          <w:szCs w:val="24"/>
        </w:rPr>
        <w:t xml:space="preserve">(0, 0) </w:t>
      </w:r>
      <w:r w:rsidR="00695A51">
        <w:rPr>
          <w:rFonts w:ascii="Times New Roman" w:hAnsi="Times New Roman" w:cs="Times New Roman"/>
          <w:sz w:val="24"/>
          <w:szCs w:val="24"/>
        </w:rPr>
        <w:t xml:space="preserve">while the </w:t>
      </w:r>
      <w:r w:rsidR="00276B70">
        <w:rPr>
          <w:rFonts w:ascii="Times New Roman" w:hAnsi="Times New Roman" w:cs="Times New Roman"/>
          <w:sz w:val="24"/>
          <w:szCs w:val="24"/>
        </w:rPr>
        <w:t xml:space="preserve">second </w:t>
      </w:r>
      <w:r w:rsidR="00276B70" w:rsidRPr="00695A51">
        <w:rPr>
          <w:rFonts w:ascii="Times New Roman" w:hAnsi="Times New Roman" w:cs="Times New Roman"/>
          <w:i/>
          <w:sz w:val="24"/>
          <w:szCs w:val="24"/>
        </w:rPr>
        <w:t>updatedNetwork</w:t>
      </w:r>
      <w:r w:rsidR="00276B70">
        <w:rPr>
          <w:rFonts w:ascii="Times New Roman" w:hAnsi="Times New Roman" w:cs="Times New Roman"/>
          <w:sz w:val="24"/>
          <w:szCs w:val="24"/>
        </w:rPr>
        <w:t xml:space="preserve"> array will </w:t>
      </w:r>
      <w:r w:rsidR="00695A51">
        <w:rPr>
          <w:rFonts w:ascii="Times New Roman" w:hAnsi="Times New Roman" w:cs="Times New Roman"/>
          <w:sz w:val="24"/>
          <w:szCs w:val="24"/>
        </w:rPr>
        <w:t xml:space="preserve">begin </w:t>
      </w:r>
      <w:r w:rsidR="00276B70">
        <w:rPr>
          <w:rFonts w:ascii="Times New Roman" w:hAnsi="Times New Roman" w:cs="Times New Roman"/>
          <w:sz w:val="24"/>
          <w:szCs w:val="24"/>
        </w:rPr>
        <w:t>at (0, 9). Lastly</w:t>
      </w:r>
      <w:ins w:id="884" w:author="User" w:date="2016-01-13T22:06:00Z">
        <w:r w:rsidR="005F2267">
          <w:rPr>
            <w:rFonts w:ascii="Times New Roman" w:hAnsi="Times New Roman" w:cs="Times New Roman"/>
            <w:sz w:val="24"/>
            <w:szCs w:val="24"/>
          </w:rPr>
          <w:t>,</w:t>
        </w:r>
      </w:ins>
      <w:r w:rsidR="00276B70">
        <w:rPr>
          <w:rFonts w:ascii="Times New Roman" w:hAnsi="Times New Roman" w:cs="Times New Roman"/>
          <w:sz w:val="24"/>
          <w:szCs w:val="24"/>
        </w:rPr>
        <w:t xml:space="preserve"> the third </w:t>
      </w:r>
      <w:r w:rsidR="00276B70" w:rsidRPr="00695A51">
        <w:rPr>
          <w:rFonts w:ascii="Times New Roman" w:hAnsi="Times New Roman" w:cs="Times New Roman"/>
          <w:i/>
          <w:sz w:val="24"/>
          <w:szCs w:val="24"/>
        </w:rPr>
        <w:t>updatedNetwork</w:t>
      </w:r>
      <w:r w:rsidR="00276B70">
        <w:rPr>
          <w:rFonts w:ascii="Times New Roman" w:hAnsi="Times New Roman" w:cs="Times New Roman"/>
          <w:sz w:val="24"/>
          <w:szCs w:val="24"/>
        </w:rPr>
        <w:t xml:space="preserve"> array will start at </w:t>
      </w:r>
      <w:r w:rsidR="00695A51">
        <w:rPr>
          <w:rFonts w:ascii="Times New Roman" w:hAnsi="Times New Roman" w:cs="Times New Roman"/>
          <w:sz w:val="24"/>
          <w:szCs w:val="24"/>
        </w:rPr>
        <w:t xml:space="preserve">coordinate point of </w:t>
      </w:r>
      <w:r w:rsidR="00276B70">
        <w:rPr>
          <w:rFonts w:ascii="Times New Roman" w:hAnsi="Times New Roman" w:cs="Times New Roman"/>
          <w:sz w:val="24"/>
          <w:szCs w:val="24"/>
        </w:rPr>
        <w:t xml:space="preserve">(9, 9). There are </w:t>
      </w:r>
      <w:r w:rsidR="00613C9B">
        <w:rPr>
          <w:rFonts w:ascii="Times New Roman" w:hAnsi="Times New Roman" w:cs="Times New Roman"/>
          <w:sz w:val="24"/>
          <w:szCs w:val="24"/>
        </w:rPr>
        <w:t>two</w:t>
      </w:r>
      <w:r w:rsidR="00276B70">
        <w:rPr>
          <w:rFonts w:ascii="Times New Roman" w:hAnsi="Times New Roman" w:cs="Times New Roman"/>
          <w:sz w:val="24"/>
          <w:szCs w:val="24"/>
        </w:rPr>
        <w:t xml:space="preserve"> flag </w:t>
      </w:r>
      <w:r w:rsidR="00695A51">
        <w:rPr>
          <w:rFonts w:ascii="Times New Roman" w:hAnsi="Times New Roman" w:cs="Times New Roman"/>
          <w:sz w:val="24"/>
          <w:szCs w:val="24"/>
        </w:rPr>
        <w:t xml:space="preserve">signal namely </w:t>
      </w:r>
      <w:r w:rsidR="00276B70" w:rsidRPr="00695A51">
        <w:rPr>
          <w:rFonts w:ascii="Times New Roman" w:hAnsi="Times New Roman" w:cs="Times New Roman"/>
          <w:i/>
          <w:sz w:val="24"/>
          <w:szCs w:val="24"/>
        </w:rPr>
        <w:t>secondround</w:t>
      </w:r>
      <w:r w:rsidR="00276B70">
        <w:rPr>
          <w:rFonts w:ascii="Times New Roman" w:hAnsi="Times New Roman" w:cs="Times New Roman"/>
          <w:sz w:val="24"/>
          <w:szCs w:val="24"/>
        </w:rPr>
        <w:t xml:space="preserve"> and </w:t>
      </w:r>
      <w:r w:rsidR="00276B70" w:rsidRPr="00695A51">
        <w:rPr>
          <w:rFonts w:ascii="Times New Roman" w:hAnsi="Times New Roman" w:cs="Times New Roman"/>
          <w:i/>
          <w:sz w:val="24"/>
          <w:szCs w:val="24"/>
        </w:rPr>
        <w:t>thirdRound</w:t>
      </w:r>
      <w:r w:rsidR="00276B70">
        <w:rPr>
          <w:rFonts w:ascii="Times New Roman" w:hAnsi="Times New Roman" w:cs="Times New Roman"/>
          <w:sz w:val="24"/>
          <w:szCs w:val="24"/>
        </w:rPr>
        <w:t xml:space="preserve">. When the </w:t>
      </w:r>
      <w:r w:rsidR="00276B70" w:rsidRPr="00695A51">
        <w:rPr>
          <w:rFonts w:ascii="Times New Roman" w:hAnsi="Times New Roman" w:cs="Times New Roman"/>
          <w:i/>
          <w:sz w:val="24"/>
          <w:szCs w:val="24"/>
        </w:rPr>
        <w:t>secondRound</w:t>
      </w:r>
      <w:r w:rsidR="00276B70">
        <w:rPr>
          <w:rFonts w:ascii="Times New Roman" w:hAnsi="Times New Roman" w:cs="Times New Roman"/>
          <w:sz w:val="24"/>
          <w:szCs w:val="24"/>
        </w:rPr>
        <w:t xml:space="preserve"> and </w:t>
      </w:r>
      <w:r w:rsidR="00276B70" w:rsidRPr="00695A51">
        <w:rPr>
          <w:rFonts w:ascii="Times New Roman" w:hAnsi="Times New Roman" w:cs="Times New Roman"/>
          <w:i/>
          <w:sz w:val="24"/>
          <w:szCs w:val="24"/>
        </w:rPr>
        <w:t>thirdRound</w:t>
      </w:r>
      <w:r w:rsidR="00276B70">
        <w:rPr>
          <w:rFonts w:ascii="Times New Roman" w:hAnsi="Times New Roman" w:cs="Times New Roman"/>
          <w:sz w:val="24"/>
          <w:szCs w:val="24"/>
        </w:rPr>
        <w:t xml:space="preserve"> are equal to zero then it will start at point (</w:t>
      </w:r>
      <w:r w:rsidR="00613C9B">
        <w:rPr>
          <w:rFonts w:ascii="Times New Roman" w:hAnsi="Times New Roman" w:cs="Times New Roman"/>
          <w:sz w:val="24"/>
          <w:szCs w:val="24"/>
        </w:rPr>
        <w:t xml:space="preserve">0, </w:t>
      </w:r>
      <w:r w:rsidR="00276B70">
        <w:rPr>
          <w:rFonts w:ascii="Times New Roman" w:hAnsi="Times New Roman" w:cs="Times New Roman"/>
          <w:sz w:val="24"/>
          <w:szCs w:val="24"/>
        </w:rPr>
        <w:t xml:space="preserve">0). While the </w:t>
      </w:r>
      <w:r w:rsidR="00276B70" w:rsidRPr="00695A51">
        <w:rPr>
          <w:rFonts w:ascii="Times New Roman" w:hAnsi="Times New Roman" w:cs="Times New Roman"/>
          <w:i/>
          <w:sz w:val="24"/>
          <w:szCs w:val="24"/>
        </w:rPr>
        <w:t>secondRound</w:t>
      </w:r>
      <w:r w:rsidR="00276B70">
        <w:rPr>
          <w:rFonts w:ascii="Times New Roman" w:hAnsi="Times New Roman" w:cs="Times New Roman"/>
          <w:sz w:val="24"/>
          <w:szCs w:val="24"/>
        </w:rPr>
        <w:t xml:space="preserve"> is triggered as "1" which means the first </w:t>
      </w:r>
      <w:r w:rsidR="00276B70" w:rsidRPr="00695A51">
        <w:rPr>
          <w:rFonts w:ascii="Times New Roman" w:hAnsi="Times New Roman" w:cs="Times New Roman"/>
          <w:i/>
          <w:sz w:val="24"/>
          <w:szCs w:val="24"/>
        </w:rPr>
        <w:t>updatedNetwork</w:t>
      </w:r>
      <w:r w:rsidR="00695A51">
        <w:rPr>
          <w:rFonts w:ascii="Times New Roman" w:hAnsi="Times New Roman" w:cs="Times New Roman"/>
          <w:sz w:val="24"/>
          <w:szCs w:val="24"/>
        </w:rPr>
        <w:t xml:space="preserve">has been received </w:t>
      </w:r>
      <w:r w:rsidR="00276B70">
        <w:rPr>
          <w:rFonts w:ascii="Times New Roman" w:hAnsi="Times New Roman" w:cs="Times New Roman"/>
          <w:sz w:val="24"/>
          <w:szCs w:val="24"/>
        </w:rPr>
        <w:t xml:space="preserve">by the Voting System Block then it will move to the (0, 9) starting point </w:t>
      </w:r>
      <w:r w:rsidR="00613C9B">
        <w:rPr>
          <w:rFonts w:ascii="Times New Roman" w:hAnsi="Times New Roman" w:cs="Times New Roman"/>
          <w:sz w:val="24"/>
          <w:szCs w:val="24"/>
        </w:rPr>
        <w:t xml:space="preserve">and perform the same </w:t>
      </w:r>
      <w:r w:rsidR="00695A51">
        <w:rPr>
          <w:rFonts w:ascii="Times New Roman" w:hAnsi="Times New Roman" w:cs="Times New Roman"/>
          <w:sz w:val="24"/>
          <w:szCs w:val="24"/>
        </w:rPr>
        <w:t xml:space="preserve">tasks </w:t>
      </w:r>
      <w:r w:rsidR="00A67137">
        <w:rPr>
          <w:rFonts w:ascii="Times New Roman" w:hAnsi="Times New Roman" w:cs="Times New Roman"/>
          <w:sz w:val="24"/>
          <w:szCs w:val="24"/>
        </w:rPr>
        <w:t xml:space="preserve">for </w:t>
      </w:r>
      <w:r w:rsidR="00695A51">
        <w:rPr>
          <w:rFonts w:ascii="Times New Roman" w:hAnsi="Times New Roman" w:cs="Times New Roman"/>
          <w:sz w:val="24"/>
          <w:szCs w:val="24"/>
        </w:rPr>
        <w:t xml:space="preserve">the </w:t>
      </w:r>
      <w:r w:rsidR="00A67137">
        <w:rPr>
          <w:rFonts w:ascii="Times New Roman" w:hAnsi="Times New Roman" w:cs="Times New Roman"/>
          <w:sz w:val="24"/>
          <w:szCs w:val="24"/>
        </w:rPr>
        <w:t xml:space="preserve">second </w:t>
      </w:r>
      <w:r w:rsidR="00A67137" w:rsidRPr="00695A51">
        <w:rPr>
          <w:rFonts w:ascii="Times New Roman" w:hAnsi="Times New Roman" w:cs="Times New Roman"/>
          <w:i/>
          <w:sz w:val="24"/>
          <w:szCs w:val="24"/>
        </w:rPr>
        <w:t>update</w:t>
      </w:r>
      <w:r w:rsidR="00695A51" w:rsidRPr="00695A51">
        <w:rPr>
          <w:rFonts w:ascii="Times New Roman" w:hAnsi="Times New Roman" w:cs="Times New Roman"/>
          <w:i/>
          <w:sz w:val="24"/>
          <w:szCs w:val="24"/>
        </w:rPr>
        <w:t>d</w:t>
      </w:r>
      <w:r w:rsidR="00A67137" w:rsidRPr="00695A51">
        <w:rPr>
          <w:rFonts w:ascii="Times New Roman" w:hAnsi="Times New Roman" w:cs="Times New Roman"/>
          <w:i/>
          <w:sz w:val="24"/>
          <w:szCs w:val="24"/>
        </w:rPr>
        <w:t>Network</w:t>
      </w:r>
      <w:r w:rsidR="00A67137">
        <w:rPr>
          <w:rFonts w:ascii="Times New Roman" w:hAnsi="Times New Roman" w:cs="Times New Roman"/>
          <w:sz w:val="24"/>
          <w:szCs w:val="24"/>
        </w:rPr>
        <w:t xml:space="preserve"> array and </w:t>
      </w:r>
      <w:r w:rsidR="00B45ED2">
        <w:rPr>
          <w:rFonts w:ascii="Times New Roman" w:hAnsi="Times New Roman" w:cs="Times New Roman"/>
          <w:sz w:val="24"/>
          <w:szCs w:val="24"/>
        </w:rPr>
        <w:t xml:space="preserve">subsequently the similar procedures holds for the </w:t>
      </w:r>
      <w:r w:rsidR="00A67137">
        <w:rPr>
          <w:rFonts w:ascii="Times New Roman" w:hAnsi="Times New Roman" w:cs="Times New Roman"/>
          <w:sz w:val="24"/>
          <w:szCs w:val="24"/>
        </w:rPr>
        <w:t xml:space="preserve">third </w:t>
      </w:r>
      <w:r w:rsidR="00A67137" w:rsidRPr="00695A51">
        <w:rPr>
          <w:rFonts w:ascii="Times New Roman" w:hAnsi="Times New Roman" w:cs="Times New Roman"/>
          <w:i/>
          <w:sz w:val="24"/>
          <w:szCs w:val="24"/>
        </w:rPr>
        <w:t>update</w:t>
      </w:r>
      <w:r w:rsidR="00695A51">
        <w:rPr>
          <w:rFonts w:ascii="Times New Roman" w:hAnsi="Times New Roman" w:cs="Times New Roman"/>
          <w:i/>
          <w:sz w:val="24"/>
          <w:szCs w:val="24"/>
        </w:rPr>
        <w:t>d</w:t>
      </w:r>
      <w:r w:rsidR="00A67137" w:rsidRPr="00695A51">
        <w:rPr>
          <w:rFonts w:ascii="Times New Roman" w:hAnsi="Times New Roman" w:cs="Times New Roman"/>
          <w:i/>
          <w:sz w:val="24"/>
          <w:szCs w:val="24"/>
        </w:rPr>
        <w:t>Network</w:t>
      </w:r>
      <w:r w:rsidR="00B45ED2" w:rsidRPr="00B45ED2">
        <w:rPr>
          <w:rFonts w:ascii="Times New Roman" w:hAnsi="Times New Roman" w:cs="Times New Roman"/>
          <w:sz w:val="24"/>
          <w:szCs w:val="24"/>
        </w:rPr>
        <w:t>array</w:t>
      </w:r>
      <w:r w:rsidR="00613C9B">
        <w:rPr>
          <w:rFonts w:ascii="Times New Roman" w:hAnsi="Times New Roman" w:cs="Times New Roman"/>
          <w:sz w:val="24"/>
          <w:szCs w:val="24"/>
        </w:rPr>
        <w:t>.</w:t>
      </w:r>
    </w:p>
    <w:p w:rsidR="00E01411" w:rsidRPr="006E7035" w:rsidRDefault="00E01411" w:rsidP="0035373A">
      <w:pPr>
        <w:spacing w:after="0"/>
        <w:jc w:val="both"/>
        <w:rPr>
          <w:rFonts w:ascii="Times New Roman" w:hAnsi="Times New Roman" w:cs="Times New Roman"/>
          <w:sz w:val="24"/>
          <w:szCs w:val="24"/>
        </w:rPr>
      </w:pPr>
      <w:r w:rsidRPr="006E7035">
        <w:rPr>
          <w:rFonts w:ascii="Times New Roman" w:hAnsi="Times New Roman" w:cs="Times New Roman"/>
          <w:sz w:val="24"/>
          <w:szCs w:val="24"/>
        </w:rPr>
        <w:br w:type="page"/>
      </w:r>
    </w:p>
    <w:p w:rsidR="000D613B" w:rsidRDefault="000D613B">
      <w:pPr>
        <w:rPr>
          <w:rFonts w:ascii="Times New Roman" w:hAnsi="Times New Roman" w:cs="Times New Roman"/>
          <w:b/>
          <w:sz w:val="24"/>
          <w:szCs w:val="24"/>
        </w:rPr>
        <w:sectPr w:rsidR="000D613B" w:rsidSect="0003052D">
          <w:pgSz w:w="11906" w:h="16838"/>
          <w:pgMar w:top="1440" w:right="1440" w:bottom="1440" w:left="1440" w:header="708" w:footer="708" w:gutter="0"/>
          <w:cols w:space="708"/>
          <w:docGrid w:linePitch="360"/>
        </w:sectPr>
      </w:pPr>
    </w:p>
    <w:p w:rsidR="005E3EC0" w:rsidRPr="00634891" w:rsidRDefault="005E3EC0" w:rsidP="00634891">
      <w:pPr>
        <w:pStyle w:val="Heading2"/>
        <w:spacing w:before="0" w:after="240" w:line="480" w:lineRule="auto"/>
        <w:rPr>
          <w:rFonts w:ascii="Times New Roman" w:hAnsi="Times New Roman" w:cs="Times New Roman"/>
          <w:color w:val="auto"/>
          <w:sz w:val="24"/>
          <w:szCs w:val="24"/>
        </w:rPr>
      </w:pPr>
      <w:bookmarkStart w:id="885" w:name="_Toc440455517"/>
      <w:bookmarkStart w:id="886" w:name="_Toc440455952"/>
      <w:r w:rsidRPr="00634891">
        <w:rPr>
          <w:rFonts w:ascii="Times New Roman" w:hAnsi="Times New Roman" w:cs="Times New Roman"/>
          <w:color w:val="auto"/>
          <w:sz w:val="24"/>
          <w:szCs w:val="24"/>
        </w:rPr>
        <w:lastRenderedPageBreak/>
        <w:t>Chapter 4</w:t>
      </w:r>
      <w:r w:rsidR="009214AB" w:rsidRPr="00634891">
        <w:rPr>
          <w:rFonts w:ascii="Times New Roman" w:hAnsi="Times New Roman" w:cs="Times New Roman"/>
          <w:color w:val="auto"/>
          <w:sz w:val="24"/>
          <w:szCs w:val="24"/>
        </w:rPr>
        <w:t xml:space="preserve"> Result</w:t>
      </w:r>
      <w:r w:rsidR="009A21E7" w:rsidRPr="00634891">
        <w:rPr>
          <w:rFonts w:ascii="Times New Roman" w:hAnsi="Times New Roman" w:cs="Times New Roman"/>
          <w:color w:val="auto"/>
          <w:sz w:val="24"/>
          <w:szCs w:val="24"/>
        </w:rPr>
        <w:t>s</w:t>
      </w:r>
      <w:r w:rsidR="009214AB" w:rsidRPr="00634891">
        <w:rPr>
          <w:rFonts w:ascii="Times New Roman" w:hAnsi="Times New Roman" w:cs="Times New Roman"/>
          <w:color w:val="auto"/>
          <w:sz w:val="24"/>
          <w:szCs w:val="24"/>
        </w:rPr>
        <w:t xml:space="preserve"> and Discussion</w:t>
      </w:r>
      <w:r w:rsidR="009A21E7" w:rsidRPr="00634891">
        <w:rPr>
          <w:rFonts w:ascii="Times New Roman" w:hAnsi="Times New Roman" w:cs="Times New Roman"/>
          <w:color w:val="auto"/>
          <w:sz w:val="24"/>
          <w:szCs w:val="24"/>
        </w:rPr>
        <w:t>s</w:t>
      </w:r>
      <w:bookmarkEnd w:id="885"/>
      <w:bookmarkEnd w:id="886"/>
    </w:p>
    <w:p w:rsidR="00F66011" w:rsidRPr="00F66011" w:rsidRDefault="00F66011"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9A21E7">
        <w:rPr>
          <w:rFonts w:ascii="Times New Roman" w:hAnsi="Times New Roman" w:cs="Times New Roman"/>
          <w:sz w:val="24"/>
          <w:szCs w:val="24"/>
        </w:rPr>
        <w:t xml:space="preserve">result of </w:t>
      </w:r>
      <w:r>
        <w:rPr>
          <w:rFonts w:ascii="Times New Roman" w:hAnsi="Times New Roman" w:cs="Times New Roman"/>
          <w:sz w:val="24"/>
          <w:szCs w:val="24"/>
        </w:rPr>
        <w:t xml:space="preserve">IRS system will be presented in three main sections, firstly as </w:t>
      </w:r>
      <w:r w:rsidR="009A21E7">
        <w:rPr>
          <w:rFonts w:ascii="Times New Roman" w:hAnsi="Times New Roman" w:cs="Times New Roman"/>
          <w:sz w:val="24"/>
          <w:szCs w:val="24"/>
        </w:rPr>
        <w:t xml:space="preserve">a </w:t>
      </w:r>
      <w:r>
        <w:rPr>
          <w:rFonts w:ascii="Times New Roman" w:hAnsi="Times New Roman" w:cs="Times New Roman"/>
          <w:sz w:val="24"/>
          <w:szCs w:val="24"/>
        </w:rPr>
        <w:t xml:space="preserve">block by block basis, secondly </w:t>
      </w:r>
      <w:r w:rsidR="009A21E7">
        <w:rPr>
          <w:rFonts w:ascii="Times New Roman" w:hAnsi="Times New Roman" w:cs="Times New Roman"/>
          <w:sz w:val="24"/>
          <w:szCs w:val="24"/>
        </w:rPr>
        <w:t xml:space="preserve">as a </w:t>
      </w:r>
      <w:r>
        <w:rPr>
          <w:rFonts w:ascii="Times New Roman" w:hAnsi="Times New Roman" w:cs="Times New Roman"/>
          <w:sz w:val="24"/>
          <w:szCs w:val="24"/>
        </w:rPr>
        <w:t xml:space="preserve">fully integrated SOM </w:t>
      </w:r>
      <w:r w:rsidR="009A21E7">
        <w:rPr>
          <w:rFonts w:ascii="Times New Roman" w:hAnsi="Times New Roman" w:cs="Times New Roman"/>
          <w:sz w:val="24"/>
          <w:szCs w:val="24"/>
        </w:rPr>
        <w:t xml:space="preserve">subsystem </w:t>
      </w:r>
      <w:r>
        <w:rPr>
          <w:rFonts w:ascii="Times New Roman" w:hAnsi="Times New Roman" w:cs="Times New Roman"/>
          <w:sz w:val="24"/>
          <w:szCs w:val="24"/>
        </w:rPr>
        <w:t xml:space="preserve">and finally </w:t>
      </w:r>
      <w:r w:rsidR="009A21E7">
        <w:rPr>
          <w:rFonts w:ascii="Times New Roman" w:hAnsi="Times New Roman" w:cs="Times New Roman"/>
          <w:sz w:val="24"/>
          <w:szCs w:val="24"/>
        </w:rPr>
        <w:t xml:space="preserve">as a </w:t>
      </w:r>
      <w:r>
        <w:rPr>
          <w:rFonts w:ascii="Times New Roman" w:hAnsi="Times New Roman" w:cs="Times New Roman"/>
          <w:sz w:val="24"/>
          <w:szCs w:val="24"/>
        </w:rPr>
        <w:t>fully integrated IRS system</w:t>
      </w:r>
      <w:r w:rsidR="00870847">
        <w:rPr>
          <w:rFonts w:ascii="Times New Roman" w:hAnsi="Times New Roman" w:cs="Times New Roman"/>
          <w:sz w:val="24"/>
          <w:szCs w:val="24"/>
        </w:rPr>
        <w:t xml:space="preserve">. Several parameters will be compared upon </w:t>
      </w:r>
      <w:r w:rsidR="009A21E7">
        <w:rPr>
          <w:rFonts w:ascii="Times New Roman" w:hAnsi="Times New Roman" w:cs="Times New Roman"/>
          <w:sz w:val="24"/>
          <w:szCs w:val="24"/>
        </w:rPr>
        <w:t xml:space="preserve">such as the </w:t>
      </w:r>
      <w:r w:rsidR="00870847">
        <w:rPr>
          <w:rFonts w:ascii="Times New Roman" w:hAnsi="Times New Roman" w:cs="Times New Roman"/>
          <w:sz w:val="24"/>
          <w:szCs w:val="24"/>
        </w:rPr>
        <w:t>resource</w:t>
      </w:r>
      <w:r w:rsidR="009A21E7">
        <w:rPr>
          <w:rFonts w:ascii="Times New Roman" w:hAnsi="Times New Roman" w:cs="Times New Roman"/>
          <w:sz w:val="24"/>
          <w:szCs w:val="24"/>
        </w:rPr>
        <w:t xml:space="preserve"> usage</w:t>
      </w:r>
      <w:r w:rsidR="00870847">
        <w:rPr>
          <w:rFonts w:ascii="Times New Roman" w:hAnsi="Times New Roman" w:cs="Times New Roman"/>
          <w:sz w:val="24"/>
          <w:szCs w:val="24"/>
        </w:rPr>
        <w:t>, speed and accuracy. The results of each block will mainly</w:t>
      </w:r>
      <w:r w:rsidR="009A21E7">
        <w:rPr>
          <w:rFonts w:ascii="Times New Roman" w:hAnsi="Times New Roman" w:cs="Times New Roman"/>
          <w:sz w:val="24"/>
          <w:szCs w:val="24"/>
        </w:rPr>
        <w:t xml:space="preserve"> be</w:t>
      </w:r>
      <w:r w:rsidR="00870847">
        <w:rPr>
          <w:rFonts w:ascii="Times New Roman" w:hAnsi="Times New Roman" w:cs="Times New Roman"/>
          <w:sz w:val="24"/>
          <w:szCs w:val="24"/>
        </w:rPr>
        <w:t xml:space="preserve"> shown in </w:t>
      </w:r>
      <w:r w:rsidR="009A21E7">
        <w:rPr>
          <w:rFonts w:ascii="Times New Roman" w:hAnsi="Times New Roman" w:cs="Times New Roman"/>
          <w:sz w:val="24"/>
          <w:szCs w:val="24"/>
        </w:rPr>
        <w:t xml:space="preserve">a </w:t>
      </w:r>
      <w:r w:rsidR="00870847">
        <w:rPr>
          <w:rFonts w:ascii="Times New Roman" w:hAnsi="Times New Roman" w:cs="Times New Roman"/>
          <w:sz w:val="24"/>
          <w:szCs w:val="24"/>
        </w:rPr>
        <w:t>Console Display and waveform. Also, the problem faced will be discussed. The following sub-sections describe in detail the results and discussion</w:t>
      </w:r>
      <w:r w:rsidR="009A21E7">
        <w:rPr>
          <w:rFonts w:ascii="Times New Roman" w:hAnsi="Times New Roman" w:cs="Times New Roman"/>
          <w:sz w:val="24"/>
          <w:szCs w:val="24"/>
        </w:rPr>
        <w:t>s</w:t>
      </w:r>
      <w:r w:rsidR="00870847">
        <w:rPr>
          <w:rFonts w:ascii="Times New Roman" w:hAnsi="Times New Roman" w:cs="Times New Roman"/>
          <w:sz w:val="24"/>
          <w:szCs w:val="24"/>
        </w:rPr>
        <w:t xml:space="preserve"> of each </w:t>
      </w:r>
      <w:r w:rsidR="009A21E7">
        <w:rPr>
          <w:rFonts w:ascii="Times New Roman" w:hAnsi="Times New Roman" w:cs="Times New Roman"/>
          <w:sz w:val="24"/>
          <w:szCs w:val="24"/>
        </w:rPr>
        <w:t>SOM sub-</w:t>
      </w:r>
      <w:r w:rsidR="00870847">
        <w:rPr>
          <w:rFonts w:ascii="Times New Roman" w:hAnsi="Times New Roman" w:cs="Times New Roman"/>
          <w:sz w:val="24"/>
          <w:szCs w:val="24"/>
        </w:rPr>
        <w:t>block</w:t>
      </w:r>
      <w:r w:rsidR="009A21E7">
        <w:rPr>
          <w:rFonts w:ascii="Times New Roman" w:hAnsi="Times New Roman" w:cs="Times New Roman"/>
          <w:sz w:val="24"/>
          <w:szCs w:val="24"/>
        </w:rPr>
        <w:t>s and as a fully</w:t>
      </w:r>
      <w:r w:rsidR="00870847">
        <w:rPr>
          <w:rFonts w:ascii="Times New Roman" w:hAnsi="Times New Roman" w:cs="Times New Roman"/>
          <w:sz w:val="24"/>
          <w:szCs w:val="24"/>
        </w:rPr>
        <w:t xml:space="preserve"> integrated </w:t>
      </w:r>
      <w:r w:rsidR="009A21E7">
        <w:rPr>
          <w:rFonts w:ascii="Times New Roman" w:hAnsi="Times New Roman" w:cs="Times New Roman"/>
          <w:sz w:val="24"/>
          <w:szCs w:val="24"/>
        </w:rPr>
        <w:t xml:space="preserve">IRS </w:t>
      </w:r>
      <w:r w:rsidR="00870847">
        <w:rPr>
          <w:rFonts w:ascii="Times New Roman" w:hAnsi="Times New Roman" w:cs="Times New Roman"/>
          <w:sz w:val="24"/>
          <w:szCs w:val="24"/>
        </w:rPr>
        <w:t>system.</w:t>
      </w:r>
    </w:p>
    <w:p w:rsidR="00FA313D" w:rsidRPr="00634891" w:rsidRDefault="00FA313D" w:rsidP="00634891">
      <w:pPr>
        <w:pStyle w:val="Heading3"/>
        <w:spacing w:before="0" w:after="240" w:line="480" w:lineRule="auto"/>
        <w:rPr>
          <w:rFonts w:ascii="Times New Roman" w:hAnsi="Times New Roman" w:cs="Times New Roman"/>
          <w:color w:val="auto"/>
          <w:sz w:val="24"/>
          <w:szCs w:val="24"/>
        </w:rPr>
      </w:pPr>
      <w:bookmarkStart w:id="887" w:name="_Toc440455518"/>
      <w:bookmarkStart w:id="888" w:name="_Toc440455953"/>
      <w:r w:rsidRPr="00634891">
        <w:rPr>
          <w:rFonts w:ascii="Times New Roman" w:hAnsi="Times New Roman" w:cs="Times New Roman"/>
          <w:color w:val="auto"/>
          <w:sz w:val="24"/>
          <w:szCs w:val="24"/>
        </w:rPr>
        <w:t>4.1 Neuron Initialization Block</w:t>
      </w:r>
      <w:bookmarkEnd w:id="887"/>
      <w:bookmarkEnd w:id="888"/>
    </w:p>
    <w:p w:rsidR="006D2911" w:rsidRPr="006D2911" w:rsidRDefault="006D2911"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r>
      <w:r w:rsidR="000904F3">
        <w:rPr>
          <w:rFonts w:ascii="Times New Roman" w:hAnsi="Times New Roman" w:cs="Times New Roman"/>
          <w:sz w:val="24"/>
          <w:szCs w:val="24"/>
        </w:rPr>
        <w:t>The res</w:t>
      </w:r>
      <w:r w:rsidR="00DC12F3">
        <w:rPr>
          <w:rFonts w:ascii="Times New Roman" w:hAnsi="Times New Roman" w:cs="Times New Roman"/>
          <w:sz w:val="24"/>
          <w:szCs w:val="24"/>
        </w:rPr>
        <w:t>ult as indicated in Figure 4.1</w:t>
      </w:r>
      <w:r w:rsidR="007B0D36">
        <w:rPr>
          <w:rFonts w:ascii="Times New Roman" w:hAnsi="Times New Roman" w:cs="Times New Roman"/>
          <w:sz w:val="24"/>
          <w:szCs w:val="24"/>
        </w:rPr>
        <w:t>.1</w:t>
      </w:r>
      <w:r w:rsidR="000904F3">
        <w:rPr>
          <w:rFonts w:ascii="Times New Roman" w:hAnsi="Times New Roman" w:cs="Times New Roman"/>
          <w:sz w:val="24"/>
          <w:szCs w:val="24"/>
        </w:rPr>
        <w:t xml:space="preserve"> shows that the value of "1" is </w:t>
      </w:r>
      <w:r w:rsidR="00DC12F3">
        <w:rPr>
          <w:rFonts w:ascii="Times New Roman" w:hAnsi="Times New Roman" w:cs="Times New Roman"/>
          <w:sz w:val="24"/>
          <w:szCs w:val="24"/>
        </w:rPr>
        <w:t xml:space="preserve">being nicely </w:t>
      </w:r>
      <w:r w:rsidR="000904F3">
        <w:rPr>
          <w:rFonts w:ascii="Times New Roman" w:hAnsi="Times New Roman" w:cs="Times New Roman"/>
          <w:sz w:val="24"/>
          <w:szCs w:val="24"/>
        </w:rPr>
        <w:t xml:space="preserve">initialized in the middle </w:t>
      </w:r>
      <w:r w:rsidR="00DC12F3">
        <w:rPr>
          <w:rFonts w:ascii="Times New Roman" w:hAnsi="Times New Roman" w:cs="Times New Roman"/>
          <w:sz w:val="24"/>
          <w:szCs w:val="24"/>
        </w:rPr>
        <w:t xml:space="preserve">coordinate </w:t>
      </w:r>
      <w:r w:rsidR="000904F3">
        <w:rPr>
          <w:rFonts w:ascii="Times New Roman" w:hAnsi="Times New Roman" w:cs="Times New Roman"/>
          <w:sz w:val="24"/>
          <w:szCs w:val="24"/>
        </w:rPr>
        <w:t xml:space="preserve">range </w:t>
      </w:r>
      <w:r w:rsidR="00DC12F3">
        <w:rPr>
          <w:rFonts w:ascii="Times New Roman" w:hAnsi="Times New Roman" w:cs="Times New Roman"/>
          <w:sz w:val="24"/>
          <w:szCs w:val="24"/>
        </w:rPr>
        <w:t xml:space="preserve">from </w:t>
      </w:r>
      <w:r w:rsidR="000904F3">
        <w:rPr>
          <w:rFonts w:ascii="Times New Roman" w:hAnsi="Times New Roman" w:cs="Times New Roman"/>
          <w:sz w:val="24"/>
          <w:szCs w:val="24"/>
        </w:rPr>
        <w:t>(2,</w:t>
      </w:r>
      <w:ins w:id="889" w:author="User" w:date="2016-01-13T22:07:00Z">
        <w:r w:rsidR="004B34FC">
          <w:rPr>
            <w:rFonts w:ascii="Times New Roman" w:hAnsi="Times New Roman" w:cs="Times New Roman"/>
            <w:sz w:val="24"/>
            <w:szCs w:val="24"/>
          </w:rPr>
          <w:t xml:space="preserve"> </w:t>
        </w:r>
      </w:ins>
      <w:r w:rsidR="000904F3">
        <w:rPr>
          <w:rFonts w:ascii="Times New Roman" w:hAnsi="Times New Roman" w:cs="Times New Roman"/>
          <w:sz w:val="24"/>
          <w:szCs w:val="24"/>
        </w:rPr>
        <w:t>2) to (7,</w:t>
      </w:r>
      <w:ins w:id="890" w:author="User" w:date="2016-01-13T22:08:00Z">
        <w:r w:rsidR="004B34FC">
          <w:rPr>
            <w:rFonts w:ascii="Times New Roman" w:hAnsi="Times New Roman" w:cs="Times New Roman"/>
            <w:sz w:val="24"/>
            <w:szCs w:val="24"/>
          </w:rPr>
          <w:t xml:space="preserve"> </w:t>
        </w:r>
      </w:ins>
      <w:r w:rsidR="000904F3">
        <w:rPr>
          <w:rFonts w:ascii="Times New Roman" w:hAnsi="Times New Roman" w:cs="Times New Roman"/>
          <w:sz w:val="24"/>
          <w:szCs w:val="24"/>
        </w:rPr>
        <w:t xml:space="preserve">7) of the </w:t>
      </w:r>
      <w:r w:rsidR="000904F3" w:rsidRPr="00DC12F3">
        <w:rPr>
          <w:rFonts w:ascii="Times New Roman" w:hAnsi="Times New Roman" w:cs="Times New Roman"/>
          <w:i/>
          <w:sz w:val="24"/>
          <w:szCs w:val="24"/>
        </w:rPr>
        <w:t>initNetwork</w:t>
      </w:r>
      <w:r w:rsidR="000904F3">
        <w:rPr>
          <w:rFonts w:ascii="Times New Roman" w:hAnsi="Times New Roman" w:cs="Times New Roman"/>
          <w:sz w:val="24"/>
          <w:szCs w:val="24"/>
        </w:rPr>
        <w:t xml:space="preserve"> array. </w:t>
      </w:r>
      <w:r w:rsidR="00D91023">
        <w:rPr>
          <w:rFonts w:ascii="Times New Roman" w:hAnsi="Times New Roman" w:cs="Times New Roman"/>
          <w:sz w:val="24"/>
          <w:szCs w:val="24"/>
        </w:rPr>
        <w:t xml:space="preserve">Table 4.1 shows that the power dissipation </w:t>
      </w:r>
      <w:r w:rsidR="00DC12F3">
        <w:rPr>
          <w:rFonts w:ascii="Times New Roman" w:hAnsi="Times New Roman" w:cs="Times New Roman"/>
          <w:sz w:val="24"/>
          <w:szCs w:val="24"/>
        </w:rPr>
        <w:t xml:space="preserve">of </w:t>
      </w:r>
      <w:r w:rsidR="00D91023">
        <w:rPr>
          <w:rFonts w:ascii="Times New Roman" w:hAnsi="Times New Roman" w:cs="Times New Roman"/>
          <w:sz w:val="24"/>
          <w:szCs w:val="24"/>
        </w:rPr>
        <w:t>this block is 121.75</w:t>
      </w:r>
      <w:ins w:id="891" w:author="User" w:date="2016-01-13T22:08:00Z">
        <w:r w:rsidR="004B34FC">
          <w:rPr>
            <w:rFonts w:ascii="Times New Roman" w:hAnsi="Times New Roman" w:cs="Times New Roman"/>
            <w:sz w:val="24"/>
            <w:szCs w:val="24"/>
          </w:rPr>
          <w:t xml:space="preserve"> </w:t>
        </w:r>
      </w:ins>
      <w:r w:rsidR="00D91023">
        <w:rPr>
          <w:rFonts w:ascii="Times New Roman" w:hAnsi="Times New Roman" w:cs="Times New Roman"/>
          <w:sz w:val="24"/>
          <w:szCs w:val="24"/>
        </w:rPr>
        <w:t xml:space="preserve">mW. Also, the LUT usage had used one 4 input function and one </w:t>
      </w:r>
      <w:r w:rsidR="00DC12F3" w:rsidRPr="00DC12F3">
        <w:rPr>
          <w:rFonts w:ascii="Times New Roman" w:hAnsi="Times New Roman" w:cs="Times New Roman"/>
          <w:sz w:val="24"/>
          <w:szCs w:val="24"/>
        </w:rPr>
        <w:t>≤</w:t>
      </w:r>
      <w:commentRangeStart w:id="892"/>
      <w:ins w:id="893" w:author="User" w:date="2016-01-13T22:07:00Z">
        <w:r w:rsidR="004B34FC">
          <w:rPr>
            <w:rFonts w:ascii="Times New Roman" w:hAnsi="Times New Roman" w:cs="Times New Roman"/>
            <w:sz w:val="24"/>
            <w:szCs w:val="24"/>
          </w:rPr>
          <w:t xml:space="preserve"> </w:t>
        </w:r>
        <w:commentRangeEnd w:id="892"/>
        <w:r w:rsidR="004B34FC">
          <w:rPr>
            <w:rStyle w:val="CommentReference"/>
          </w:rPr>
          <w:commentReference w:id="892"/>
        </w:r>
      </w:ins>
      <w:r w:rsidR="00D91023">
        <w:rPr>
          <w:rFonts w:ascii="Times New Roman" w:hAnsi="Times New Roman" w:cs="Times New Roman"/>
          <w:sz w:val="24"/>
          <w:szCs w:val="24"/>
        </w:rPr>
        <w:t xml:space="preserve">2 input function. Other than that, the board usage used up only 3 logic elements </w:t>
      </w:r>
      <w:r w:rsidR="00DC12F3">
        <w:rPr>
          <w:rFonts w:ascii="Times New Roman" w:hAnsi="Times New Roman" w:cs="Times New Roman"/>
          <w:sz w:val="24"/>
          <w:szCs w:val="24"/>
        </w:rPr>
        <w:t>which is</w:t>
      </w:r>
      <w:r w:rsidR="00D91023">
        <w:rPr>
          <w:rFonts w:ascii="Times New Roman" w:hAnsi="Times New Roman" w:cs="Times New Roman"/>
          <w:sz w:val="24"/>
          <w:szCs w:val="24"/>
        </w:rPr>
        <w:t xml:space="preserve"> lesser than </w:t>
      </w:r>
      <w:r w:rsidR="00DC12F3">
        <w:rPr>
          <w:rFonts w:ascii="Times New Roman" w:hAnsi="Times New Roman" w:cs="Times New Roman"/>
          <w:sz w:val="24"/>
          <w:szCs w:val="24"/>
        </w:rPr>
        <w:t>1%</w:t>
      </w:r>
      <w:r w:rsidR="00D91023">
        <w:rPr>
          <w:rFonts w:ascii="Times New Roman" w:hAnsi="Times New Roman" w:cs="Times New Roman"/>
          <w:sz w:val="24"/>
          <w:szCs w:val="24"/>
        </w:rPr>
        <w:t>.</w:t>
      </w:r>
    </w:p>
    <w:p w:rsidR="00FA313D" w:rsidRDefault="006D2911" w:rsidP="007B0D36">
      <w:pPr>
        <w:spacing w:after="0" w:line="240" w:lineRule="auto"/>
        <w:jc w:val="center"/>
        <w:rPr>
          <w:ins w:id="894" w:author="User" w:date="2016-01-13T22:08:00Z"/>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3242945" cy="2679700"/>
            <wp:effectExtent l="19050" t="0" r="0" b="0"/>
            <wp:docPr id="38" name="Picture 19" descr="C:\Users\Feng\Desktop\Final FYP Folder\neuronInit\arra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eng\Desktop\Final FYP Folder\neuronInit\array.tif"/>
                    <pic:cNvPicPr>
                      <a:picLocks noChangeAspect="1" noChangeArrowheads="1"/>
                    </pic:cNvPicPr>
                  </pic:nvPicPr>
                  <pic:blipFill>
                    <a:blip r:embed="rId35"/>
                    <a:srcRect/>
                    <a:stretch>
                      <a:fillRect/>
                    </a:stretch>
                  </pic:blipFill>
                  <pic:spPr bwMode="auto">
                    <a:xfrm>
                      <a:off x="0" y="0"/>
                      <a:ext cx="3242945" cy="2679700"/>
                    </a:xfrm>
                    <a:prstGeom prst="rect">
                      <a:avLst/>
                    </a:prstGeom>
                    <a:noFill/>
                    <a:ln w="9525">
                      <a:noFill/>
                      <a:miter lim="800000"/>
                      <a:headEnd/>
                      <a:tailEnd/>
                    </a:ln>
                  </pic:spPr>
                </pic:pic>
              </a:graphicData>
            </a:graphic>
          </wp:inline>
        </w:drawing>
      </w:r>
    </w:p>
    <w:p w:rsidR="004B34FC" w:rsidRDefault="004B34FC" w:rsidP="007B0D36">
      <w:pPr>
        <w:spacing w:after="0" w:line="240" w:lineRule="auto"/>
        <w:jc w:val="center"/>
        <w:rPr>
          <w:rFonts w:ascii="Times New Roman" w:hAnsi="Times New Roman" w:cs="Times New Roman"/>
          <w:b/>
          <w:sz w:val="24"/>
          <w:szCs w:val="24"/>
        </w:rPr>
      </w:pPr>
    </w:p>
    <w:p w:rsidR="000904F3" w:rsidRPr="00DC12F3" w:rsidRDefault="00DC12F3" w:rsidP="006D2911">
      <w:pPr>
        <w:spacing w:line="480" w:lineRule="auto"/>
        <w:jc w:val="center"/>
        <w:rPr>
          <w:rFonts w:ascii="Times New Roman" w:hAnsi="Times New Roman" w:cs="Times New Roman"/>
          <w:sz w:val="24"/>
          <w:szCs w:val="24"/>
        </w:rPr>
      </w:pPr>
      <w:r w:rsidRPr="00DC12F3">
        <w:rPr>
          <w:rFonts w:ascii="Times New Roman" w:hAnsi="Times New Roman" w:cs="Times New Roman"/>
          <w:sz w:val="24"/>
          <w:szCs w:val="24"/>
        </w:rPr>
        <w:t>Figure 4.1</w:t>
      </w:r>
      <w:r w:rsidR="007B0D36">
        <w:rPr>
          <w:rFonts w:ascii="Times New Roman" w:hAnsi="Times New Roman" w:cs="Times New Roman"/>
          <w:sz w:val="24"/>
          <w:szCs w:val="24"/>
        </w:rPr>
        <w:t>.1</w:t>
      </w:r>
      <w:r w:rsidR="000904F3" w:rsidRPr="00DC12F3">
        <w:rPr>
          <w:rFonts w:ascii="Times New Roman" w:hAnsi="Times New Roman" w:cs="Times New Roman"/>
          <w:sz w:val="24"/>
          <w:szCs w:val="24"/>
        </w:rPr>
        <w:t xml:space="preserve">: Result of </w:t>
      </w:r>
      <w:r w:rsidR="000904F3" w:rsidRPr="00DC12F3">
        <w:rPr>
          <w:rFonts w:ascii="Times New Roman" w:hAnsi="Times New Roman" w:cs="Times New Roman"/>
          <w:i/>
          <w:sz w:val="24"/>
          <w:szCs w:val="24"/>
        </w:rPr>
        <w:t>initNetwork</w:t>
      </w:r>
      <w:r>
        <w:rPr>
          <w:rFonts w:ascii="Times New Roman" w:hAnsi="Times New Roman" w:cs="Times New Roman"/>
          <w:sz w:val="24"/>
          <w:szCs w:val="24"/>
        </w:rPr>
        <w:t xml:space="preserve"> Array after initialization</w:t>
      </w:r>
    </w:p>
    <w:p w:rsidR="004C2CB5" w:rsidRDefault="004C2CB5" w:rsidP="006D2911">
      <w:pPr>
        <w:spacing w:line="480" w:lineRule="auto"/>
        <w:jc w:val="center"/>
        <w:rPr>
          <w:rFonts w:ascii="Times New Roman" w:hAnsi="Times New Roman" w:cs="Times New Roman"/>
          <w:b/>
          <w:sz w:val="24"/>
          <w:szCs w:val="24"/>
        </w:rPr>
      </w:pPr>
    </w:p>
    <w:p w:rsidR="004C2CB5" w:rsidRDefault="004C2CB5" w:rsidP="007B0D36">
      <w:pPr>
        <w:spacing w:after="0" w:line="240" w:lineRule="auto"/>
        <w:jc w:val="center"/>
        <w:rPr>
          <w:ins w:id="895" w:author="User" w:date="2016-01-13T22:08:00Z"/>
          <w:rFonts w:ascii="Times New Roman" w:hAnsi="Times New Roman" w:cs="Times New Roman"/>
          <w:sz w:val="24"/>
          <w:szCs w:val="24"/>
        </w:rPr>
      </w:pPr>
      <w:r w:rsidRPr="007B0D36">
        <w:rPr>
          <w:rFonts w:ascii="Times New Roman" w:hAnsi="Times New Roman" w:cs="Times New Roman"/>
          <w:sz w:val="24"/>
          <w:szCs w:val="24"/>
        </w:rPr>
        <w:lastRenderedPageBreak/>
        <w:t xml:space="preserve">Table 4.1: </w:t>
      </w:r>
      <w:r w:rsidR="007B0D36">
        <w:rPr>
          <w:rFonts w:ascii="Times New Roman" w:hAnsi="Times New Roman" w:cs="Times New Roman"/>
          <w:sz w:val="24"/>
          <w:szCs w:val="24"/>
        </w:rPr>
        <w:t>Neuron Initialization Block Power Dissipation and Resource Usage</w:t>
      </w:r>
    </w:p>
    <w:p w:rsidR="00E374C5" w:rsidRPr="007B0D36" w:rsidRDefault="00E374C5" w:rsidP="007B0D36">
      <w:pPr>
        <w:spacing w:after="0" w:line="240" w:lineRule="auto"/>
        <w:jc w:val="center"/>
        <w:rPr>
          <w:rFonts w:ascii="Times New Roman" w:hAnsi="Times New Roman" w:cs="Times New Roman"/>
          <w:sz w:val="24"/>
          <w:szCs w:val="24"/>
        </w:rPr>
      </w:pPr>
    </w:p>
    <w:tbl>
      <w:tblPr>
        <w:tblStyle w:val="TableGrid"/>
        <w:tblW w:w="0" w:type="auto"/>
        <w:tblLook w:val="04A0"/>
      </w:tblPr>
      <w:tblGrid>
        <w:gridCol w:w="4621"/>
        <w:gridCol w:w="4621"/>
      </w:tblGrid>
      <w:tr w:rsidR="00E452C7" w:rsidTr="00E452C7">
        <w:tc>
          <w:tcPr>
            <w:tcW w:w="4621" w:type="dxa"/>
          </w:tcPr>
          <w:p w:rsidR="00E452C7" w:rsidRPr="00DC12F3" w:rsidRDefault="00DC12F3" w:rsidP="007B0D36">
            <w:pPr>
              <w:jc w:val="center"/>
              <w:rPr>
                <w:rFonts w:ascii="Times New Roman" w:hAnsi="Times New Roman" w:cs="Times New Roman"/>
                <w:b/>
              </w:rPr>
            </w:pPr>
            <w:r w:rsidRPr="00DC12F3">
              <w:rPr>
                <w:rFonts w:ascii="Times New Roman" w:hAnsi="Times New Roman" w:cs="Times New Roman"/>
                <w:b/>
              </w:rPr>
              <w:t>Specifications</w:t>
            </w:r>
          </w:p>
        </w:tc>
        <w:tc>
          <w:tcPr>
            <w:tcW w:w="4621" w:type="dxa"/>
          </w:tcPr>
          <w:p w:rsidR="00E452C7" w:rsidRPr="00DC12F3" w:rsidRDefault="00DC12F3" w:rsidP="00DC12F3">
            <w:pPr>
              <w:jc w:val="center"/>
              <w:rPr>
                <w:rFonts w:ascii="Times New Roman" w:hAnsi="Times New Roman" w:cs="Times New Roman"/>
                <w:b/>
              </w:rPr>
            </w:pPr>
            <w:r w:rsidRPr="00DC12F3">
              <w:rPr>
                <w:rFonts w:ascii="Times New Roman" w:hAnsi="Times New Roman" w:cs="Times New Roman"/>
                <w:b/>
              </w:rPr>
              <w:t>Values</w:t>
            </w:r>
          </w:p>
        </w:tc>
      </w:tr>
      <w:tr w:rsidR="00DC12F3" w:rsidTr="00E452C7">
        <w:tc>
          <w:tcPr>
            <w:tcW w:w="4621" w:type="dxa"/>
          </w:tcPr>
          <w:p w:rsidR="00DC12F3" w:rsidRPr="00DC12F3" w:rsidRDefault="00DC12F3" w:rsidP="00DC12F3">
            <w:pPr>
              <w:jc w:val="center"/>
              <w:rPr>
                <w:rFonts w:ascii="Times New Roman" w:hAnsi="Times New Roman" w:cs="Times New Roman"/>
              </w:rPr>
            </w:pPr>
            <w:r w:rsidRPr="00DC12F3">
              <w:rPr>
                <w:rFonts w:ascii="Times New Roman" w:hAnsi="Times New Roman" w:cs="Times New Roman"/>
              </w:rPr>
              <w:t>Power Dissipation</w:t>
            </w:r>
          </w:p>
        </w:tc>
        <w:tc>
          <w:tcPr>
            <w:tcW w:w="4621" w:type="dxa"/>
          </w:tcPr>
          <w:p w:rsidR="00DC12F3" w:rsidRPr="00DC12F3" w:rsidRDefault="00DC12F3" w:rsidP="00DC12F3">
            <w:pPr>
              <w:jc w:val="center"/>
              <w:rPr>
                <w:rFonts w:ascii="Times New Roman" w:hAnsi="Times New Roman" w:cs="Times New Roman"/>
              </w:rPr>
            </w:pPr>
            <w:r w:rsidRPr="00DC12F3">
              <w:rPr>
                <w:rFonts w:ascii="Times New Roman" w:hAnsi="Times New Roman" w:cs="Times New Roman"/>
              </w:rPr>
              <w:t>121.75mW</w:t>
            </w:r>
          </w:p>
        </w:tc>
      </w:tr>
      <w:tr w:rsidR="00E452C7" w:rsidTr="00E452C7">
        <w:tc>
          <w:tcPr>
            <w:tcW w:w="4621" w:type="dxa"/>
          </w:tcPr>
          <w:p w:rsidR="00E452C7" w:rsidRPr="00DC12F3" w:rsidRDefault="008625C0" w:rsidP="00DC12F3">
            <w:pPr>
              <w:jc w:val="center"/>
              <w:rPr>
                <w:rFonts w:ascii="Times New Roman" w:hAnsi="Times New Roman" w:cs="Times New Roman"/>
              </w:rPr>
            </w:pPr>
            <w:r w:rsidRPr="00DC12F3">
              <w:rPr>
                <w:rFonts w:ascii="Times New Roman" w:hAnsi="Times New Roman" w:cs="Times New Roman"/>
              </w:rPr>
              <w:t xml:space="preserve">LUT </w:t>
            </w:r>
            <w:r w:rsidR="00D91023" w:rsidRPr="00DC12F3">
              <w:rPr>
                <w:rFonts w:ascii="Times New Roman" w:hAnsi="Times New Roman" w:cs="Times New Roman"/>
              </w:rPr>
              <w:t>Usage</w:t>
            </w:r>
          </w:p>
        </w:tc>
        <w:tc>
          <w:tcPr>
            <w:tcW w:w="4621" w:type="dxa"/>
          </w:tcPr>
          <w:p w:rsidR="00E452C7" w:rsidRPr="00DC12F3" w:rsidRDefault="008625C0" w:rsidP="00DC12F3">
            <w:pPr>
              <w:jc w:val="center"/>
              <w:rPr>
                <w:rFonts w:ascii="Times New Roman" w:hAnsi="Times New Roman" w:cs="Times New Roman"/>
              </w:rPr>
            </w:pPr>
            <w:r w:rsidRPr="00DC12F3">
              <w:rPr>
                <w:rFonts w:ascii="Times New Roman" w:hAnsi="Times New Roman" w:cs="Times New Roman"/>
              </w:rPr>
              <w:t>-4 input function (1)</w:t>
            </w:r>
          </w:p>
          <w:p w:rsidR="008625C0" w:rsidRPr="00DC12F3" w:rsidRDefault="008625C0" w:rsidP="00DC12F3">
            <w:pPr>
              <w:jc w:val="center"/>
              <w:rPr>
                <w:rFonts w:ascii="Times New Roman" w:hAnsi="Times New Roman" w:cs="Times New Roman"/>
              </w:rPr>
            </w:pPr>
            <w:r w:rsidRPr="00DC12F3">
              <w:rPr>
                <w:rFonts w:ascii="Times New Roman" w:hAnsi="Times New Roman" w:cs="Times New Roman"/>
              </w:rPr>
              <w:t>-&lt;= 2 input function (</w:t>
            </w:r>
            <w:r w:rsidR="00D91023" w:rsidRPr="00DC12F3">
              <w:rPr>
                <w:rFonts w:ascii="Times New Roman" w:hAnsi="Times New Roman" w:cs="Times New Roman"/>
              </w:rPr>
              <w:t>1</w:t>
            </w:r>
            <w:r w:rsidRPr="00DC12F3">
              <w:rPr>
                <w:rFonts w:ascii="Times New Roman" w:hAnsi="Times New Roman" w:cs="Times New Roman"/>
              </w:rPr>
              <w:t>)</w:t>
            </w:r>
          </w:p>
        </w:tc>
      </w:tr>
      <w:tr w:rsidR="00E452C7" w:rsidTr="00E452C7">
        <w:tc>
          <w:tcPr>
            <w:tcW w:w="4621" w:type="dxa"/>
          </w:tcPr>
          <w:p w:rsidR="00E452C7" w:rsidRPr="00DC12F3" w:rsidRDefault="008625C0" w:rsidP="00DC12F3">
            <w:pPr>
              <w:jc w:val="center"/>
              <w:rPr>
                <w:rFonts w:ascii="Times New Roman" w:hAnsi="Times New Roman" w:cs="Times New Roman"/>
              </w:rPr>
            </w:pPr>
            <w:r w:rsidRPr="00DC12F3">
              <w:rPr>
                <w:rFonts w:ascii="Times New Roman" w:hAnsi="Times New Roman" w:cs="Times New Roman"/>
              </w:rPr>
              <w:t>Board Usage</w:t>
            </w:r>
          </w:p>
        </w:tc>
        <w:tc>
          <w:tcPr>
            <w:tcW w:w="4621" w:type="dxa"/>
          </w:tcPr>
          <w:p w:rsidR="00E452C7" w:rsidRPr="00DC12F3" w:rsidRDefault="008625C0" w:rsidP="00DC12F3">
            <w:pPr>
              <w:jc w:val="center"/>
              <w:rPr>
                <w:rFonts w:ascii="Times New Roman" w:hAnsi="Times New Roman" w:cs="Times New Roman"/>
              </w:rPr>
            </w:pPr>
            <w:r w:rsidRPr="00DC12F3">
              <w:rPr>
                <w:rFonts w:ascii="Times New Roman" w:hAnsi="Times New Roman" w:cs="Times New Roman"/>
              </w:rPr>
              <w:t>3 (&lt; 1%)</w:t>
            </w:r>
          </w:p>
        </w:tc>
      </w:tr>
    </w:tbl>
    <w:p w:rsidR="004C2CB5" w:rsidRDefault="004C2CB5" w:rsidP="00FB2FC8">
      <w:pPr>
        <w:spacing w:line="480" w:lineRule="auto"/>
        <w:jc w:val="both"/>
        <w:rPr>
          <w:rFonts w:ascii="Times New Roman" w:hAnsi="Times New Roman" w:cs="Times New Roman"/>
          <w:b/>
          <w:sz w:val="24"/>
          <w:szCs w:val="24"/>
        </w:rPr>
      </w:pPr>
    </w:p>
    <w:p w:rsidR="00FB2FC8" w:rsidRPr="00FB2FC8" w:rsidRDefault="00FB2FC8" w:rsidP="00FB2FC8">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DC12F3">
        <w:rPr>
          <w:rFonts w:ascii="Times New Roman" w:hAnsi="Times New Roman" w:cs="Times New Roman"/>
          <w:sz w:val="24"/>
          <w:szCs w:val="24"/>
        </w:rPr>
        <w:t>Figure 4.</w:t>
      </w:r>
      <w:r w:rsidR="007B0D36">
        <w:rPr>
          <w:rFonts w:ascii="Times New Roman" w:hAnsi="Times New Roman" w:cs="Times New Roman"/>
          <w:sz w:val="24"/>
          <w:szCs w:val="24"/>
        </w:rPr>
        <w:t>1.</w:t>
      </w:r>
      <w:r w:rsidR="00DC12F3">
        <w:rPr>
          <w:rFonts w:ascii="Times New Roman" w:hAnsi="Times New Roman" w:cs="Times New Roman"/>
          <w:sz w:val="24"/>
          <w:szCs w:val="24"/>
        </w:rPr>
        <w:t>2 shows the setup slack between the</w:t>
      </w:r>
      <w:r>
        <w:rPr>
          <w:rFonts w:ascii="Times New Roman" w:hAnsi="Times New Roman" w:cs="Times New Roman"/>
          <w:sz w:val="24"/>
          <w:szCs w:val="24"/>
        </w:rPr>
        <w:t xml:space="preserve"> Data Arrival Path and Data Required Path. The </w:t>
      </w:r>
      <w:r w:rsidR="004B1CA9">
        <w:rPr>
          <w:rFonts w:ascii="Times New Roman" w:hAnsi="Times New Roman" w:cs="Times New Roman"/>
          <w:sz w:val="24"/>
          <w:szCs w:val="24"/>
        </w:rPr>
        <w:t xml:space="preserve">clock path of </w:t>
      </w:r>
      <w:r>
        <w:rPr>
          <w:rFonts w:ascii="Times New Roman" w:hAnsi="Times New Roman" w:cs="Times New Roman"/>
          <w:sz w:val="24"/>
          <w:szCs w:val="24"/>
        </w:rPr>
        <w:t xml:space="preserve">Data Required Path </w:t>
      </w:r>
      <w:r w:rsidR="004B1CA9">
        <w:rPr>
          <w:rFonts w:ascii="Times New Roman" w:hAnsi="Times New Roman" w:cs="Times New Roman"/>
          <w:sz w:val="24"/>
          <w:szCs w:val="24"/>
        </w:rPr>
        <w:t>is 2.676</w:t>
      </w:r>
      <w:ins w:id="896" w:author="User" w:date="2016-01-13T22:08:00Z">
        <w:r w:rsidR="00E374C5">
          <w:rPr>
            <w:rFonts w:ascii="Times New Roman" w:hAnsi="Times New Roman" w:cs="Times New Roman"/>
            <w:sz w:val="24"/>
            <w:szCs w:val="24"/>
          </w:rPr>
          <w:t xml:space="preserve"> </w:t>
        </w:r>
      </w:ins>
      <w:r w:rsidR="004B1CA9">
        <w:rPr>
          <w:rFonts w:ascii="Times New Roman" w:hAnsi="Times New Roman" w:cs="Times New Roman"/>
          <w:sz w:val="24"/>
          <w:szCs w:val="24"/>
        </w:rPr>
        <w:t xml:space="preserve">ns </w:t>
      </w:r>
      <w:r w:rsidR="00DC12F3">
        <w:rPr>
          <w:rFonts w:ascii="Times New Roman" w:hAnsi="Times New Roman" w:cs="Times New Roman"/>
          <w:sz w:val="24"/>
          <w:szCs w:val="24"/>
        </w:rPr>
        <w:t>while</w:t>
      </w:r>
      <w:r>
        <w:rPr>
          <w:rFonts w:ascii="Times New Roman" w:hAnsi="Times New Roman" w:cs="Times New Roman"/>
          <w:sz w:val="24"/>
          <w:szCs w:val="24"/>
        </w:rPr>
        <w:t xml:space="preserve"> Data Arrival Path</w:t>
      </w:r>
      <w:r w:rsidR="004B1CA9">
        <w:rPr>
          <w:rFonts w:ascii="Times New Roman" w:hAnsi="Times New Roman" w:cs="Times New Roman"/>
          <w:sz w:val="24"/>
          <w:szCs w:val="24"/>
        </w:rPr>
        <w:t xml:space="preserve"> is 3.676</w:t>
      </w:r>
      <w:ins w:id="897" w:author="User" w:date="2016-01-13T22:08:00Z">
        <w:r w:rsidR="00E374C5">
          <w:rPr>
            <w:rFonts w:ascii="Times New Roman" w:hAnsi="Times New Roman" w:cs="Times New Roman"/>
            <w:sz w:val="24"/>
            <w:szCs w:val="24"/>
          </w:rPr>
          <w:t xml:space="preserve"> </w:t>
        </w:r>
      </w:ins>
      <w:r w:rsidR="004B1CA9">
        <w:rPr>
          <w:rFonts w:ascii="Times New Roman" w:hAnsi="Times New Roman" w:cs="Times New Roman"/>
          <w:sz w:val="24"/>
          <w:szCs w:val="24"/>
        </w:rPr>
        <w:t>ns</w:t>
      </w:r>
      <w:r>
        <w:rPr>
          <w:rFonts w:ascii="Times New Roman" w:hAnsi="Times New Roman" w:cs="Times New Roman"/>
          <w:sz w:val="24"/>
          <w:szCs w:val="24"/>
        </w:rPr>
        <w:t xml:space="preserve">. The result of setup slack waveform </w:t>
      </w:r>
      <w:r w:rsidR="00DC12F3">
        <w:rPr>
          <w:rFonts w:ascii="Times New Roman" w:hAnsi="Times New Roman" w:cs="Times New Roman"/>
          <w:sz w:val="24"/>
          <w:szCs w:val="24"/>
        </w:rPr>
        <w:t>is as shown in Figure 4.</w:t>
      </w:r>
      <w:r w:rsidR="007B0D36">
        <w:rPr>
          <w:rFonts w:ascii="Times New Roman" w:hAnsi="Times New Roman" w:cs="Times New Roman"/>
          <w:sz w:val="24"/>
          <w:szCs w:val="24"/>
        </w:rPr>
        <w:t>1.</w:t>
      </w:r>
      <w:r>
        <w:rPr>
          <w:rFonts w:ascii="Times New Roman" w:hAnsi="Times New Roman" w:cs="Times New Roman"/>
          <w:sz w:val="24"/>
          <w:szCs w:val="24"/>
        </w:rPr>
        <w:t xml:space="preserve">3 </w:t>
      </w:r>
      <w:r w:rsidR="00DC12F3">
        <w:rPr>
          <w:rFonts w:ascii="Times New Roman" w:hAnsi="Times New Roman" w:cs="Times New Roman"/>
          <w:sz w:val="24"/>
          <w:szCs w:val="24"/>
        </w:rPr>
        <w:t xml:space="preserve">indicating a </w:t>
      </w:r>
      <w:r>
        <w:rPr>
          <w:rFonts w:ascii="Times New Roman" w:hAnsi="Times New Roman" w:cs="Times New Roman"/>
          <w:sz w:val="24"/>
          <w:szCs w:val="24"/>
        </w:rPr>
        <w:t>data delay</w:t>
      </w:r>
      <w:r w:rsidR="00DC12F3">
        <w:rPr>
          <w:rFonts w:ascii="Times New Roman" w:hAnsi="Times New Roman" w:cs="Times New Roman"/>
          <w:sz w:val="24"/>
          <w:szCs w:val="24"/>
        </w:rPr>
        <w:t xml:space="preserve"> time</w:t>
      </w:r>
      <w:ins w:id="898" w:author="User" w:date="2016-01-13T22:09:00Z">
        <w:r w:rsidR="00E374C5">
          <w:rPr>
            <w:rFonts w:ascii="Times New Roman" w:hAnsi="Times New Roman" w:cs="Times New Roman"/>
            <w:sz w:val="24"/>
            <w:szCs w:val="24"/>
          </w:rPr>
          <w:t xml:space="preserve"> </w:t>
        </w:r>
      </w:ins>
      <w:r w:rsidR="00DC12F3">
        <w:rPr>
          <w:rFonts w:ascii="Times New Roman" w:hAnsi="Times New Roman" w:cs="Times New Roman"/>
          <w:sz w:val="24"/>
          <w:szCs w:val="24"/>
        </w:rPr>
        <w:t>of</w:t>
      </w:r>
      <w:r>
        <w:rPr>
          <w:rFonts w:ascii="Times New Roman" w:hAnsi="Times New Roman" w:cs="Times New Roman"/>
          <w:sz w:val="24"/>
          <w:szCs w:val="24"/>
        </w:rPr>
        <w:t xml:space="preserve"> 1.055</w:t>
      </w:r>
      <w:ins w:id="899" w:author="User" w:date="2016-01-13T22:08:00Z">
        <w:r w:rsidR="00E374C5">
          <w:rPr>
            <w:rFonts w:ascii="Times New Roman" w:hAnsi="Times New Roman" w:cs="Times New Roman"/>
            <w:sz w:val="24"/>
            <w:szCs w:val="24"/>
          </w:rPr>
          <w:t xml:space="preserve"> </w:t>
        </w:r>
      </w:ins>
      <w:r>
        <w:rPr>
          <w:rFonts w:ascii="Times New Roman" w:hAnsi="Times New Roman" w:cs="Times New Roman"/>
          <w:sz w:val="24"/>
          <w:szCs w:val="24"/>
        </w:rPr>
        <w:t xml:space="preserve">ns. </w:t>
      </w:r>
    </w:p>
    <w:p w:rsidR="005478A0" w:rsidRDefault="005478A0" w:rsidP="007B0D36">
      <w:pPr>
        <w:spacing w:after="0" w:line="240" w:lineRule="auto"/>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5731510" cy="4049766"/>
            <wp:effectExtent l="19050" t="0" r="2540" b="0"/>
            <wp:docPr id="1" name="Picture 1" descr="C:\Users\Feng\Desktop\Final FYP Folder\neuronInit\data pat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ng\Desktop\Final FYP Folder\neuronInit\data path.tif"/>
                    <pic:cNvPicPr>
                      <a:picLocks noChangeAspect="1" noChangeArrowheads="1"/>
                    </pic:cNvPicPr>
                  </pic:nvPicPr>
                  <pic:blipFill>
                    <a:blip r:embed="rId36"/>
                    <a:srcRect/>
                    <a:stretch>
                      <a:fillRect/>
                    </a:stretch>
                  </pic:blipFill>
                  <pic:spPr bwMode="auto">
                    <a:xfrm>
                      <a:off x="0" y="0"/>
                      <a:ext cx="5731510" cy="4049766"/>
                    </a:xfrm>
                    <a:prstGeom prst="rect">
                      <a:avLst/>
                    </a:prstGeom>
                    <a:noFill/>
                    <a:ln w="9525">
                      <a:noFill/>
                      <a:miter lim="800000"/>
                      <a:headEnd/>
                      <a:tailEnd/>
                    </a:ln>
                  </pic:spPr>
                </pic:pic>
              </a:graphicData>
            </a:graphic>
          </wp:inline>
        </w:drawing>
      </w:r>
    </w:p>
    <w:p w:rsidR="00E374C5" w:rsidRDefault="00E374C5" w:rsidP="00FB2FC8">
      <w:pPr>
        <w:jc w:val="center"/>
        <w:rPr>
          <w:ins w:id="900" w:author="User" w:date="2016-01-13T22:08:00Z"/>
          <w:rFonts w:ascii="Times New Roman" w:hAnsi="Times New Roman" w:cs="Times New Roman"/>
          <w:sz w:val="24"/>
          <w:szCs w:val="24"/>
        </w:rPr>
      </w:pPr>
    </w:p>
    <w:p w:rsidR="005478A0" w:rsidRPr="00DC12F3" w:rsidRDefault="00DC12F3" w:rsidP="00FB2FC8">
      <w:pPr>
        <w:jc w:val="center"/>
        <w:rPr>
          <w:rFonts w:ascii="Times New Roman" w:hAnsi="Times New Roman" w:cs="Times New Roman"/>
          <w:sz w:val="24"/>
          <w:szCs w:val="24"/>
        </w:rPr>
      </w:pPr>
      <w:r w:rsidRPr="00DC12F3">
        <w:rPr>
          <w:rFonts w:ascii="Times New Roman" w:hAnsi="Times New Roman" w:cs="Times New Roman"/>
          <w:sz w:val="24"/>
          <w:szCs w:val="24"/>
        </w:rPr>
        <w:t>Figure 4.</w:t>
      </w:r>
      <w:r w:rsidR="007B0D36">
        <w:rPr>
          <w:rFonts w:ascii="Times New Roman" w:hAnsi="Times New Roman" w:cs="Times New Roman"/>
          <w:sz w:val="24"/>
          <w:szCs w:val="24"/>
        </w:rPr>
        <w:t>1.</w:t>
      </w:r>
      <w:r w:rsidR="005478A0" w:rsidRPr="00DC12F3">
        <w:rPr>
          <w:rFonts w:ascii="Times New Roman" w:hAnsi="Times New Roman" w:cs="Times New Roman"/>
          <w:sz w:val="24"/>
          <w:szCs w:val="24"/>
        </w:rPr>
        <w:t xml:space="preserve">2: </w:t>
      </w:r>
      <w:r w:rsidRPr="00DC12F3">
        <w:rPr>
          <w:rFonts w:ascii="Times New Roman" w:hAnsi="Times New Roman" w:cs="Times New Roman"/>
          <w:sz w:val="24"/>
          <w:szCs w:val="24"/>
        </w:rPr>
        <w:t>Timing Analysis of Neuron Initialization Block's Datapath</w:t>
      </w:r>
    </w:p>
    <w:p w:rsidR="00FB2FC8" w:rsidRDefault="00FB2FC8" w:rsidP="00FB2FC8">
      <w:pPr>
        <w:jc w:val="center"/>
        <w:rPr>
          <w:rFonts w:ascii="Times New Roman" w:hAnsi="Times New Roman" w:cs="Times New Roman"/>
          <w:b/>
          <w:sz w:val="24"/>
          <w:szCs w:val="24"/>
        </w:rPr>
        <w:sectPr w:rsidR="00FB2FC8" w:rsidSect="000D613B">
          <w:pgSz w:w="11906" w:h="16838"/>
          <w:pgMar w:top="1440" w:right="1440" w:bottom="1440" w:left="1440" w:header="708" w:footer="708" w:gutter="0"/>
          <w:cols w:space="708"/>
          <w:docGrid w:linePitch="360"/>
        </w:sectPr>
      </w:pPr>
    </w:p>
    <w:p w:rsidR="00FB2FC8" w:rsidDel="00E374C5" w:rsidRDefault="00FB2FC8" w:rsidP="00FB2FC8">
      <w:pPr>
        <w:jc w:val="center"/>
        <w:rPr>
          <w:del w:id="901" w:author="User" w:date="2016-01-13T22:08:00Z"/>
          <w:rFonts w:ascii="Times New Roman" w:hAnsi="Times New Roman" w:cs="Times New Roman"/>
          <w:b/>
          <w:sz w:val="24"/>
          <w:szCs w:val="24"/>
        </w:rPr>
      </w:pPr>
    </w:p>
    <w:p w:rsidR="00FB2FC8" w:rsidRDefault="005478A0" w:rsidP="007B0D36">
      <w:pPr>
        <w:spacing w:after="0" w:line="240" w:lineRule="auto"/>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8618301" cy="4221126"/>
            <wp:effectExtent l="19050" t="0" r="0" b="0"/>
            <wp:docPr id="6" name="Picture 3" descr="C:\Users\Feng\Desktop\Final FYP Folder\neuronInit\setup sla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ng\Desktop\Final FYP Folder\neuronInit\setup slack.tif"/>
                    <pic:cNvPicPr>
                      <a:picLocks noChangeAspect="1" noChangeArrowheads="1"/>
                    </pic:cNvPicPr>
                  </pic:nvPicPr>
                  <pic:blipFill>
                    <a:blip r:embed="rId37"/>
                    <a:srcRect/>
                    <a:stretch>
                      <a:fillRect/>
                    </a:stretch>
                  </pic:blipFill>
                  <pic:spPr bwMode="auto">
                    <a:xfrm>
                      <a:off x="0" y="0"/>
                      <a:ext cx="8624271" cy="4224050"/>
                    </a:xfrm>
                    <a:prstGeom prst="rect">
                      <a:avLst/>
                    </a:prstGeom>
                    <a:noFill/>
                    <a:ln w="9525">
                      <a:noFill/>
                      <a:miter lim="800000"/>
                      <a:headEnd/>
                      <a:tailEnd/>
                    </a:ln>
                  </pic:spPr>
                </pic:pic>
              </a:graphicData>
            </a:graphic>
          </wp:inline>
        </w:drawing>
      </w:r>
    </w:p>
    <w:p w:rsidR="00E374C5" w:rsidRDefault="00E374C5" w:rsidP="00FB2FC8">
      <w:pPr>
        <w:jc w:val="center"/>
        <w:rPr>
          <w:ins w:id="902" w:author="User" w:date="2016-01-13T22:08:00Z"/>
          <w:rFonts w:ascii="Times New Roman" w:hAnsi="Times New Roman" w:cs="Times New Roman"/>
          <w:sz w:val="24"/>
          <w:szCs w:val="24"/>
        </w:rPr>
      </w:pPr>
    </w:p>
    <w:p w:rsidR="00FB2FC8" w:rsidRPr="00DC12F3" w:rsidRDefault="007B0D36" w:rsidP="00FB2FC8">
      <w:pPr>
        <w:jc w:val="center"/>
        <w:rPr>
          <w:rFonts w:ascii="Times New Roman" w:hAnsi="Times New Roman" w:cs="Times New Roman"/>
          <w:sz w:val="24"/>
          <w:szCs w:val="24"/>
        </w:rPr>
        <w:sectPr w:rsidR="00FB2FC8" w:rsidRPr="00DC12F3" w:rsidSect="00FB2FC8">
          <w:pgSz w:w="16838" w:h="11906" w:orient="landscape"/>
          <w:pgMar w:top="1440" w:right="1440" w:bottom="1440" w:left="1440" w:header="708" w:footer="708" w:gutter="0"/>
          <w:cols w:space="708"/>
          <w:docGrid w:linePitch="360"/>
        </w:sectPr>
      </w:pPr>
      <w:r>
        <w:rPr>
          <w:rFonts w:ascii="Times New Roman" w:hAnsi="Times New Roman" w:cs="Times New Roman"/>
          <w:sz w:val="24"/>
          <w:szCs w:val="24"/>
        </w:rPr>
        <w:t>Figure 4.1.</w:t>
      </w:r>
      <w:r w:rsidR="00FB2FC8" w:rsidRPr="00DC12F3">
        <w:rPr>
          <w:rFonts w:ascii="Times New Roman" w:hAnsi="Times New Roman" w:cs="Times New Roman"/>
          <w:sz w:val="24"/>
          <w:szCs w:val="24"/>
        </w:rPr>
        <w:t xml:space="preserve">3: </w:t>
      </w:r>
      <w:r w:rsidR="00DC12F3">
        <w:rPr>
          <w:rFonts w:ascii="Times New Roman" w:hAnsi="Times New Roman" w:cs="Times New Roman"/>
          <w:sz w:val="24"/>
          <w:szCs w:val="24"/>
        </w:rPr>
        <w:t xml:space="preserve">Timing </w:t>
      </w:r>
      <w:r w:rsidR="00FB2FC8" w:rsidRPr="00DC12F3">
        <w:rPr>
          <w:rFonts w:ascii="Times New Roman" w:hAnsi="Times New Roman" w:cs="Times New Roman"/>
          <w:sz w:val="24"/>
          <w:szCs w:val="24"/>
        </w:rPr>
        <w:t xml:space="preserve">Waveform of </w:t>
      </w:r>
      <w:r w:rsidR="00DC12F3">
        <w:rPr>
          <w:rFonts w:ascii="Times New Roman" w:hAnsi="Times New Roman" w:cs="Times New Roman"/>
          <w:sz w:val="24"/>
          <w:szCs w:val="24"/>
        </w:rPr>
        <w:t>the Neuron Initialization Block</w:t>
      </w:r>
    </w:p>
    <w:p w:rsidR="005E3EC0" w:rsidRPr="00634891" w:rsidRDefault="005E3EC0" w:rsidP="00634891">
      <w:pPr>
        <w:pStyle w:val="Heading3"/>
        <w:spacing w:before="0" w:after="240" w:line="480" w:lineRule="auto"/>
        <w:rPr>
          <w:rFonts w:ascii="Times New Roman" w:hAnsi="Times New Roman" w:cs="Times New Roman"/>
          <w:color w:val="auto"/>
          <w:sz w:val="24"/>
          <w:szCs w:val="24"/>
        </w:rPr>
      </w:pPr>
      <w:bookmarkStart w:id="903" w:name="_Toc440455519"/>
      <w:bookmarkStart w:id="904" w:name="_Toc440455954"/>
      <w:r w:rsidRPr="00634891">
        <w:rPr>
          <w:rFonts w:ascii="Times New Roman" w:hAnsi="Times New Roman" w:cs="Times New Roman"/>
          <w:color w:val="auto"/>
          <w:sz w:val="24"/>
          <w:szCs w:val="24"/>
        </w:rPr>
        <w:lastRenderedPageBreak/>
        <w:t>4.2</w:t>
      </w:r>
      <w:r w:rsidR="009214AB" w:rsidRPr="00634891">
        <w:rPr>
          <w:rFonts w:ascii="Times New Roman" w:hAnsi="Times New Roman" w:cs="Times New Roman"/>
          <w:color w:val="auto"/>
          <w:sz w:val="24"/>
          <w:szCs w:val="24"/>
        </w:rPr>
        <w:t xml:space="preserve"> Hidden Layer Block</w:t>
      </w:r>
      <w:bookmarkEnd w:id="903"/>
      <w:bookmarkEnd w:id="904"/>
    </w:p>
    <w:p w:rsidR="00E3636A" w:rsidRDefault="009214AB"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r>
      <w:r w:rsidR="005E3EC0" w:rsidRPr="005E3EC0">
        <w:rPr>
          <w:rFonts w:ascii="Times New Roman" w:hAnsi="Times New Roman" w:cs="Times New Roman"/>
          <w:sz w:val="24"/>
          <w:szCs w:val="24"/>
        </w:rPr>
        <w:t xml:space="preserve">The result of this method </w:t>
      </w:r>
      <w:r w:rsidR="00C80541">
        <w:rPr>
          <w:rFonts w:ascii="Times New Roman" w:hAnsi="Times New Roman" w:cs="Times New Roman"/>
          <w:sz w:val="24"/>
          <w:szCs w:val="24"/>
        </w:rPr>
        <w:t xml:space="preserve">reduces complexity while maintains </w:t>
      </w:r>
      <w:r w:rsidR="005E3EC0" w:rsidRPr="005E3EC0">
        <w:rPr>
          <w:rFonts w:ascii="Times New Roman" w:hAnsi="Times New Roman" w:cs="Times New Roman"/>
          <w:sz w:val="24"/>
          <w:szCs w:val="24"/>
        </w:rPr>
        <w:t>the accuracy of c</w:t>
      </w:r>
      <w:r w:rsidR="00C80541">
        <w:rPr>
          <w:rFonts w:ascii="Times New Roman" w:hAnsi="Times New Roman" w:cs="Times New Roman"/>
          <w:sz w:val="24"/>
          <w:szCs w:val="24"/>
        </w:rPr>
        <w:t>onventional method when</w:t>
      </w:r>
      <w:r w:rsidR="005E3EC0" w:rsidRPr="005E3EC0">
        <w:rPr>
          <w:rFonts w:ascii="Times New Roman" w:hAnsi="Times New Roman" w:cs="Times New Roman"/>
          <w:sz w:val="24"/>
          <w:szCs w:val="24"/>
        </w:rPr>
        <w:t xml:space="preserve"> comparing with the Eu</w:t>
      </w:r>
      <w:r w:rsidR="006200DB">
        <w:rPr>
          <w:rFonts w:ascii="Times New Roman" w:hAnsi="Times New Roman" w:cs="Times New Roman"/>
          <w:sz w:val="24"/>
          <w:szCs w:val="24"/>
        </w:rPr>
        <w:t>clid</w:t>
      </w:r>
      <w:r w:rsidR="00C80541">
        <w:rPr>
          <w:rFonts w:ascii="Times New Roman" w:hAnsi="Times New Roman" w:cs="Times New Roman"/>
          <w:sz w:val="24"/>
          <w:szCs w:val="24"/>
        </w:rPr>
        <w:t>ean distance method. Table 4.2</w:t>
      </w:r>
      <w:r w:rsidR="007B0D36">
        <w:rPr>
          <w:rFonts w:ascii="Times New Roman" w:hAnsi="Times New Roman" w:cs="Times New Roman"/>
          <w:sz w:val="24"/>
          <w:szCs w:val="24"/>
        </w:rPr>
        <w:t>.1</w:t>
      </w:r>
      <w:r w:rsidR="005E3EC0" w:rsidRPr="005E3EC0">
        <w:rPr>
          <w:rFonts w:ascii="Times New Roman" w:hAnsi="Times New Roman" w:cs="Times New Roman"/>
          <w:sz w:val="24"/>
          <w:szCs w:val="24"/>
        </w:rPr>
        <w:t xml:space="preserve">shows the differences </w:t>
      </w:r>
      <w:r w:rsidR="00C80541">
        <w:rPr>
          <w:rFonts w:ascii="Times New Roman" w:hAnsi="Times New Roman" w:cs="Times New Roman"/>
          <w:sz w:val="24"/>
          <w:szCs w:val="24"/>
        </w:rPr>
        <w:t xml:space="preserve">by </w:t>
      </w:r>
      <w:r w:rsidR="005E3EC0" w:rsidRPr="005E3EC0">
        <w:rPr>
          <w:rFonts w:ascii="Times New Roman" w:hAnsi="Times New Roman" w:cs="Times New Roman"/>
          <w:sz w:val="24"/>
          <w:szCs w:val="24"/>
        </w:rPr>
        <w:t xml:space="preserve">using 3 different methods. Method 1 is the Euclidean distance </w:t>
      </w:r>
      <w:r w:rsidR="00E3636A">
        <w:rPr>
          <w:rFonts w:ascii="Times New Roman" w:hAnsi="Times New Roman" w:cs="Times New Roman"/>
          <w:sz w:val="24"/>
          <w:szCs w:val="24"/>
        </w:rPr>
        <w:t xml:space="preserve">formula </w:t>
      </w:r>
      <w:r w:rsidR="005E3EC0" w:rsidRPr="005E3EC0">
        <w:rPr>
          <w:rFonts w:ascii="Times New Roman" w:hAnsi="Times New Roman" w:cs="Times New Roman"/>
          <w:sz w:val="24"/>
          <w:szCs w:val="24"/>
        </w:rPr>
        <w:t xml:space="preserve">and Method 2 is the Yap and Lim (2014) method. The </w:t>
      </w:r>
      <w:del w:id="905" w:author="User" w:date="2016-01-13T22:09:00Z">
        <w:r w:rsidR="005E3EC0" w:rsidRPr="005E3EC0" w:rsidDel="0052545F">
          <w:rPr>
            <w:rFonts w:ascii="Times New Roman" w:hAnsi="Times New Roman" w:cs="Times New Roman"/>
            <w:sz w:val="24"/>
            <w:szCs w:val="24"/>
          </w:rPr>
          <w:delText xml:space="preserve">results </w:delText>
        </w:r>
      </w:del>
      <w:ins w:id="906" w:author="User" w:date="2016-01-13T22:09:00Z">
        <w:r w:rsidR="0052545F">
          <w:rPr>
            <w:rFonts w:ascii="Times New Roman" w:hAnsi="Times New Roman" w:cs="Times New Roman"/>
            <w:sz w:val="24"/>
            <w:szCs w:val="24"/>
          </w:rPr>
          <w:t>result</w:t>
        </w:r>
        <w:r w:rsidR="0052545F" w:rsidRPr="005E3EC0">
          <w:rPr>
            <w:rFonts w:ascii="Times New Roman" w:hAnsi="Times New Roman" w:cs="Times New Roman"/>
            <w:sz w:val="24"/>
            <w:szCs w:val="24"/>
          </w:rPr>
          <w:t xml:space="preserve"> </w:t>
        </w:r>
      </w:ins>
      <w:r w:rsidR="005E3EC0" w:rsidRPr="005E3EC0">
        <w:rPr>
          <w:rFonts w:ascii="Times New Roman" w:hAnsi="Times New Roman" w:cs="Times New Roman"/>
          <w:sz w:val="24"/>
          <w:szCs w:val="24"/>
        </w:rPr>
        <w:t xml:space="preserve">of Method 2 has lower accuracy </w:t>
      </w:r>
      <w:r w:rsidR="00E3636A">
        <w:rPr>
          <w:rFonts w:ascii="Times New Roman" w:hAnsi="Times New Roman" w:cs="Times New Roman"/>
          <w:sz w:val="24"/>
          <w:szCs w:val="24"/>
        </w:rPr>
        <w:t>at 13.33</w:t>
      </w:r>
      <w:r w:rsidR="00C80541">
        <w:rPr>
          <w:rFonts w:ascii="Times New Roman" w:hAnsi="Times New Roman" w:cs="Times New Roman"/>
          <w:sz w:val="24"/>
          <w:szCs w:val="24"/>
        </w:rPr>
        <w:t>-</w:t>
      </w:r>
      <w:r w:rsidR="00E3636A">
        <w:rPr>
          <w:rFonts w:ascii="Times New Roman" w:hAnsi="Times New Roman" w:cs="Times New Roman"/>
          <w:sz w:val="24"/>
          <w:szCs w:val="24"/>
        </w:rPr>
        <w:t xml:space="preserve"> 20% as compared </w:t>
      </w:r>
      <w:r w:rsidR="005E3EC0" w:rsidRPr="005E3EC0">
        <w:rPr>
          <w:rFonts w:ascii="Times New Roman" w:hAnsi="Times New Roman" w:cs="Times New Roman"/>
          <w:sz w:val="24"/>
          <w:szCs w:val="24"/>
        </w:rPr>
        <w:t xml:space="preserve">to the </w:t>
      </w:r>
      <w:r w:rsidR="00C80541">
        <w:rPr>
          <w:rFonts w:ascii="Times New Roman" w:hAnsi="Times New Roman" w:cs="Times New Roman"/>
          <w:sz w:val="24"/>
          <w:szCs w:val="24"/>
        </w:rPr>
        <w:t>conventional Euclidean Method (Method 1)</w:t>
      </w:r>
      <w:r w:rsidR="005E3EC0" w:rsidRPr="005E3EC0">
        <w:rPr>
          <w:rFonts w:ascii="Times New Roman" w:hAnsi="Times New Roman" w:cs="Times New Roman"/>
          <w:sz w:val="24"/>
          <w:szCs w:val="24"/>
        </w:rPr>
        <w:t xml:space="preserve">. </w:t>
      </w:r>
      <w:r w:rsidR="00E3636A">
        <w:rPr>
          <w:rFonts w:ascii="Times New Roman" w:hAnsi="Times New Roman" w:cs="Times New Roman"/>
          <w:sz w:val="24"/>
          <w:szCs w:val="24"/>
        </w:rPr>
        <w:t>The proposed</w:t>
      </w:r>
      <w:r w:rsidR="005E3EC0" w:rsidRPr="005E3EC0">
        <w:rPr>
          <w:rFonts w:ascii="Times New Roman" w:hAnsi="Times New Roman" w:cs="Times New Roman"/>
          <w:sz w:val="24"/>
          <w:szCs w:val="24"/>
        </w:rPr>
        <w:t xml:space="preserve"> method </w:t>
      </w:r>
      <w:r w:rsidR="00E3636A">
        <w:rPr>
          <w:rFonts w:ascii="Times New Roman" w:hAnsi="Times New Roman" w:cs="Times New Roman"/>
          <w:sz w:val="24"/>
          <w:szCs w:val="24"/>
        </w:rPr>
        <w:t>in this SOM design is capable of achieving 100% accuracy as compared to Method 1.</w:t>
      </w:r>
    </w:p>
    <w:p w:rsidR="00B165EA" w:rsidRDefault="0001734C" w:rsidP="00B165E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The waveform result</w:t>
      </w:r>
      <w:r w:rsidR="009F5F8F">
        <w:rPr>
          <w:rFonts w:ascii="Times New Roman" w:hAnsi="Times New Roman" w:cs="Times New Roman"/>
          <w:sz w:val="24"/>
          <w:szCs w:val="24"/>
        </w:rPr>
        <w:t>s</w:t>
      </w:r>
      <w:r>
        <w:rPr>
          <w:rFonts w:ascii="Times New Roman" w:hAnsi="Times New Roman" w:cs="Times New Roman"/>
          <w:sz w:val="24"/>
          <w:szCs w:val="24"/>
        </w:rPr>
        <w:t xml:space="preserve"> as shown in Figure 4.2.1</w:t>
      </w:r>
      <w:r w:rsidR="009F5F8F">
        <w:rPr>
          <w:rFonts w:ascii="Times New Roman" w:hAnsi="Times New Roman" w:cs="Times New Roman"/>
          <w:sz w:val="24"/>
          <w:szCs w:val="24"/>
        </w:rPr>
        <w:t>to Figure 4.2.</w:t>
      </w:r>
      <w:r w:rsidR="000635F6">
        <w:rPr>
          <w:rFonts w:ascii="Times New Roman" w:hAnsi="Times New Roman" w:cs="Times New Roman"/>
          <w:sz w:val="24"/>
          <w:szCs w:val="24"/>
        </w:rPr>
        <w:t>6</w:t>
      </w:r>
      <w:r w:rsidR="00B165EA">
        <w:rPr>
          <w:rFonts w:ascii="Times New Roman" w:hAnsi="Times New Roman" w:cs="Times New Roman"/>
          <w:sz w:val="24"/>
          <w:szCs w:val="24"/>
        </w:rPr>
        <w:t>shows the value</w:t>
      </w:r>
      <w:r w:rsidR="00C80541">
        <w:rPr>
          <w:rFonts w:ascii="Times New Roman" w:hAnsi="Times New Roman" w:cs="Times New Roman"/>
          <w:sz w:val="24"/>
          <w:szCs w:val="24"/>
        </w:rPr>
        <w:t>s</w:t>
      </w:r>
      <w:r w:rsidR="00B165EA">
        <w:rPr>
          <w:rFonts w:ascii="Times New Roman" w:hAnsi="Times New Roman" w:cs="Times New Roman"/>
          <w:sz w:val="24"/>
          <w:szCs w:val="24"/>
        </w:rPr>
        <w:t xml:space="preserve"> of </w:t>
      </w:r>
      <w:r w:rsidR="00B165EA" w:rsidRPr="00C80541">
        <w:rPr>
          <w:rFonts w:ascii="Times New Roman" w:hAnsi="Times New Roman" w:cs="Times New Roman"/>
          <w:i/>
          <w:sz w:val="24"/>
          <w:szCs w:val="24"/>
        </w:rPr>
        <w:t>winner_x</w:t>
      </w:r>
      <w:r w:rsidR="00B165EA">
        <w:rPr>
          <w:rFonts w:ascii="Times New Roman" w:hAnsi="Times New Roman" w:cs="Times New Roman"/>
          <w:sz w:val="24"/>
          <w:szCs w:val="24"/>
        </w:rPr>
        <w:t xml:space="preserve"> and </w:t>
      </w:r>
      <w:r w:rsidR="00B165EA" w:rsidRPr="00C80541">
        <w:rPr>
          <w:rFonts w:ascii="Times New Roman" w:hAnsi="Times New Roman" w:cs="Times New Roman"/>
          <w:i/>
          <w:sz w:val="24"/>
          <w:szCs w:val="24"/>
        </w:rPr>
        <w:t>winner_y</w:t>
      </w:r>
      <w:r w:rsidR="00B165EA">
        <w:rPr>
          <w:rFonts w:ascii="Times New Roman" w:hAnsi="Times New Roman" w:cs="Times New Roman"/>
          <w:sz w:val="24"/>
          <w:szCs w:val="24"/>
        </w:rPr>
        <w:t xml:space="preserve"> after calculating with </w:t>
      </w:r>
      <w:r w:rsidR="00C80541">
        <w:rPr>
          <w:rFonts w:ascii="Times New Roman" w:hAnsi="Times New Roman" w:cs="Times New Roman"/>
          <w:sz w:val="24"/>
          <w:szCs w:val="24"/>
        </w:rPr>
        <w:t xml:space="preserve">the </w:t>
      </w:r>
      <w:r w:rsidR="00B165EA">
        <w:rPr>
          <w:rFonts w:ascii="Times New Roman" w:hAnsi="Times New Roman" w:cs="Times New Roman"/>
          <w:sz w:val="24"/>
          <w:szCs w:val="24"/>
        </w:rPr>
        <w:t xml:space="preserve">value 2 for </w:t>
      </w:r>
      <w:r w:rsidR="00B165EA" w:rsidRPr="00C80541">
        <w:rPr>
          <w:rFonts w:ascii="Times New Roman" w:hAnsi="Times New Roman" w:cs="Times New Roman"/>
          <w:i/>
          <w:sz w:val="24"/>
          <w:szCs w:val="24"/>
        </w:rPr>
        <w:t>selected_x</w:t>
      </w:r>
      <w:r w:rsidR="00B165EA">
        <w:rPr>
          <w:rFonts w:ascii="Times New Roman" w:hAnsi="Times New Roman" w:cs="Times New Roman"/>
          <w:sz w:val="24"/>
          <w:szCs w:val="24"/>
        </w:rPr>
        <w:t xml:space="preserve"> and </w:t>
      </w:r>
      <w:r w:rsidR="00B165EA" w:rsidRPr="00C80541">
        <w:rPr>
          <w:rFonts w:ascii="Times New Roman" w:hAnsi="Times New Roman" w:cs="Times New Roman"/>
          <w:i/>
          <w:sz w:val="24"/>
          <w:szCs w:val="24"/>
        </w:rPr>
        <w:t>selected_y</w:t>
      </w:r>
      <w:r w:rsidR="00C80541">
        <w:rPr>
          <w:rFonts w:ascii="Times New Roman" w:hAnsi="Times New Roman" w:cs="Times New Roman"/>
          <w:sz w:val="24"/>
          <w:szCs w:val="24"/>
        </w:rPr>
        <w:t xml:space="preserve">with </w:t>
      </w:r>
      <w:r w:rsidR="009F5F8F">
        <w:rPr>
          <w:rFonts w:ascii="Times New Roman" w:hAnsi="Times New Roman" w:cs="Times New Roman"/>
          <w:sz w:val="24"/>
          <w:szCs w:val="24"/>
        </w:rPr>
        <w:t>different value</w:t>
      </w:r>
      <w:r w:rsidR="00C80541">
        <w:rPr>
          <w:rFonts w:ascii="Times New Roman" w:hAnsi="Times New Roman" w:cs="Times New Roman"/>
          <w:sz w:val="24"/>
          <w:szCs w:val="24"/>
        </w:rPr>
        <w:t>s</w:t>
      </w:r>
      <w:r w:rsidR="009F5F8F">
        <w:rPr>
          <w:rFonts w:ascii="Times New Roman" w:hAnsi="Times New Roman" w:cs="Times New Roman"/>
          <w:sz w:val="24"/>
          <w:szCs w:val="24"/>
        </w:rPr>
        <w:t xml:space="preserve"> of </w:t>
      </w:r>
      <w:r w:rsidR="009F5F8F" w:rsidRPr="00C80541">
        <w:rPr>
          <w:rFonts w:ascii="Times New Roman" w:hAnsi="Times New Roman" w:cs="Times New Roman"/>
          <w:i/>
          <w:sz w:val="24"/>
          <w:szCs w:val="24"/>
        </w:rPr>
        <w:t>weight_x</w:t>
      </w:r>
      <w:r w:rsidR="009F5F8F">
        <w:rPr>
          <w:rFonts w:ascii="Times New Roman" w:hAnsi="Times New Roman" w:cs="Times New Roman"/>
          <w:sz w:val="24"/>
          <w:szCs w:val="24"/>
        </w:rPr>
        <w:t xml:space="preserve"> and </w:t>
      </w:r>
      <w:r w:rsidR="009F5F8F" w:rsidRPr="00C80541">
        <w:rPr>
          <w:rFonts w:ascii="Times New Roman" w:hAnsi="Times New Roman" w:cs="Times New Roman"/>
          <w:i/>
          <w:sz w:val="24"/>
          <w:szCs w:val="24"/>
        </w:rPr>
        <w:t>weight_y</w:t>
      </w:r>
      <w:r w:rsidR="009F5F8F">
        <w:rPr>
          <w:rFonts w:ascii="Times New Roman" w:hAnsi="Times New Roman" w:cs="Times New Roman"/>
          <w:sz w:val="24"/>
          <w:szCs w:val="24"/>
        </w:rPr>
        <w:t xml:space="preserve">. After the </w:t>
      </w:r>
      <w:r w:rsidR="009F5F8F" w:rsidRPr="00C80541">
        <w:rPr>
          <w:rFonts w:ascii="Times New Roman" w:hAnsi="Times New Roman" w:cs="Times New Roman"/>
          <w:i/>
          <w:sz w:val="24"/>
          <w:szCs w:val="24"/>
        </w:rPr>
        <w:t>new_distance</w:t>
      </w:r>
      <w:r w:rsidR="0033342E">
        <w:rPr>
          <w:rFonts w:ascii="Times New Roman" w:hAnsi="Times New Roman" w:cs="Times New Roman"/>
          <w:sz w:val="24"/>
          <w:szCs w:val="24"/>
        </w:rPr>
        <w:t xml:space="preserve"> was calculated</w:t>
      </w:r>
      <w:r w:rsidR="009F5F8F">
        <w:rPr>
          <w:rFonts w:ascii="Times New Roman" w:hAnsi="Times New Roman" w:cs="Times New Roman"/>
          <w:sz w:val="24"/>
          <w:szCs w:val="24"/>
        </w:rPr>
        <w:t xml:space="preserve">, it was </w:t>
      </w:r>
      <w:r w:rsidR="00C80541">
        <w:rPr>
          <w:rFonts w:ascii="Times New Roman" w:hAnsi="Times New Roman" w:cs="Times New Roman"/>
          <w:sz w:val="24"/>
          <w:szCs w:val="24"/>
        </w:rPr>
        <w:t xml:space="preserve">found to be </w:t>
      </w:r>
      <w:r w:rsidR="009F5F8F">
        <w:rPr>
          <w:rFonts w:ascii="Times New Roman" w:hAnsi="Times New Roman" w:cs="Times New Roman"/>
          <w:sz w:val="24"/>
          <w:szCs w:val="24"/>
        </w:rPr>
        <w:t xml:space="preserve">lesser than the default distance which is decimal 15, so </w:t>
      </w:r>
      <w:r w:rsidR="00C80541">
        <w:rPr>
          <w:rFonts w:ascii="Times New Roman" w:hAnsi="Times New Roman" w:cs="Times New Roman"/>
          <w:sz w:val="24"/>
          <w:szCs w:val="24"/>
        </w:rPr>
        <w:t xml:space="preserve">that </w:t>
      </w:r>
      <w:r w:rsidR="009F5F8F">
        <w:rPr>
          <w:rFonts w:ascii="Times New Roman" w:hAnsi="Times New Roman" w:cs="Times New Roman"/>
          <w:sz w:val="24"/>
          <w:szCs w:val="24"/>
        </w:rPr>
        <w:t xml:space="preserve">it will update the </w:t>
      </w:r>
      <w:r w:rsidR="009F5F8F" w:rsidRPr="00C80541">
        <w:rPr>
          <w:rFonts w:ascii="Times New Roman" w:hAnsi="Times New Roman" w:cs="Times New Roman"/>
          <w:i/>
          <w:sz w:val="24"/>
          <w:szCs w:val="24"/>
        </w:rPr>
        <w:t>prev_distance</w:t>
      </w:r>
      <w:r w:rsidR="009F5F8F">
        <w:rPr>
          <w:rFonts w:ascii="Times New Roman" w:hAnsi="Times New Roman" w:cs="Times New Roman"/>
          <w:sz w:val="24"/>
          <w:szCs w:val="24"/>
        </w:rPr>
        <w:t xml:space="preserve"> with the value of </w:t>
      </w:r>
      <w:r w:rsidR="00C80541">
        <w:rPr>
          <w:rFonts w:ascii="Times New Roman" w:hAnsi="Times New Roman" w:cs="Times New Roman"/>
          <w:sz w:val="24"/>
          <w:szCs w:val="24"/>
        </w:rPr>
        <w:t xml:space="preserve">the </w:t>
      </w:r>
      <w:r w:rsidR="009F5F8F" w:rsidRPr="00C80541">
        <w:rPr>
          <w:rFonts w:ascii="Times New Roman" w:hAnsi="Times New Roman" w:cs="Times New Roman"/>
          <w:i/>
          <w:sz w:val="24"/>
          <w:szCs w:val="24"/>
        </w:rPr>
        <w:t>new_distance</w:t>
      </w:r>
      <w:r w:rsidR="0033342E">
        <w:rPr>
          <w:rFonts w:ascii="Times New Roman" w:hAnsi="Times New Roman" w:cs="Times New Roman"/>
          <w:sz w:val="24"/>
          <w:szCs w:val="24"/>
        </w:rPr>
        <w:t xml:space="preserve"> and also output the </w:t>
      </w:r>
      <w:r w:rsidR="0033342E" w:rsidRPr="00C80541">
        <w:rPr>
          <w:rFonts w:ascii="Times New Roman" w:hAnsi="Times New Roman" w:cs="Times New Roman"/>
          <w:i/>
          <w:sz w:val="24"/>
          <w:szCs w:val="24"/>
        </w:rPr>
        <w:t>winner_x</w:t>
      </w:r>
      <w:r w:rsidR="0033342E">
        <w:rPr>
          <w:rFonts w:ascii="Times New Roman" w:hAnsi="Times New Roman" w:cs="Times New Roman"/>
          <w:sz w:val="24"/>
          <w:szCs w:val="24"/>
        </w:rPr>
        <w:t xml:space="preserve"> and </w:t>
      </w:r>
      <w:r w:rsidR="0033342E" w:rsidRPr="00C80541">
        <w:rPr>
          <w:rFonts w:ascii="Times New Roman" w:hAnsi="Times New Roman" w:cs="Times New Roman"/>
          <w:i/>
          <w:sz w:val="24"/>
          <w:szCs w:val="24"/>
        </w:rPr>
        <w:t>winner_y</w:t>
      </w:r>
      <w:r w:rsidR="007B0D36">
        <w:rPr>
          <w:rFonts w:ascii="Times New Roman" w:hAnsi="Times New Roman" w:cs="Times New Roman"/>
          <w:sz w:val="24"/>
          <w:szCs w:val="24"/>
        </w:rPr>
        <w:t>as shown in Figure 4.2.1</w:t>
      </w:r>
      <w:commentRangeStart w:id="907"/>
      <w:ins w:id="908" w:author="User" w:date="2016-01-13T22:09:00Z">
        <w:r w:rsidR="0052545F">
          <w:rPr>
            <w:rFonts w:ascii="Times New Roman" w:hAnsi="Times New Roman" w:cs="Times New Roman"/>
            <w:sz w:val="24"/>
            <w:szCs w:val="24"/>
          </w:rPr>
          <w:t>.</w:t>
        </w:r>
        <w:commentRangeEnd w:id="907"/>
        <w:r w:rsidR="0052545F">
          <w:rPr>
            <w:rStyle w:val="CommentReference"/>
          </w:rPr>
          <w:commentReference w:id="907"/>
        </w:r>
      </w:ins>
      <w:r w:rsidR="00C80541">
        <w:rPr>
          <w:rFonts w:ascii="Times New Roman" w:hAnsi="Times New Roman" w:cs="Times New Roman"/>
          <w:sz w:val="24"/>
          <w:szCs w:val="24"/>
        </w:rPr>
        <w:t xml:space="preserve"> These</w:t>
      </w:r>
      <w:r w:rsidR="0033342E">
        <w:rPr>
          <w:rFonts w:ascii="Times New Roman" w:hAnsi="Times New Roman" w:cs="Times New Roman"/>
          <w:sz w:val="24"/>
          <w:szCs w:val="24"/>
        </w:rPr>
        <w:t xml:space="preserve"> steps </w:t>
      </w:r>
      <w:r w:rsidR="007B0D36">
        <w:rPr>
          <w:rFonts w:ascii="Times New Roman" w:hAnsi="Times New Roman" w:cs="Times New Roman"/>
          <w:sz w:val="24"/>
          <w:szCs w:val="24"/>
        </w:rPr>
        <w:t>were repeated until Figure 4.2.6</w:t>
      </w:r>
      <w:r w:rsidR="0033342E">
        <w:rPr>
          <w:rFonts w:ascii="Times New Roman" w:hAnsi="Times New Roman" w:cs="Times New Roman"/>
          <w:sz w:val="24"/>
          <w:szCs w:val="24"/>
        </w:rPr>
        <w:t xml:space="preserve">. </w:t>
      </w:r>
      <w:r w:rsidR="007B0D36">
        <w:rPr>
          <w:rFonts w:ascii="Times New Roman" w:hAnsi="Times New Roman" w:cs="Times New Roman"/>
          <w:sz w:val="24"/>
          <w:szCs w:val="24"/>
        </w:rPr>
        <w:t>However, Figure 4.2.4</w:t>
      </w:r>
      <w:r w:rsidR="00C80541">
        <w:rPr>
          <w:rFonts w:ascii="Times New Roman" w:hAnsi="Times New Roman" w:cs="Times New Roman"/>
          <w:sz w:val="24"/>
          <w:szCs w:val="24"/>
        </w:rPr>
        <w:t xml:space="preserve"> shows that there were</w:t>
      </w:r>
      <w:r w:rsidR="0033342E">
        <w:rPr>
          <w:rFonts w:ascii="Times New Roman" w:hAnsi="Times New Roman" w:cs="Times New Roman"/>
          <w:sz w:val="24"/>
          <w:szCs w:val="24"/>
        </w:rPr>
        <w:t xml:space="preserve"> no update</w:t>
      </w:r>
      <w:r w:rsidR="00C80541">
        <w:rPr>
          <w:rFonts w:ascii="Times New Roman" w:hAnsi="Times New Roman" w:cs="Times New Roman"/>
          <w:sz w:val="24"/>
          <w:szCs w:val="24"/>
        </w:rPr>
        <w:t>s</w:t>
      </w:r>
      <w:r w:rsidR="0033342E">
        <w:rPr>
          <w:rFonts w:ascii="Times New Roman" w:hAnsi="Times New Roman" w:cs="Times New Roman"/>
          <w:sz w:val="24"/>
          <w:szCs w:val="24"/>
        </w:rPr>
        <w:t xml:space="preserve"> for the </w:t>
      </w:r>
      <w:r w:rsidR="0033342E" w:rsidRPr="00C80541">
        <w:rPr>
          <w:rFonts w:ascii="Times New Roman" w:hAnsi="Times New Roman" w:cs="Times New Roman"/>
          <w:i/>
          <w:sz w:val="24"/>
          <w:szCs w:val="24"/>
        </w:rPr>
        <w:t>winner_x</w:t>
      </w:r>
      <w:r w:rsidR="0033342E">
        <w:rPr>
          <w:rFonts w:ascii="Times New Roman" w:hAnsi="Times New Roman" w:cs="Times New Roman"/>
          <w:sz w:val="24"/>
          <w:szCs w:val="24"/>
        </w:rPr>
        <w:t xml:space="preserve"> and </w:t>
      </w:r>
      <w:r w:rsidR="0033342E" w:rsidRPr="00C80541">
        <w:rPr>
          <w:rFonts w:ascii="Times New Roman" w:hAnsi="Times New Roman" w:cs="Times New Roman"/>
          <w:i/>
          <w:sz w:val="24"/>
          <w:szCs w:val="24"/>
        </w:rPr>
        <w:t>winner_y</w:t>
      </w:r>
      <w:r w:rsidR="00C80541">
        <w:rPr>
          <w:rFonts w:ascii="Times New Roman" w:hAnsi="Times New Roman" w:cs="Times New Roman"/>
          <w:sz w:val="24"/>
          <w:szCs w:val="24"/>
        </w:rPr>
        <w:t xml:space="preserve"> because</w:t>
      </w:r>
      <w:r w:rsidR="0033342E">
        <w:rPr>
          <w:rFonts w:ascii="Times New Roman" w:hAnsi="Times New Roman" w:cs="Times New Roman"/>
          <w:sz w:val="24"/>
          <w:szCs w:val="24"/>
        </w:rPr>
        <w:t xml:space="preserve"> the </w:t>
      </w:r>
      <w:r w:rsidR="0033342E" w:rsidRPr="00C80541">
        <w:rPr>
          <w:rFonts w:ascii="Times New Roman" w:hAnsi="Times New Roman" w:cs="Times New Roman"/>
          <w:i/>
          <w:sz w:val="24"/>
          <w:szCs w:val="24"/>
        </w:rPr>
        <w:t>new_distance</w:t>
      </w:r>
      <w:r w:rsidR="0033342E">
        <w:rPr>
          <w:rFonts w:ascii="Times New Roman" w:hAnsi="Times New Roman" w:cs="Times New Roman"/>
          <w:sz w:val="24"/>
          <w:szCs w:val="24"/>
        </w:rPr>
        <w:t xml:space="preserve"> is not lesser than </w:t>
      </w:r>
      <w:r w:rsidR="0033342E" w:rsidRPr="00C80541">
        <w:rPr>
          <w:rFonts w:ascii="Times New Roman" w:hAnsi="Times New Roman" w:cs="Times New Roman"/>
          <w:i/>
          <w:sz w:val="24"/>
          <w:szCs w:val="24"/>
        </w:rPr>
        <w:t>prev_distance</w:t>
      </w:r>
      <w:r w:rsidR="0033342E">
        <w:rPr>
          <w:rFonts w:ascii="Times New Roman" w:hAnsi="Times New Roman" w:cs="Times New Roman"/>
          <w:sz w:val="24"/>
          <w:szCs w:val="24"/>
        </w:rPr>
        <w:t xml:space="preserve">, so it will not update the </w:t>
      </w:r>
      <w:r w:rsidR="0033342E" w:rsidRPr="00C80541">
        <w:rPr>
          <w:rFonts w:ascii="Times New Roman" w:hAnsi="Times New Roman" w:cs="Times New Roman"/>
          <w:i/>
          <w:sz w:val="24"/>
          <w:szCs w:val="24"/>
        </w:rPr>
        <w:t>winner_x</w:t>
      </w:r>
      <w:r w:rsidR="0033342E">
        <w:rPr>
          <w:rFonts w:ascii="Times New Roman" w:hAnsi="Times New Roman" w:cs="Times New Roman"/>
          <w:sz w:val="24"/>
          <w:szCs w:val="24"/>
        </w:rPr>
        <w:t xml:space="preserve"> and </w:t>
      </w:r>
      <w:r w:rsidR="0033342E" w:rsidRPr="00C80541">
        <w:rPr>
          <w:rFonts w:ascii="Times New Roman" w:hAnsi="Times New Roman" w:cs="Times New Roman"/>
          <w:i/>
          <w:sz w:val="24"/>
          <w:szCs w:val="24"/>
        </w:rPr>
        <w:t>winner_y</w:t>
      </w:r>
      <w:r w:rsidR="004E57AB" w:rsidRPr="004E57AB">
        <w:rPr>
          <w:rFonts w:ascii="Times New Roman" w:hAnsi="Times New Roman" w:cs="Times New Roman"/>
          <w:sz w:val="24"/>
          <w:szCs w:val="24"/>
        </w:rPr>
        <w:t>values</w:t>
      </w:r>
      <w:r w:rsidR="0033342E">
        <w:rPr>
          <w:rFonts w:ascii="Times New Roman" w:hAnsi="Times New Roman" w:cs="Times New Roman"/>
          <w:sz w:val="24"/>
          <w:szCs w:val="24"/>
        </w:rPr>
        <w:t xml:space="preserve">. The </w:t>
      </w:r>
      <w:r w:rsidR="0033342E" w:rsidRPr="004E57AB">
        <w:rPr>
          <w:rFonts w:ascii="Times New Roman" w:hAnsi="Times New Roman" w:cs="Times New Roman"/>
          <w:i/>
          <w:sz w:val="24"/>
          <w:szCs w:val="24"/>
        </w:rPr>
        <w:t>weight_x</w:t>
      </w:r>
      <w:r w:rsidR="0033342E">
        <w:rPr>
          <w:rFonts w:ascii="Times New Roman" w:hAnsi="Times New Roman" w:cs="Times New Roman"/>
          <w:sz w:val="24"/>
          <w:szCs w:val="24"/>
        </w:rPr>
        <w:t xml:space="preserve"> and </w:t>
      </w:r>
      <w:r w:rsidR="0033342E" w:rsidRPr="004E57AB">
        <w:rPr>
          <w:rFonts w:ascii="Times New Roman" w:hAnsi="Times New Roman" w:cs="Times New Roman"/>
          <w:i/>
          <w:sz w:val="24"/>
          <w:szCs w:val="24"/>
        </w:rPr>
        <w:t>weight_y</w:t>
      </w:r>
      <w:r w:rsidR="0033342E">
        <w:rPr>
          <w:rFonts w:ascii="Times New Roman" w:hAnsi="Times New Roman" w:cs="Times New Roman"/>
          <w:sz w:val="24"/>
          <w:szCs w:val="24"/>
        </w:rPr>
        <w:t xml:space="preserve"> with value</w:t>
      </w:r>
      <w:r w:rsidR="007B0D36">
        <w:rPr>
          <w:rFonts w:ascii="Times New Roman" w:hAnsi="Times New Roman" w:cs="Times New Roman"/>
          <w:sz w:val="24"/>
          <w:szCs w:val="24"/>
        </w:rPr>
        <w:t>s of 5 shown in Figure 4.2.5</w:t>
      </w:r>
      <w:r w:rsidR="004E57AB">
        <w:rPr>
          <w:rFonts w:ascii="Times New Roman" w:hAnsi="Times New Roman" w:cs="Times New Roman"/>
          <w:sz w:val="24"/>
          <w:szCs w:val="24"/>
        </w:rPr>
        <w:t xml:space="preserve"> has beca</w:t>
      </w:r>
      <w:r w:rsidR="0033342E">
        <w:rPr>
          <w:rFonts w:ascii="Times New Roman" w:hAnsi="Times New Roman" w:cs="Times New Roman"/>
          <w:sz w:val="24"/>
          <w:szCs w:val="24"/>
        </w:rPr>
        <w:t xml:space="preserve">me the </w:t>
      </w:r>
      <w:r w:rsidR="00AD4E4A">
        <w:rPr>
          <w:rFonts w:ascii="Times New Roman" w:hAnsi="Times New Roman" w:cs="Times New Roman"/>
          <w:sz w:val="24"/>
          <w:szCs w:val="24"/>
        </w:rPr>
        <w:t>new</w:t>
      </w:r>
      <w:r w:rsidR="0033342E">
        <w:rPr>
          <w:rFonts w:ascii="Times New Roman" w:hAnsi="Times New Roman" w:cs="Times New Roman"/>
          <w:sz w:val="24"/>
          <w:szCs w:val="24"/>
        </w:rPr>
        <w:t xml:space="preserve"> update</w:t>
      </w:r>
      <w:r w:rsidR="004E57AB">
        <w:rPr>
          <w:rFonts w:ascii="Times New Roman" w:hAnsi="Times New Roman" w:cs="Times New Roman"/>
          <w:sz w:val="24"/>
          <w:szCs w:val="24"/>
        </w:rPr>
        <w:t xml:space="preserve">dfor </w:t>
      </w:r>
      <w:r w:rsidR="00AD4E4A" w:rsidRPr="004E57AB">
        <w:rPr>
          <w:rFonts w:ascii="Times New Roman" w:hAnsi="Times New Roman" w:cs="Times New Roman"/>
          <w:i/>
          <w:sz w:val="24"/>
          <w:szCs w:val="24"/>
        </w:rPr>
        <w:t>selected_x</w:t>
      </w:r>
      <w:r w:rsidR="00AD4E4A">
        <w:rPr>
          <w:rFonts w:ascii="Times New Roman" w:hAnsi="Times New Roman" w:cs="Times New Roman"/>
          <w:sz w:val="24"/>
          <w:szCs w:val="24"/>
        </w:rPr>
        <w:t xml:space="preserve"> and </w:t>
      </w:r>
      <w:r w:rsidR="00AD4E4A" w:rsidRPr="004E57AB">
        <w:rPr>
          <w:rFonts w:ascii="Times New Roman" w:hAnsi="Times New Roman" w:cs="Times New Roman"/>
          <w:i/>
          <w:sz w:val="24"/>
          <w:szCs w:val="24"/>
        </w:rPr>
        <w:t>selected_y</w:t>
      </w:r>
      <w:r w:rsidR="00AD4E4A">
        <w:rPr>
          <w:rFonts w:ascii="Times New Roman" w:hAnsi="Times New Roman" w:cs="Times New Roman"/>
          <w:sz w:val="24"/>
          <w:szCs w:val="24"/>
        </w:rPr>
        <w:t xml:space="preserve">. </w:t>
      </w:r>
      <w:r w:rsidR="004E57AB">
        <w:rPr>
          <w:rFonts w:ascii="Times New Roman" w:hAnsi="Times New Roman" w:cs="Times New Roman"/>
          <w:sz w:val="24"/>
          <w:szCs w:val="24"/>
        </w:rPr>
        <w:t>Figure 4.</w:t>
      </w:r>
      <w:r w:rsidR="007B0D36">
        <w:rPr>
          <w:rFonts w:ascii="Times New Roman" w:hAnsi="Times New Roman" w:cs="Times New Roman"/>
          <w:sz w:val="24"/>
          <w:szCs w:val="24"/>
        </w:rPr>
        <w:t>2.6</w:t>
      </w:r>
      <w:r w:rsidR="00AD4E4A">
        <w:rPr>
          <w:rFonts w:ascii="Times New Roman" w:hAnsi="Times New Roman" w:cs="Times New Roman"/>
          <w:sz w:val="24"/>
          <w:szCs w:val="24"/>
        </w:rPr>
        <w:t xml:space="preserve"> has no update </w:t>
      </w:r>
      <w:r w:rsidR="0033342E">
        <w:rPr>
          <w:rFonts w:ascii="Times New Roman" w:hAnsi="Times New Roman" w:cs="Times New Roman"/>
          <w:sz w:val="24"/>
          <w:szCs w:val="24"/>
        </w:rPr>
        <w:t xml:space="preserve">because the </w:t>
      </w:r>
      <w:r w:rsidR="0033342E" w:rsidRPr="004E57AB">
        <w:rPr>
          <w:rFonts w:ascii="Times New Roman" w:hAnsi="Times New Roman" w:cs="Times New Roman"/>
          <w:i/>
          <w:sz w:val="24"/>
          <w:szCs w:val="24"/>
        </w:rPr>
        <w:t>new_distance</w:t>
      </w:r>
      <w:r w:rsidR="0033342E">
        <w:rPr>
          <w:rFonts w:ascii="Times New Roman" w:hAnsi="Times New Roman" w:cs="Times New Roman"/>
          <w:sz w:val="24"/>
          <w:szCs w:val="24"/>
        </w:rPr>
        <w:t xml:space="preserve"> wa</w:t>
      </w:r>
      <w:r w:rsidR="004E57AB">
        <w:rPr>
          <w:rFonts w:ascii="Times New Roman" w:hAnsi="Times New Roman" w:cs="Times New Roman"/>
          <w:sz w:val="24"/>
          <w:szCs w:val="24"/>
        </w:rPr>
        <w:t>s the lowest among all, thus</w:t>
      </w:r>
      <w:r w:rsidR="0033342E">
        <w:rPr>
          <w:rFonts w:ascii="Times New Roman" w:hAnsi="Times New Roman" w:cs="Times New Roman"/>
          <w:sz w:val="24"/>
          <w:szCs w:val="24"/>
        </w:rPr>
        <w:t xml:space="preserve"> the final </w:t>
      </w:r>
      <w:r w:rsidR="0033342E" w:rsidRPr="004E57AB">
        <w:rPr>
          <w:rFonts w:ascii="Times New Roman" w:hAnsi="Times New Roman" w:cs="Times New Roman"/>
          <w:i/>
          <w:sz w:val="24"/>
          <w:szCs w:val="24"/>
        </w:rPr>
        <w:t>winner_x</w:t>
      </w:r>
      <w:r w:rsidR="0033342E">
        <w:rPr>
          <w:rFonts w:ascii="Times New Roman" w:hAnsi="Times New Roman" w:cs="Times New Roman"/>
          <w:sz w:val="24"/>
          <w:szCs w:val="24"/>
        </w:rPr>
        <w:t xml:space="preserve"> and </w:t>
      </w:r>
      <w:r w:rsidR="0033342E" w:rsidRPr="004E57AB">
        <w:rPr>
          <w:rFonts w:ascii="Times New Roman" w:hAnsi="Times New Roman" w:cs="Times New Roman"/>
          <w:i/>
          <w:sz w:val="24"/>
          <w:szCs w:val="24"/>
        </w:rPr>
        <w:t>winner_y</w:t>
      </w:r>
      <w:r w:rsidR="0033342E">
        <w:rPr>
          <w:rFonts w:ascii="Times New Roman" w:hAnsi="Times New Roman" w:cs="Times New Roman"/>
          <w:sz w:val="24"/>
          <w:szCs w:val="24"/>
        </w:rPr>
        <w:t xml:space="preserve"> value</w:t>
      </w:r>
      <w:r w:rsidR="004E57AB">
        <w:rPr>
          <w:rFonts w:ascii="Times New Roman" w:hAnsi="Times New Roman" w:cs="Times New Roman"/>
          <w:sz w:val="24"/>
          <w:szCs w:val="24"/>
        </w:rPr>
        <w:t>s</w:t>
      </w:r>
      <w:r w:rsidR="0033342E">
        <w:rPr>
          <w:rFonts w:ascii="Times New Roman" w:hAnsi="Times New Roman" w:cs="Times New Roman"/>
          <w:sz w:val="24"/>
          <w:szCs w:val="24"/>
        </w:rPr>
        <w:t xml:space="preserve"> were 5.</w:t>
      </w:r>
    </w:p>
    <w:p w:rsidR="009F5F8F" w:rsidRDefault="009F5F8F" w:rsidP="00B165EA">
      <w:pPr>
        <w:spacing w:after="0" w:line="480" w:lineRule="auto"/>
        <w:jc w:val="both"/>
        <w:rPr>
          <w:rFonts w:ascii="Times New Roman" w:hAnsi="Times New Roman" w:cs="Times New Roman"/>
          <w:sz w:val="24"/>
          <w:szCs w:val="24"/>
        </w:rPr>
        <w:sectPr w:rsidR="009F5F8F" w:rsidSect="000D613B">
          <w:pgSz w:w="11906" w:h="16838"/>
          <w:pgMar w:top="1440" w:right="1440" w:bottom="1440" w:left="1440" w:header="708" w:footer="708" w:gutter="0"/>
          <w:cols w:space="708"/>
          <w:docGrid w:linePitch="360"/>
        </w:sectPr>
      </w:pPr>
    </w:p>
    <w:p w:rsidR="00611963" w:rsidRDefault="00C80541" w:rsidP="007B0D36">
      <w:pPr>
        <w:spacing w:after="0" w:line="240" w:lineRule="auto"/>
        <w:jc w:val="center"/>
        <w:rPr>
          <w:ins w:id="909" w:author="User" w:date="2016-01-13T22:10:00Z"/>
          <w:rFonts w:ascii="Times New Roman" w:hAnsi="Times New Roman" w:cs="Times New Roman"/>
          <w:sz w:val="24"/>
          <w:szCs w:val="24"/>
        </w:rPr>
      </w:pPr>
      <w:r w:rsidRPr="00C80541">
        <w:rPr>
          <w:rFonts w:ascii="Times New Roman" w:hAnsi="Times New Roman" w:cs="Times New Roman"/>
          <w:sz w:val="24"/>
          <w:szCs w:val="24"/>
        </w:rPr>
        <w:lastRenderedPageBreak/>
        <w:t>Table 4.2</w:t>
      </w:r>
      <w:r w:rsidR="007B0D36">
        <w:rPr>
          <w:rFonts w:ascii="Times New Roman" w:hAnsi="Times New Roman" w:cs="Times New Roman"/>
          <w:sz w:val="24"/>
          <w:szCs w:val="24"/>
        </w:rPr>
        <w:t>.1</w:t>
      </w:r>
      <w:r w:rsidR="004C2CB5" w:rsidRPr="00C80541">
        <w:rPr>
          <w:rFonts w:ascii="Times New Roman" w:hAnsi="Times New Roman" w:cs="Times New Roman"/>
          <w:sz w:val="24"/>
          <w:szCs w:val="24"/>
        </w:rPr>
        <w:t xml:space="preserve">: </w:t>
      </w:r>
      <w:r>
        <w:rPr>
          <w:rFonts w:ascii="Times New Roman" w:hAnsi="Times New Roman" w:cs="Times New Roman"/>
          <w:sz w:val="24"/>
          <w:szCs w:val="24"/>
        </w:rPr>
        <w:t>Accuracy Comparison of Three Different Techniques used in the Hidden Layer Block</w:t>
      </w:r>
    </w:p>
    <w:p w:rsidR="0052545F" w:rsidRPr="00C80541" w:rsidRDefault="0052545F" w:rsidP="007B0D36">
      <w:pPr>
        <w:spacing w:after="0" w:line="240" w:lineRule="auto"/>
        <w:jc w:val="center"/>
        <w:rPr>
          <w:rFonts w:ascii="Times New Roman" w:hAnsi="Times New Roman" w:cs="Times New Roman"/>
          <w:sz w:val="24"/>
          <w:szCs w:val="24"/>
        </w:rPr>
      </w:pPr>
    </w:p>
    <w:p w:rsidR="00611963" w:rsidRDefault="00F562BA" w:rsidP="0061196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7453630" cy="3444875"/>
            <wp:effectExtent l="19050" t="0" r="0" b="0"/>
            <wp:docPr id="14" name="Picture 2" descr="C:\Users\Feng\Desktop\Final FYP Folder\result\compare tab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eng\Desktop\Final FYP Folder\result\compare table.tif"/>
                    <pic:cNvPicPr>
                      <a:picLocks noChangeAspect="1" noChangeArrowheads="1"/>
                    </pic:cNvPicPr>
                  </pic:nvPicPr>
                  <pic:blipFill>
                    <a:blip r:embed="rId38"/>
                    <a:srcRect/>
                    <a:stretch>
                      <a:fillRect/>
                    </a:stretch>
                  </pic:blipFill>
                  <pic:spPr bwMode="auto">
                    <a:xfrm>
                      <a:off x="0" y="0"/>
                      <a:ext cx="7453630" cy="3444875"/>
                    </a:xfrm>
                    <a:prstGeom prst="rect">
                      <a:avLst/>
                    </a:prstGeom>
                    <a:noFill/>
                    <a:ln w="9525">
                      <a:noFill/>
                      <a:miter lim="800000"/>
                      <a:headEnd/>
                      <a:tailEnd/>
                    </a:ln>
                  </pic:spPr>
                </pic:pic>
              </a:graphicData>
            </a:graphic>
          </wp:inline>
        </w:drawing>
      </w:r>
    </w:p>
    <w:p w:rsidR="00611963" w:rsidRDefault="00611963" w:rsidP="005E3EC0">
      <w:pPr>
        <w:spacing w:after="0" w:line="480" w:lineRule="auto"/>
        <w:jc w:val="both"/>
        <w:rPr>
          <w:rFonts w:ascii="Times New Roman" w:hAnsi="Times New Roman" w:cs="Times New Roman"/>
          <w:sz w:val="24"/>
          <w:szCs w:val="24"/>
        </w:rPr>
        <w:sectPr w:rsidR="00611963" w:rsidSect="00611963">
          <w:pgSz w:w="16838" w:h="11906" w:orient="landscape"/>
          <w:pgMar w:top="1440" w:right="1440" w:bottom="1440" w:left="1440" w:header="708" w:footer="708" w:gutter="0"/>
          <w:cols w:space="708"/>
          <w:docGrid w:linePitch="360"/>
        </w:sectPr>
      </w:pPr>
    </w:p>
    <w:p w:rsidR="00611963" w:rsidRDefault="008704C0" w:rsidP="007B0D3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MY"/>
        </w:rPr>
        <w:lastRenderedPageBreak/>
        <w:drawing>
          <wp:inline distT="0" distB="0" distL="0" distR="0">
            <wp:extent cx="2891790" cy="1732915"/>
            <wp:effectExtent l="19050" t="0" r="3810" b="0"/>
            <wp:docPr id="10" name="Picture 4" descr="C:\Users\Feng\Desktop\Final FYP Folder\hidden\result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ng\Desktop\Final FYP Folder\hidden\result 1.tif"/>
                    <pic:cNvPicPr>
                      <a:picLocks noChangeAspect="1" noChangeArrowheads="1"/>
                    </pic:cNvPicPr>
                  </pic:nvPicPr>
                  <pic:blipFill>
                    <a:blip r:embed="rId39"/>
                    <a:srcRect/>
                    <a:stretch>
                      <a:fillRect/>
                    </a:stretch>
                  </pic:blipFill>
                  <pic:spPr bwMode="auto">
                    <a:xfrm>
                      <a:off x="0" y="0"/>
                      <a:ext cx="2891790" cy="1732915"/>
                    </a:xfrm>
                    <a:prstGeom prst="rect">
                      <a:avLst/>
                    </a:prstGeom>
                    <a:noFill/>
                    <a:ln w="9525">
                      <a:noFill/>
                      <a:miter lim="800000"/>
                      <a:headEnd/>
                      <a:tailEnd/>
                    </a:ln>
                  </pic:spPr>
                </pic:pic>
              </a:graphicData>
            </a:graphic>
          </wp:inline>
        </w:drawing>
      </w:r>
    </w:p>
    <w:p w:rsidR="00E3636A" w:rsidRDefault="007B0D36" w:rsidP="007B0D3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4.2.1</w:t>
      </w:r>
      <w:r w:rsidR="00E3636A" w:rsidRPr="004E57AB">
        <w:rPr>
          <w:rFonts w:ascii="Times New Roman" w:hAnsi="Times New Roman" w:cs="Times New Roman"/>
          <w:sz w:val="24"/>
          <w:szCs w:val="24"/>
        </w:rPr>
        <w:t xml:space="preserve">: Value of </w:t>
      </w:r>
      <w:r w:rsidR="00E3636A" w:rsidRPr="004E57AB">
        <w:rPr>
          <w:rFonts w:ascii="Times New Roman" w:hAnsi="Times New Roman" w:cs="Times New Roman"/>
          <w:i/>
          <w:sz w:val="24"/>
          <w:szCs w:val="24"/>
        </w:rPr>
        <w:t>winner_x</w:t>
      </w:r>
      <w:r w:rsidR="00E3636A" w:rsidRPr="004E57AB">
        <w:rPr>
          <w:rFonts w:ascii="Times New Roman" w:hAnsi="Times New Roman" w:cs="Times New Roman"/>
          <w:sz w:val="24"/>
          <w:szCs w:val="24"/>
        </w:rPr>
        <w:t xml:space="preserve"> and </w:t>
      </w:r>
      <w:r w:rsidR="00E3636A" w:rsidRPr="004E57AB">
        <w:rPr>
          <w:rFonts w:ascii="Times New Roman" w:hAnsi="Times New Roman" w:cs="Times New Roman"/>
          <w:i/>
          <w:sz w:val="24"/>
          <w:szCs w:val="24"/>
        </w:rPr>
        <w:t>winner_y</w:t>
      </w:r>
      <w:r w:rsidR="004E57AB">
        <w:rPr>
          <w:rFonts w:ascii="Times New Roman" w:hAnsi="Times New Roman" w:cs="Times New Roman"/>
          <w:sz w:val="24"/>
          <w:szCs w:val="24"/>
        </w:rPr>
        <w:t xml:space="preserve"> when</w:t>
      </w:r>
      <w:r w:rsidR="00E3636A" w:rsidRPr="004E57AB">
        <w:rPr>
          <w:rFonts w:ascii="Times New Roman" w:hAnsi="Times New Roman" w:cs="Times New Roman"/>
          <w:i/>
          <w:sz w:val="24"/>
          <w:szCs w:val="24"/>
        </w:rPr>
        <w:t>weight_x</w:t>
      </w:r>
      <w:r w:rsidR="004E57AB">
        <w:rPr>
          <w:rFonts w:ascii="Times New Roman" w:hAnsi="Times New Roman" w:cs="Times New Roman"/>
          <w:sz w:val="24"/>
          <w:szCs w:val="24"/>
        </w:rPr>
        <w:t>=</w:t>
      </w:r>
      <w:r w:rsidR="00E3636A" w:rsidRPr="004E57AB">
        <w:rPr>
          <w:rFonts w:ascii="Times New Roman" w:hAnsi="Times New Roman" w:cs="Times New Roman"/>
          <w:sz w:val="24"/>
          <w:szCs w:val="24"/>
        </w:rPr>
        <w:t xml:space="preserve">7 and </w:t>
      </w:r>
      <w:r w:rsidR="00E3636A" w:rsidRPr="004E57AB">
        <w:rPr>
          <w:rFonts w:ascii="Times New Roman" w:hAnsi="Times New Roman" w:cs="Times New Roman"/>
          <w:i/>
          <w:sz w:val="24"/>
          <w:szCs w:val="24"/>
        </w:rPr>
        <w:t>weight_y</w:t>
      </w:r>
      <w:r w:rsidR="004E57AB">
        <w:rPr>
          <w:rFonts w:ascii="Times New Roman" w:hAnsi="Times New Roman" w:cs="Times New Roman"/>
          <w:sz w:val="24"/>
          <w:szCs w:val="24"/>
        </w:rPr>
        <w:t>=</w:t>
      </w:r>
      <w:r w:rsidR="00E3636A" w:rsidRPr="004E57AB">
        <w:rPr>
          <w:rFonts w:ascii="Times New Roman" w:hAnsi="Times New Roman" w:cs="Times New Roman"/>
          <w:sz w:val="24"/>
          <w:szCs w:val="24"/>
        </w:rPr>
        <w:t>4</w:t>
      </w:r>
    </w:p>
    <w:p w:rsidR="007B0D36" w:rsidRPr="004E57AB" w:rsidRDefault="007B0D36" w:rsidP="007B0D36">
      <w:pPr>
        <w:spacing w:after="0" w:line="240" w:lineRule="auto"/>
        <w:jc w:val="center"/>
        <w:rPr>
          <w:rFonts w:ascii="Times New Roman" w:hAnsi="Times New Roman" w:cs="Times New Roman"/>
          <w:sz w:val="24"/>
          <w:szCs w:val="24"/>
        </w:rPr>
      </w:pPr>
    </w:p>
    <w:p w:rsidR="00E3636A" w:rsidRDefault="008704C0" w:rsidP="007B0D3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2913380" cy="1701165"/>
            <wp:effectExtent l="19050" t="0" r="1270" b="0"/>
            <wp:docPr id="11" name="Picture 5" descr="C:\Users\Feng\Desktop\Final FYP Folder\hidden\result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ng\Desktop\Final FYP Folder\hidden\result 2.tif"/>
                    <pic:cNvPicPr>
                      <a:picLocks noChangeAspect="1" noChangeArrowheads="1"/>
                    </pic:cNvPicPr>
                  </pic:nvPicPr>
                  <pic:blipFill>
                    <a:blip r:embed="rId40"/>
                    <a:srcRect/>
                    <a:stretch>
                      <a:fillRect/>
                    </a:stretch>
                  </pic:blipFill>
                  <pic:spPr bwMode="auto">
                    <a:xfrm>
                      <a:off x="0" y="0"/>
                      <a:ext cx="2913380" cy="1701165"/>
                    </a:xfrm>
                    <a:prstGeom prst="rect">
                      <a:avLst/>
                    </a:prstGeom>
                    <a:noFill/>
                    <a:ln w="9525">
                      <a:noFill/>
                      <a:miter lim="800000"/>
                      <a:headEnd/>
                      <a:tailEnd/>
                    </a:ln>
                  </pic:spPr>
                </pic:pic>
              </a:graphicData>
            </a:graphic>
          </wp:inline>
        </w:drawing>
      </w:r>
    </w:p>
    <w:p w:rsidR="0001734C" w:rsidRDefault="007B0D36" w:rsidP="007B0D3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4.2.2</w:t>
      </w:r>
      <w:r w:rsidR="0001734C" w:rsidRPr="004E57AB">
        <w:rPr>
          <w:rFonts w:ascii="Times New Roman" w:hAnsi="Times New Roman" w:cs="Times New Roman"/>
          <w:sz w:val="24"/>
          <w:szCs w:val="24"/>
        </w:rPr>
        <w:t xml:space="preserve">: Value of </w:t>
      </w:r>
      <w:r w:rsidR="0001734C" w:rsidRPr="004E57AB">
        <w:rPr>
          <w:rFonts w:ascii="Times New Roman" w:hAnsi="Times New Roman" w:cs="Times New Roman"/>
          <w:i/>
          <w:sz w:val="24"/>
          <w:szCs w:val="24"/>
        </w:rPr>
        <w:t>winner_x</w:t>
      </w:r>
      <w:r w:rsidR="0001734C" w:rsidRPr="004E57AB">
        <w:rPr>
          <w:rFonts w:ascii="Times New Roman" w:hAnsi="Times New Roman" w:cs="Times New Roman"/>
          <w:sz w:val="24"/>
          <w:szCs w:val="24"/>
        </w:rPr>
        <w:t xml:space="preserve"> and </w:t>
      </w:r>
      <w:r w:rsidR="0001734C" w:rsidRPr="004E57AB">
        <w:rPr>
          <w:rFonts w:ascii="Times New Roman" w:hAnsi="Times New Roman" w:cs="Times New Roman"/>
          <w:i/>
          <w:sz w:val="24"/>
          <w:szCs w:val="24"/>
        </w:rPr>
        <w:t>winner_y</w:t>
      </w:r>
      <w:r w:rsidR="00551CDF">
        <w:rPr>
          <w:rFonts w:ascii="Times New Roman" w:hAnsi="Times New Roman" w:cs="Times New Roman"/>
          <w:sz w:val="24"/>
          <w:szCs w:val="24"/>
        </w:rPr>
        <w:t xml:space="preserve"> when</w:t>
      </w:r>
      <w:r w:rsidR="0001734C" w:rsidRPr="004E57AB">
        <w:rPr>
          <w:rFonts w:ascii="Times New Roman" w:hAnsi="Times New Roman" w:cs="Times New Roman"/>
          <w:i/>
          <w:sz w:val="24"/>
          <w:szCs w:val="24"/>
        </w:rPr>
        <w:t>weight_x</w:t>
      </w:r>
      <w:r w:rsidR="004E57AB">
        <w:rPr>
          <w:rFonts w:ascii="Times New Roman" w:hAnsi="Times New Roman" w:cs="Times New Roman"/>
          <w:sz w:val="24"/>
          <w:szCs w:val="24"/>
        </w:rPr>
        <w:t>=</w:t>
      </w:r>
      <w:r w:rsidR="0001734C" w:rsidRPr="004E57AB">
        <w:rPr>
          <w:rFonts w:ascii="Times New Roman" w:hAnsi="Times New Roman" w:cs="Times New Roman"/>
          <w:sz w:val="24"/>
          <w:szCs w:val="24"/>
        </w:rPr>
        <w:t xml:space="preserve">3 and </w:t>
      </w:r>
      <w:r w:rsidR="0001734C" w:rsidRPr="004E57AB">
        <w:rPr>
          <w:rFonts w:ascii="Times New Roman" w:hAnsi="Times New Roman" w:cs="Times New Roman"/>
          <w:i/>
          <w:sz w:val="24"/>
          <w:szCs w:val="24"/>
        </w:rPr>
        <w:t>weight_y</w:t>
      </w:r>
      <w:r w:rsidR="004E57AB">
        <w:rPr>
          <w:rFonts w:ascii="Times New Roman" w:hAnsi="Times New Roman" w:cs="Times New Roman"/>
          <w:sz w:val="24"/>
          <w:szCs w:val="24"/>
        </w:rPr>
        <w:t>=</w:t>
      </w:r>
      <w:r w:rsidR="0001734C" w:rsidRPr="004E57AB">
        <w:rPr>
          <w:rFonts w:ascii="Times New Roman" w:hAnsi="Times New Roman" w:cs="Times New Roman"/>
          <w:sz w:val="24"/>
          <w:szCs w:val="24"/>
        </w:rPr>
        <w:t>5</w:t>
      </w:r>
    </w:p>
    <w:p w:rsidR="007B0D36" w:rsidRPr="004E57AB" w:rsidRDefault="007B0D36" w:rsidP="007B0D36">
      <w:pPr>
        <w:spacing w:after="0" w:line="240" w:lineRule="auto"/>
        <w:jc w:val="center"/>
        <w:rPr>
          <w:rFonts w:ascii="Times New Roman" w:hAnsi="Times New Roman" w:cs="Times New Roman"/>
          <w:sz w:val="24"/>
          <w:szCs w:val="24"/>
        </w:rPr>
      </w:pPr>
    </w:p>
    <w:p w:rsidR="0001734C" w:rsidRDefault="008704C0" w:rsidP="007B0D3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2924175" cy="1680210"/>
            <wp:effectExtent l="19050" t="0" r="9525" b="0"/>
            <wp:docPr id="12" name="Picture 6" descr="C:\Users\Feng\Desktop\Final FYP Folder\hidden\result 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ng\Desktop\Final FYP Folder\hidden\result 3.tif"/>
                    <pic:cNvPicPr>
                      <a:picLocks noChangeAspect="1" noChangeArrowheads="1"/>
                    </pic:cNvPicPr>
                  </pic:nvPicPr>
                  <pic:blipFill>
                    <a:blip r:embed="rId41"/>
                    <a:srcRect/>
                    <a:stretch>
                      <a:fillRect/>
                    </a:stretch>
                  </pic:blipFill>
                  <pic:spPr bwMode="auto">
                    <a:xfrm>
                      <a:off x="0" y="0"/>
                      <a:ext cx="2924175" cy="1680210"/>
                    </a:xfrm>
                    <a:prstGeom prst="rect">
                      <a:avLst/>
                    </a:prstGeom>
                    <a:noFill/>
                    <a:ln w="9525">
                      <a:noFill/>
                      <a:miter lim="800000"/>
                      <a:headEnd/>
                      <a:tailEnd/>
                    </a:ln>
                  </pic:spPr>
                </pic:pic>
              </a:graphicData>
            </a:graphic>
          </wp:inline>
        </w:drawing>
      </w:r>
    </w:p>
    <w:p w:rsidR="0001734C" w:rsidRDefault="007B0D36" w:rsidP="007B0D3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4.2.3</w:t>
      </w:r>
      <w:r w:rsidR="0001734C" w:rsidRPr="004E57AB">
        <w:rPr>
          <w:rFonts w:ascii="Times New Roman" w:hAnsi="Times New Roman" w:cs="Times New Roman"/>
          <w:sz w:val="24"/>
          <w:szCs w:val="24"/>
        </w:rPr>
        <w:t xml:space="preserve">: Value of </w:t>
      </w:r>
      <w:r w:rsidR="0001734C" w:rsidRPr="004E57AB">
        <w:rPr>
          <w:rFonts w:ascii="Times New Roman" w:hAnsi="Times New Roman" w:cs="Times New Roman"/>
          <w:i/>
          <w:sz w:val="24"/>
          <w:szCs w:val="24"/>
        </w:rPr>
        <w:t>winner_x</w:t>
      </w:r>
      <w:r w:rsidR="0001734C" w:rsidRPr="004E57AB">
        <w:rPr>
          <w:rFonts w:ascii="Times New Roman" w:hAnsi="Times New Roman" w:cs="Times New Roman"/>
          <w:sz w:val="24"/>
          <w:szCs w:val="24"/>
        </w:rPr>
        <w:t xml:space="preserve"> and </w:t>
      </w:r>
      <w:r w:rsidR="0001734C" w:rsidRPr="004E57AB">
        <w:rPr>
          <w:rFonts w:ascii="Times New Roman" w:hAnsi="Times New Roman" w:cs="Times New Roman"/>
          <w:i/>
          <w:sz w:val="24"/>
          <w:szCs w:val="24"/>
        </w:rPr>
        <w:t>winner_y</w:t>
      </w:r>
      <w:r w:rsidR="00551CDF">
        <w:rPr>
          <w:rFonts w:ascii="Times New Roman" w:hAnsi="Times New Roman" w:cs="Times New Roman"/>
          <w:sz w:val="24"/>
          <w:szCs w:val="24"/>
        </w:rPr>
        <w:t>when</w:t>
      </w:r>
      <w:r w:rsidR="0001734C" w:rsidRPr="004E57AB">
        <w:rPr>
          <w:rFonts w:ascii="Times New Roman" w:hAnsi="Times New Roman" w:cs="Times New Roman"/>
          <w:i/>
          <w:sz w:val="24"/>
          <w:szCs w:val="24"/>
        </w:rPr>
        <w:t>weight_x</w:t>
      </w:r>
      <w:r w:rsidR="004E57AB">
        <w:rPr>
          <w:rFonts w:ascii="Times New Roman" w:hAnsi="Times New Roman" w:cs="Times New Roman"/>
          <w:sz w:val="24"/>
          <w:szCs w:val="24"/>
        </w:rPr>
        <w:t>=</w:t>
      </w:r>
      <w:r w:rsidR="0001734C" w:rsidRPr="004E57AB">
        <w:rPr>
          <w:rFonts w:ascii="Times New Roman" w:hAnsi="Times New Roman" w:cs="Times New Roman"/>
          <w:sz w:val="24"/>
          <w:szCs w:val="24"/>
        </w:rPr>
        <w:t xml:space="preserve">7 and </w:t>
      </w:r>
      <w:r w:rsidR="0001734C" w:rsidRPr="004E57AB">
        <w:rPr>
          <w:rFonts w:ascii="Times New Roman" w:hAnsi="Times New Roman" w:cs="Times New Roman"/>
          <w:i/>
          <w:sz w:val="24"/>
          <w:szCs w:val="24"/>
        </w:rPr>
        <w:t>weight_y</w:t>
      </w:r>
      <w:r w:rsidR="004E57AB">
        <w:rPr>
          <w:rFonts w:ascii="Times New Roman" w:hAnsi="Times New Roman" w:cs="Times New Roman"/>
          <w:sz w:val="24"/>
          <w:szCs w:val="24"/>
        </w:rPr>
        <w:t>=</w:t>
      </w:r>
      <w:r w:rsidR="0001734C" w:rsidRPr="004E57AB">
        <w:rPr>
          <w:rFonts w:ascii="Times New Roman" w:hAnsi="Times New Roman" w:cs="Times New Roman"/>
          <w:sz w:val="24"/>
          <w:szCs w:val="24"/>
        </w:rPr>
        <w:t>6</w:t>
      </w:r>
    </w:p>
    <w:p w:rsidR="007B0D36" w:rsidRPr="004E57AB" w:rsidRDefault="007B0D36" w:rsidP="007B0D36">
      <w:pPr>
        <w:spacing w:after="0" w:line="240" w:lineRule="auto"/>
        <w:jc w:val="center"/>
        <w:rPr>
          <w:rFonts w:ascii="Times New Roman" w:hAnsi="Times New Roman" w:cs="Times New Roman"/>
          <w:sz w:val="24"/>
          <w:szCs w:val="24"/>
        </w:rPr>
      </w:pPr>
    </w:p>
    <w:p w:rsidR="00B165EA" w:rsidRDefault="008704C0" w:rsidP="007B0D3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2913380" cy="1690370"/>
            <wp:effectExtent l="19050" t="0" r="1270" b="0"/>
            <wp:docPr id="13" name="Picture 7" descr="C:\Users\Feng\Desktop\Final FYP Folder\hidden\result 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ng\Desktop\Final FYP Folder\hidden\result 4.tif"/>
                    <pic:cNvPicPr>
                      <a:picLocks noChangeAspect="1" noChangeArrowheads="1"/>
                    </pic:cNvPicPr>
                  </pic:nvPicPr>
                  <pic:blipFill>
                    <a:blip r:embed="rId42"/>
                    <a:srcRect/>
                    <a:stretch>
                      <a:fillRect/>
                    </a:stretch>
                  </pic:blipFill>
                  <pic:spPr bwMode="auto">
                    <a:xfrm>
                      <a:off x="0" y="0"/>
                      <a:ext cx="2913380" cy="1690370"/>
                    </a:xfrm>
                    <a:prstGeom prst="rect">
                      <a:avLst/>
                    </a:prstGeom>
                    <a:noFill/>
                    <a:ln w="9525">
                      <a:noFill/>
                      <a:miter lim="800000"/>
                      <a:headEnd/>
                      <a:tailEnd/>
                    </a:ln>
                  </pic:spPr>
                </pic:pic>
              </a:graphicData>
            </a:graphic>
          </wp:inline>
        </w:drawing>
      </w:r>
    </w:p>
    <w:p w:rsidR="00B165EA" w:rsidRPr="004E57AB" w:rsidRDefault="007B0D36" w:rsidP="007B0D3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4.2.4</w:t>
      </w:r>
      <w:r w:rsidR="00B165EA" w:rsidRPr="004E57AB">
        <w:rPr>
          <w:rFonts w:ascii="Times New Roman" w:hAnsi="Times New Roman" w:cs="Times New Roman"/>
          <w:sz w:val="24"/>
          <w:szCs w:val="24"/>
        </w:rPr>
        <w:t xml:space="preserve">: Value of </w:t>
      </w:r>
      <w:r w:rsidR="00B165EA" w:rsidRPr="004E57AB">
        <w:rPr>
          <w:rFonts w:ascii="Times New Roman" w:hAnsi="Times New Roman" w:cs="Times New Roman"/>
          <w:i/>
          <w:sz w:val="24"/>
          <w:szCs w:val="24"/>
        </w:rPr>
        <w:t>winner_x</w:t>
      </w:r>
      <w:r w:rsidR="00B165EA" w:rsidRPr="004E57AB">
        <w:rPr>
          <w:rFonts w:ascii="Times New Roman" w:hAnsi="Times New Roman" w:cs="Times New Roman"/>
          <w:sz w:val="24"/>
          <w:szCs w:val="24"/>
        </w:rPr>
        <w:t xml:space="preserve"> and </w:t>
      </w:r>
      <w:r w:rsidR="00B165EA" w:rsidRPr="004E57AB">
        <w:rPr>
          <w:rFonts w:ascii="Times New Roman" w:hAnsi="Times New Roman" w:cs="Times New Roman"/>
          <w:i/>
          <w:sz w:val="24"/>
          <w:szCs w:val="24"/>
        </w:rPr>
        <w:t>winner_y</w:t>
      </w:r>
      <w:r w:rsidR="00551CDF">
        <w:rPr>
          <w:rFonts w:ascii="Times New Roman" w:hAnsi="Times New Roman" w:cs="Times New Roman"/>
          <w:sz w:val="24"/>
          <w:szCs w:val="24"/>
        </w:rPr>
        <w:t>when</w:t>
      </w:r>
      <w:r w:rsidR="00B165EA" w:rsidRPr="004E57AB">
        <w:rPr>
          <w:rFonts w:ascii="Times New Roman" w:hAnsi="Times New Roman" w:cs="Times New Roman"/>
          <w:i/>
          <w:sz w:val="24"/>
          <w:szCs w:val="24"/>
        </w:rPr>
        <w:t>weight</w:t>
      </w:r>
      <w:r w:rsidR="004E57AB">
        <w:rPr>
          <w:rFonts w:ascii="Times New Roman" w:hAnsi="Times New Roman" w:cs="Times New Roman"/>
          <w:sz w:val="24"/>
          <w:szCs w:val="24"/>
        </w:rPr>
        <w:t>=</w:t>
      </w:r>
      <w:r w:rsidR="00AD4E4A" w:rsidRPr="004E57AB">
        <w:rPr>
          <w:rFonts w:ascii="Times New Roman" w:hAnsi="Times New Roman" w:cs="Times New Roman"/>
          <w:sz w:val="24"/>
          <w:szCs w:val="24"/>
        </w:rPr>
        <w:t>7</w:t>
      </w:r>
      <w:r w:rsidR="004E57AB">
        <w:rPr>
          <w:rFonts w:ascii="Times New Roman" w:hAnsi="Times New Roman" w:cs="Times New Roman"/>
          <w:sz w:val="24"/>
          <w:szCs w:val="24"/>
        </w:rPr>
        <w:t xml:space="preserve"> and </w:t>
      </w:r>
      <w:r w:rsidR="004E57AB" w:rsidRPr="004E57AB">
        <w:rPr>
          <w:rFonts w:ascii="Times New Roman" w:hAnsi="Times New Roman" w:cs="Times New Roman"/>
          <w:i/>
          <w:sz w:val="24"/>
          <w:szCs w:val="24"/>
        </w:rPr>
        <w:t>weight_y</w:t>
      </w:r>
      <w:r w:rsidR="004E57AB">
        <w:rPr>
          <w:rFonts w:ascii="Times New Roman" w:hAnsi="Times New Roman" w:cs="Times New Roman"/>
          <w:sz w:val="24"/>
          <w:szCs w:val="24"/>
        </w:rPr>
        <w:t>=</w:t>
      </w:r>
      <w:r w:rsidR="00AD4E4A" w:rsidRPr="004E57AB">
        <w:rPr>
          <w:rFonts w:ascii="Times New Roman" w:hAnsi="Times New Roman" w:cs="Times New Roman"/>
          <w:sz w:val="24"/>
          <w:szCs w:val="24"/>
        </w:rPr>
        <w:t>6</w:t>
      </w:r>
    </w:p>
    <w:p w:rsidR="0001734C" w:rsidRDefault="00AD4E4A" w:rsidP="007B0D3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lastRenderedPageBreak/>
        <w:drawing>
          <wp:inline distT="0" distB="0" distL="0" distR="0">
            <wp:extent cx="2881630" cy="1690370"/>
            <wp:effectExtent l="19050" t="0" r="0" b="0"/>
            <wp:docPr id="24" name="Picture 9" descr="C:\Users\Feng\Desktop\Final FYP Folder\hidden\result 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ng\Desktop\Final FYP Folder\hidden\result 5.tif"/>
                    <pic:cNvPicPr>
                      <a:picLocks noChangeAspect="1" noChangeArrowheads="1"/>
                    </pic:cNvPicPr>
                  </pic:nvPicPr>
                  <pic:blipFill>
                    <a:blip r:embed="rId43"/>
                    <a:srcRect/>
                    <a:stretch>
                      <a:fillRect/>
                    </a:stretch>
                  </pic:blipFill>
                  <pic:spPr bwMode="auto">
                    <a:xfrm>
                      <a:off x="0" y="0"/>
                      <a:ext cx="2881630" cy="1690370"/>
                    </a:xfrm>
                    <a:prstGeom prst="rect">
                      <a:avLst/>
                    </a:prstGeom>
                    <a:noFill/>
                    <a:ln w="9525">
                      <a:noFill/>
                      <a:miter lim="800000"/>
                      <a:headEnd/>
                      <a:tailEnd/>
                    </a:ln>
                  </pic:spPr>
                </pic:pic>
              </a:graphicData>
            </a:graphic>
          </wp:inline>
        </w:drawing>
      </w:r>
    </w:p>
    <w:p w:rsidR="003547E2" w:rsidRDefault="007B0D36" w:rsidP="007B0D3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4.2.5</w:t>
      </w:r>
      <w:r w:rsidR="0001734C" w:rsidRPr="00551CDF">
        <w:rPr>
          <w:rFonts w:ascii="Times New Roman" w:hAnsi="Times New Roman" w:cs="Times New Roman"/>
          <w:sz w:val="24"/>
          <w:szCs w:val="24"/>
        </w:rPr>
        <w:t xml:space="preserve">: Value of </w:t>
      </w:r>
      <w:r w:rsidR="0001734C" w:rsidRPr="00551CDF">
        <w:rPr>
          <w:rFonts w:ascii="Times New Roman" w:hAnsi="Times New Roman" w:cs="Times New Roman"/>
          <w:i/>
          <w:sz w:val="24"/>
          <w:szCs w:val="24"/>
        </w:rPr>
        <w:t>winner_x</w:t>
      </w:r>
      <w:r w:rsidR="0001734C" w:rsidRPr="00551CDF">
        <w:rPr>
          <w:rFonts w:ascii="Times New Roman" w:hAnsi="Times New Roman" w:cs="Times New Roman"/>
          <w:sz w:val="24"/>
          <w:szCs w:val="24"/>
        </w:rPr>
        <w:t xml:space="preserve"> and </w:t>
      </w:r>
      <w:r w:rsidR="0001734C" w:rsidRPr="00551CDF">
        <w:rPr>
          <w:rFonts w:ascii="Times New Roman" w:hAnsi="Times New Roman" w:cs="Times New Roman"/>
          <w:i/>
          <w:sz w:val="24"/>
          <w:szCs w:val="24"/>
        </w:rPr>
        <w:t>winner_y</w:t>
      </w:r>
      <w:r w:rsidR="00551CDF">
        <w:rPr>
          <w:rFonts w:ascii="Times New Roman" w:hAnsi="Times New Roman" w:cs="Times New Roman"/>
          <w:sz w:val="24"/>
          <w:szCs w:val="24"/>
        </w:rPr>
        <w:t>when</w:t>
      </w:r>
      <w:r w:rsidR="0001734C" w:rsidRPr="00551CDF">
        <w:rPr>
          <w:rFonts w:ascii="Times New Roman" w:hAnsi="Times New Roman" w:cs="Times New Roman"/>
          <w:i/>
          <w:sz w:val="24"/>
          <w:szCs w:val="24"/>
        </w:rPr>
        <w:t>weight_x</w:t>
      </w:r>
      <w:r w:rsidR="00551CDF">
        <w:rPr>
          <w:rFonts w:ascii="Times New Roman" w:hAnsi="Times New Roman" w:cs="Times New Roman"/>
          <w:sz w:val="24"/>
          <w:szCs w:val="24"/>
        </w:rPr>
        <w:t>=</w:t>
      </w:r>
      <w:r w:rsidR="0001734C" w:rsidRPr="00551CDF">
        <w:rPr>
          <w:rFonts w:ascii="Times New Roman" w:hAnsi="Times New Roman" w:cs="Times New Roman"/>
          <w:sz w:val="24"/>
          <w:szCs w:val="24"/>
        </w:rPr>
        <w:t xml:space="preserve">5 and </w:t>
      </w:r>
      <w:r w:rsidR="0001734C" w:rsidRPr="00551CDF">
        <w:rPr>
          <w:rFonts w:ascii="Times New Roman" w:hAnsi="Times New Roman" w:cs="Times New Roman"/>
          <w:i/>
          <w:sz w:val="24"/>
          <w:szCs w:val="24"/>
        </w:rPr>
        <w:t>weight_y</w:t>
      </w:r>
      <w:r w:rsidR="00551CDF">
        <w:rPr>
          <w:rFonts w:ascii="Times New Roman" w:hAnsi="Times New Roman" w:cs="Times New Roman"/>
          <w:sz w:val="24"/>
          <w:szCs w:val="24"/>
        </w:rPr>
        <w:t>=</w:t>
      </w:r>
      <w:r w:rsidR="0001734C" w:rsidRPr="00551CDF">
        <w:rPr>
          <w:rFonts w:ascii="Times New Roman" w:hAnsi="Times New Roman" w:cs="Times New Roman"/>
          <w:sz w:val="24"/>
          <w:szCs w:val="24"/>
        </w:rPr>
        <w:t>5</w:t>
      </w:r>
    </w:p>
    <w:p w:rsidR="007B0D36" w:rsidRPr="00551CDF" w:rsidRDefault="007B0D36" w:rsidP="007B0D36">
      <w:pPr>
        <w:spacing w:after="0" w:line="240" w:lineRule="auto"/>
        <w:jc w:val="center"/>
        <w:rPr>
          <w:rFonts w:ascii="Times New Roman" w:hAnsi="Times New Roman" w:cs="Times New Roman"/>
          <w:sz w:val="24"/>
          <w:szCs w:val="24"/>
        </w:rPr>
      </w:pPr>
    </w:p>
    <w:p w:rsidR="00AD4E4A" w:rsidRDefault="00AD4E4A" w:rsidP="007B0D3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2881630" cy="1690370"/>
            <wp:effectExtent l="19050" t="0" r="0" b="0"/>
            <wp:docPr id="25" name="Picture 10" descr="C:\Users\Feng\Desktop\Final FYP Folder\hidden\result 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ng\Desktop\Final FYP Folder\hidden\result 6.tif"/>
                    <pic:cNvPicPr>
                      <a:picLocks noChangeAspect="1" noChangeArrowheads="1"/>
                    </pic:cNvPicPr>
                  </pic:nvPicPr>
                  <pic:blipFill>
                    <a:blip r:embed="rId44"/>
                    <a:srcRect/>
                    <a:stretch>
                      <a:fillRect/>
                    </a:stretch>
                  </pic:blipFill>
                  <pic:spPr bwMode="auto">
                    <a:xfrm>
                      <a:off x="0" y="0"/>
                      <a:ext cx="2881630" cy="1690370"/>
                    </a:xfrm>
                    <a:prstGeom prst="rect">
                      <a:avLst/>
                    </a:prstGeom>
                    <a:noFill/>
                    <a:ln w="9525">
                      <a:noFill/>
                      <a:miter lim="800000"/>
                      <a:headEnd/>
                      <a:tailEnd/>
                    </a:ln>
                  </pic:spPr>
                </pic:pic>
              </a:graphicData>
            </a:graphic>
          </wp:inline>
        </w:drawing>
      </w:r>
    </w:p>
    <w:p w:rsidR="00AD4E4A" w:rsidRPr="00551CDF" w:rsidRDefault="007B0D36" w:rsidP="00AD4E4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4.2.6</w:t>
      </w:r>
      <w:r w:rsidR="00AD4E4A" w:rsidRPr="00551CDF">
        <w:rPr>
          <w:rFonts w:ascii="Times New Roman" w:hAnsi="Times New Roman" w:cs="Times New Roman"/>
          <w:sz w:val="24"/>
          <w:szCs w:val="24"/>
        </w:rPr>
        <w:t xml:space="preserve">: Value of </w:t>
      </w:r>
      <w:r w:rsidR="00AD4E4A" w:rsidRPr="00551CDF">
        <w:rPr>
          <w:rFonts w:ascii="Times New Roman" w:hAnsi="Times New Roman" w:cs="Times New Roman"/>
          <w:i/>
          <w:sz w:val="24"/>
          <w:szCs w:val="24"/>
        </w:rPr>
        <w:t>winner_x</w:t>
      </w:r>
      <w:r w:rsidR="00AD4E4A" w:rsidRPr="00551CDF">
        <w:rPr>
          <w:rFonts w:ascii="Times New Roman" w:hAnsi="Times New Roman" w:cs="Times New Roman"/>
          <w:sz w:val="24"/>
          <w:szCs w:val="24"/>
        </w:rPr>
        <w:t xml:space="preserve"> and </w:t>
      </w:r>
      <w:r w:rsidR="00AD4E4A" w:rsidRPr="00551CDF">
        <w:rPr>
          <w:rFonts w:ascii="Times New Roman" w:hAnsi="Times New Roman" w:cs="Times New Roman"/>
          <w:i/>
          <w:sz w:val="24"/>
          <w:szCs w:val="24"/>
        </w:rPr>
        <w:t>winner_y</w:t>
      </w:r>
      <w:r w:rsidR="00551CDF">
        <w:rPr>
          <w:rFonts w:ascii="Times New Roman" w:hAnsi="Times New Roman" w:cs="Times New Roman"/>
          <w:sz w:val="24"/>
          <w:szCs w:val="24"/>
        </w:rPr>
        <w:t xml:space="preserve"> when</w:t>
      </w:r>
      <w:r w:rsidR="00AD4E4A" w:rsidRPr="00551CDF">
        <w:rPr>
          <w:rFonts w:ascii="Times New Roman" w:hAnsi="Times New Roman" w:cs="Times New Roman"/>
          <w:i/>
          <w:sz w:val="24"/>
          <w:szCs w:val="24"/>
        </w:rPr>
        <w:t>weight_x</w:t>
      </w:r>
      <w:r w:rsidR="00551CDF">
        <w:rPr>
          <w:rFonts w:ascii="Times New Roman" w:hAnsi="Times New Roman" w:cs="Times New Roman"/>
          <w:sz w:val="24"/>
          <w:szCs w:val="24"/>
        </w:rPr>
        <w:t>=</w:t>
      </w:r>
      <w:r w:rsidR="00AD4E4A" w:rsidRPr="00551CDF">
        <w:rPr>
          <w:rFonts w:ascii="Times New Roman" w:hAnsi="Times New Roman" w:cs="Times New Roman"/>
          <w:sz w:val="24"/>
          <w:szCs w:val="24"/>
        </w:rPr>
        <w:t xml:space="preserve">5 and </w:t>
      </w:r>
      <w:r w:rsidR="00AD4E4A" w:rsidRPr="00551CDF">
        <w:rPr>
          <w:rFonts w:ascii="Times New Roman" w:hAnsi="Times New Roman" w:cs="Times New Roman"/>
          <w:i/>
          <w:sz w:val="24"/>
          <w:szCs w:val="24"/>
        </w:rPr>
        <w:t>weight_y</w:t>
      </w:r>
      <w:r w:rsidR="00551CDF">
        <w:rPr>
          <w:rFonts w:ascii="Times New Roman" w:hAnsi="Times New Roman" w:cs="Times New Roman"/>
          <w:sz w:val="24"/>
          <w:szCs w:val="24"/>
        </w:rPr>
        <w:t>=</w:t>
      </w:r>
      <w:r w:rsidR="00AD4E4A" w:rsidRPr="00551CDF">
        <w:rPr>
          <w:rFonts w:ascii="Times New Roman" w:hAnsi="Times New Roman" w:cs="Times New Roman"/>
          <w:sz w:val="24"/>
          <w:szCs w:val="24"/>
        </w:rPr>
        <w:t>5</w:t>
      </w:r>
    </w:p>
    <w:p w:rsidR="000635F6" w:rsidRDefault="000635F6" w:rsidP="00AD4E4A">
      <w:pPr>
        <w:spacing w:after="0" w:line="480" w:lineRule="auto"/>
        <w:jc w:val="center"/>
        <w:rPr>
          <w:rFonts w:ascii="Times New Roman" w:hAnsi="Times New Roman" w:cs="Times New Roman"/>
          <w:b/>
          <w:sz w:val="24"/>
          <w:szCs w:val="24"/>
        </w:rPr>
      </w:pPr>
    </w:p>
    <w:p w:rsidR="000635F6" w:rsidRDefault="000635F6" w:rsidP="000635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7B0D36">
        <w:rPr>
          <w:rFonts w:ascii="Times New Roman" w:hAnsi="Times New Roman" w:cs="Times New Roman"/>
          <w:sz w:val="24"/>
          <w:szCs w:val="24"/>
        </w:rPr>
        <w:t>Table 4.2.2</w:t>
      </w:r>
      <w:r>
        <w:rPr>
          <w:rFonts w:ascii="Times New Roman" w:hAnsi="Times New Roman" w:cs="Times New Roman"/>
          <w:sz w:val="24"/>
          <w:szCs w:val="24"/>
        </w:rPr>
        <w:t xml:space="preserve"> shows that the power dissipation for this block is 112.89mW and the LUT usage</w:t>
      </w:r>
      <w:r w:rsidR="00551CDF">
        <w:rPr>
          <w:rFonts w:ascii="Times New Roman" w:hAnsi="Times New Roman" w:cs="Times New Roman"/>
          <w:sz w:val="24"/>
          <w:szCs w:val="24"/>
        </w:rPr>
        <w:t>s</w:t>
      </w:r>
      <w:r>
        <w:rPr>
          <w:rFonts w:ascii="Times New Roman" w:hAnsi="Times New Roman" w:cs="Times New Roman"/>
          <w:sz w:val="24"/>
          <w:szCs w:val="24"/>
        </w:rPr>
        <w:t xml:space="preserve"> are eight units 4 input function</w:t>
      </w:r>
      <w:r w:rsidR="00551CDF">
        <w:rPr>
          <w:rFonts w:ascii="Times New Roman" w:hAnsi="Times New Roman" w:cs="Times New Roman"/>
          <w:sz w:val="24"/>
          <w:szCs w:val="24"/>
        </w:rPr>
        <w:t>s</w:t>
      </w:r>
      <w:r>
        <w:rPr>
          <w:rFonts w:ascii="Times New Roman" w:hAnsi="Times New Roman" w:cs="Times New Roman"/>
          <w:sz w:val="24"/>
          <w:szCs w:val="24"/>
        </w:rPr>
        <w:t xml:space="preserve">, </w:t>
      </w:r>
      <w:r w:rsidR="00551CDF">
        <w:rPr>
          <w:rFonts w:ascii="Times New Roman" w:hAnsi="Times New Roman" w:cs="Times New Roman"/>
          <w:sz w:val="24"/>
          <w:szCs w:val="24"/>
        </w:rPr>
        <w:t xml:space="preserve">36 </w:t>
      </w:r>
      <w:r>
        <w:rPr>
          <w:rFonts w:ascii="Times New Roman" w:hAnsi="Times New Roman" w:cs="Times New Roman"/>
          <w:sz w:val="24"/>
          <w:szCs w:val="24"/>
        </w:rPr>
        <w:t>units 3 input function</w:t>
      </w:r>
      <w:r w:rsidR="00551CDF">
        <w:rPr>
          <w:rFonts w:ascii="Times New Roman" w:hAnsi="Times New Roman" w:cs="Times New Roman"/>
          <w:sz w:val="24"/>
          <w:szCs w:val="24"/>
        </w:rPr>
        <w:t>s and 6</w:t>
      </w:r>
      <w:r>
        <w:rPr>
          <w:rFonts w:ascii="Times New Roman" w:hAnsi="Times New Roman" w:cs="Times New Roman"/>
          <w:sz w:val="24"/>
          <w:szCs w:val="24"/>
        </w:rPr>
        <w:t xml:space="preserve"> units </w:t>
      </w:r>
      <w:r w:rsidR="00551CDF" w:rsidRPr="00551CDF">
        <w:rPr>
          <w:rFonts w:ascii="Times New Roman" w:hAnsi="Times New Roman" w:cs="Times New Roman"/>
          <w:sz w:val="24"/>
          <w:szCs w:val="24"/>
        </w:rPr>
        <w:t>≤</w:t>
      </w:r>
      <w:r>
        <w:rPr>
          <w:rFonts w:ascii="Times New Roman" w:hAnsi="Times New Roman" w:cs="Times New Roman"/>
          <w:sz w:val="24"/>
          <w:szCs w:val="24"/>
        </w:rPr>
        <w:t>2 input function</w:t>
      </w:r>
      <w:r w:rsidR="00551CDF">
        <w:rPr>
          <w:rFonts w:ascii="Times New Roman" w:hAnsi="Times New Roman" w:cs="Times New Roman"/>
          <w:sz w:val="24"/>
          <w:szCs w:val="24"/>
        </w:rPr>
        <w:t>s</w:t>
      </w:r>
      <w:r>
        <w:rPr>
          <w:rFonts w:ascii="Times New Roman" w:hAnsi="Times New Roman" w:cs="Times New Roman"/>
          <w:sz w:val="24"/>
          <w:szCs w:val="24"/>
        </w:rPr>
        <w:t>.</w:t>
      </w:r>
    </w:p>
    <w:p w:rsidR="004C2CB5" w:rsidRPr="007B0D36" w:rsidRDefault="007B0D36" w:rsidP="007B0D36">
      <w:pPr>
        <w:spacing w:after="0" w:line="240" w:lineRule="auto"/>
        <w:jc w:val="center"/>
        <w:rPr>
          <w:rFonts w:ascii="Times New Roman" w:hAnsi="Times New Roman" w:cs="Times New Roman"/>
          <w:sz w:val="24"/>
          <w:szCs w:val="24"/>
        </w:rPr>
      </w:pPr>
      <w:r w:rsidRPr="007B0D36">
        <w:rPr>
          <w:rFonts w:ascii="Times New Roman" w:hAnsi="Times New Roman" w:cs="Times New Roman"/>
          <w:sz w:val="24"/>
          <w:szCs w:val="24"/>
        </w:rPr>
        <w:t>Table 4.2.2</w:t>
      </w:r>
      <w:r w:rsidR="004C2CB5" w:rsidRPr="007B0D36">
        <w:rPr>
          <w:rFonts w:ascii="Times New Roman" w:hAnsi="Times New Roman" w:cs="Times New Roman"/>
          <w:sz w:val="24"/>
          <w:szCs w:val="24"/>
        </w:rPr>
        <w:t xml:space="preserve">: </w:t>
      </w:r>
      <w:r>
        <w:rPr>
          <w:rFonts w:ascii="Times New Roman" w:hAnsi="Times New Roman" w:cs="Times New Roman"/>
          <w:sz w:val="24"/>
          <w:szCs w:val="24"/>
        </w:rPr>
        <w:t xml:space="preserve">Resource </w:t>
      </w:r>
      <w:r w:rsidR="004C2CB5" w:rsidRPr="007B0D36">
        <w:rPr>
          <w:rFonts w:ascii="Times New Roman" w:hAnsi="Times New Roman" w:cs="Times New Roman"/>
          <w:sz w:val="24"/>
          <w:szCs w:val="24"/>
        </w:rPr>
        <w:t xml:space="preserve">Usage </w:t>
      </w:r>
      <w:r>
        <w:rPr>
          <w:rFonts w:ascii="Times New Roman" w:hAnsi="Times New Roman" w:cs="Times New Roman"/>
          <w:sz w:val="24"/>
          <w:szCs w:val="24"/>
        </w:rPr>
        <w:t xml:space="preserve">and Power Dissipation </w:t>
      </w:r>
      <w:r w:rsidR="004C2CB5" w:rsidRPr="007B0D36">
        <w:rPr>
          <w:rFonts w:ascii="Times New Roman" w:hAnsi="Times New Roman" w:cs="Times New Roman"/>
          <w:sz w:val="24"/>
          <w:szCs w:val="24"/>
        </w:rPr>
        <w:t>of Hidden Layer Block</w:t>
      </w:r>
    </w:p>
    <w:tbl>
      <w:tblPr>
        <w:tblStyle w:val="TableGrid"/>
        <w:tblW w:w="0" w:type="auto"/>
        <w:tblLook w:val="04A0"/>
      </w:tblPr>
      <w:tblGrid>
        <w:gridCol w:w="4621"/>
        <w:gridCol w:w="4621"/>
      </w:tblGrid>
      <w:tr w:rsidR="000635F6" w:rsidTr="004C2CB5">
        <w:tc>
          <w:tcPr>
            <w:tcW w:w="4621" w:type="dxa"/>
          </w:tcPr>
          <w:p w:rsidR="000635F6" w:rsidRPr="00F31AC1" w:rsidRDefault="00F31AC1" w:rsidP="00F31AC1">
            <w:pPr>
              <w:jc w:val="center"/>
              <w:rPr>
                <w:rFonts w:ascii="Times New Roman" w:hAnsi="Times New Roman" w:cs="Times New Roman"/>
                <w:b/>
              </w:rPr>
            </w:pPr>
            <w:r w:rsidRPr="00F31AC1">
              <w:rPr>
                <w:rFonts w:ascii="Times New Roman" w:hAnsi="Times New Roman" w:cs="Times New Roman"/>
                <w:b/>
              </w:rPr>
              <w:t>Specifications</w:t>
            </w:r>
          </w:p>
        </w:tc>
        <w:tc>
          <w:tcPr>
            <w:tcW w:w="4621" w:type="dxa"/>
          </w:tcPr>
          <w:p w:rsidR="000635F6" w:rsidRPr="00F31AC1" w:rsidRDefault="00F31AC1" w:rsidP="00F31AC1">
            <w:pPr>
              <w:jc w:val="center"/>
              <w:rPr>
                <w:rFonts w:ascii="Times New Roman" w:hAnsi="Times New Roman" w:cs="Times New Roman"/>
                <w:b/>
              </w:rPr>
            </w:pPr>
            <w:r w:rsidRPr="00F31AC1">
              <w:rPr>
                <w:rFonts w:ascii="Times New Roman" w:hAnsi="Times New Roman" w:cs="Times New Roman"/>
                <w:b/>
              </w:rPr>
              <w:t>Values</w:t>
            </w:r>
          </w:p>
        </w:tc>
      </w:tr>
      <w:tr w:rsidR="00F31AC1" w:rsidTr="004C2CB5">
        <w:tc>
          <w:tcPr>
            <w:tcW w:w="4621" w:type="dxa"/>
          </w:tcPr>
          <w:p w:rsidR="00F31AC1" w:rsidRPr="00F31AC1" w:rsidRDefault="00F31AC1" w:rsidP="00F31AC1">
            <w:pPr>
              <w:jc w:val="center"/>
              <w:rPr>
                <w:rFonts w:ascii="Times New Roman" w:hAnsi="Times New Roman" w:cs="Times New Roman"/>
              </w:rPr>
            </w:pPr>
            <w:r w:rsidRPr="00F31AC1">
              <w:rPr>
                <w:rFonts w:ascii="Times New Roman" w:hAnsi="Times New Roman" w:cs="Times New Roman"/>
              </w:rPr>
              <w:t>Power Dissipation</w:t>
            </w:r>
          </w:p>
        </w:tc>
        <w:tc>
          <w:tcPr>
            <w:tcW w:w="4621" w:type="dxa"/>
          </w:tcPr>
          <w:p w:rsidR="00F31AC1" w:rsidRPr="00F31AC1" w:rsidRDefault="00F31AC1" w:rsidP="00F31AC1">
            <w:pPr>
              <w:jc w:val="center"/>
              <w:rPr>
                <w:rFonts w:ascii="Times New Roman" w:hAnsi="Times New Roman" w:cs="Times New Roman"/>
              </w:rPr>
            </w:pPr>
            <w:r w:rsidRPr="00F31AC1">
              <w:rPr>
                <w:rFonts w:ascii="Times New Roman" w:hAnsi="Times New Roman" w:cs="Times New Roman"/>
              </w:rPr>
              <w:t>112.89mW</w:t>
            </w:r>
          </w:p>
        </w:tc>
      </w:tr>
      <w:tr w:rsidR="000635F6" w:rsidTr="004C2CB5">
        <w:tc>
          <w:tcPr>
            <w:tcW w:w="4621" w:type="dxa"/>
          </w:tcPr>
          <w:p w:rsidR="000635F6" w:rsidRPr="00F31AC1" w:rsidRDefault="000635F6" w:rsidP="00F31AC1">
            <w:pPr>
              <w:jc w:val="center"/>
              <w:rPr>
                <w:rFonts w:ascii="Times New Roman" w:hAnsi="Times New Roman" w:cs="Times New Roman"/>
              </w:rPr>
            </w:pPr>
            <w:r w:rsidRPr="00F31AC1">
              <w:rPr>
                <w:rFonts w:ascii="Times New Roman" w:hAnsi="Times New Roman" w:cs="Times New Roman"/>
              </w:rPr>
              <w:t>LUT Usage</w:t>
            </w:r>
          </w:p>
        </w:tc>
        <w:tc>
          <w:tcPr>
            <w:tcW w:w="4621" w:type="dxa"/>
          </w:tcPr>
          <w:p w:rsidR="000635F6" w:rsidRPr="00F31AC1" w:rsidRDefault="000635F6" w:rsidP="00F31AC1">
            <w:pPr>
              <w:jc w:val="center"/>
              <w:rPr>
                <w:rFonts w:ascii="Times New Roman" w:hAnsi="Times New Roman" w:cs="Times New Roman"/>
              </w:rPr>
            </w:pPr>
            <w:r w:rsidRPr="00F31AC1">
              <w:rPr>
                <w:rFonts w:ascii="Times New Roman" w:hAnsi="Times New Roman" w:cs="Times New Roman"/>
              </w:rPr>
              <w:t>-4 input function (8)</w:t>
            </w:r>
          </w:p>
          <w:p w:rsidR="000635F6" w:rsidRPr="00F31AC1" w:rsidRDefault="000635F6" w:rsidP="00F31AC1">
            <w:pPr>
              <w:jc w:val="center"/>
              <w:rPr>
                <w:rFonts w:ascii="Times New Roman" w:hAnsi="Times New Roman" w:cs="Times New Roman"/>
              </w:rPr>
            </w:pPr>
            <w:r w:rsidRPr="00F31AC1">
              <w:rPr>
                <w:rFonts w:ascii="Times New Roman" w:hAnsi="Times New Roman" w:cs="Times New Roman"/>
              </w:rPr>
              <w:t>-3 input function (36)</w:t>
            </w:r>
          </w:p>
          <w:p w:rsidR="000635F6" w:rsidRPr="00F31AC1" w:rsidRDefault="000635F6" w:rsidP="00F31AC1">
            <w:pPr>
              <w:jc w:val="center"/>
              <w:rPr>
                <w:rFonts w:ascii="Times New Roman" w:hAnsi="Times New Roman" w:cs="Times New Roman"/>
              </w:rPr>
            </w:pPr>
            <w:r w:rsidRPr="00F31AC1">
              <w:rPr>
                <w:rFonts w:ascii="Times New Roman" w:hAnsi="Times New Roman" w:cs="Times New Roman"/>
              </w:rPr>
              <w:t>-</w:t>
            </w:r>
            <w:r w:rsidR="00F31AC1" w:rsidRPr="00F31AC1">
              <w:rPr>
                <w:rFonts w:ascii="Times New Roman" w:hAnsi="Times New Roman" w:cs="Times New Roman"/>
              </w:rPr>
              <w:t>≤</w:t>
            </w:r>
            <w:r w:rsidRPr="00F31AC1">
              <w:rPr>
                <w:rFonts w:ascii="Times New Roman" w:hAnsi="Times New Roman" w:cs="Times New Roman"/>
              </w:rPr>
              <w:t xml:space="preserve"> 2 input function (6)</w:t>
            </w:r>
          </w:p>
        </w:tc>
      </w:tr>
      <w:tr w:rsidR="000635F6" w:rsidTr="004C2CB5">
        <w:tc>
          <w:tcPr>
            <w:tcW w:w="4621" w:type="dxa"/>
          </w:tcPr>
          <w:p w:rsidR="000635F6" w:rsidRPr="00F31AC1" w:rsidRDefault="000635F6" w:rsidP="00F31AC1">
            <w:pPr>
              <w:jc w:val="center"/>
              <w:rPr>
                <w:rFonts w:ascii="Times New Roman" w:hAnsi="Times New Roman" w:cs="Times New Roman"/>
              </w:rPr>
            </w:pPr>
            <w:r w:rsidRPr="00F31AC1">
              <w:rPr>
                <w:rFonts w:ascii="Times New Roman" w:hAnsi="Times New Roman" w:cs="Times New Roman"/>
              </w:rPr>
              <w:t>Board Usage</w:t>
            </w:r>
          </w:p>
        </w:tc>
        <w:tc>
          <w:tcPr>
            <w:tcW w:w="4621" w:type="dxa"/>
          </w:tcPr>
          <w:p w:rsidR="000635F6" w:rsidRPr="00F31AC1" w:rsidRDefault="000635F6" w:rsidP="00F31AC1">
            <w:pPr>
              <w:jc w:val="center"/>
              <w:rPr>
                <w:rFonts w:ascii="Times New Roman" w:hAnsi="Times New Roman" w:cs="Times New Roman"/>
              </w:rPr>
            </w:pPr>
            <w:r w:rsidRPr="00F31AC1">
              <w:rPr>
                <w:rFonts w:ascii="Times New Roman" w:hAnsi="Times New Roman" w:cs="Times New Roman"/>
              </w:rPr>
              <w:t>59 (&lt; 1%)</w:t>
            </w:r>
          </w:p>
        </w:tc>
      </w:tr>
    </w:tbl>
    <w:p w:rsidR="000635F6" w:rsidRDefault="000635F6">
      <w:pPr>
        <w:rPr>
          <w:rFonts w:ascii="Times New Roman" w:hAnsi="Times New Roman" w:cs="Times New Roman"/>
          <w:b/>
          <w:sz w:val="24"/>
          <w:szCs w:val="24"/>
        </w:rPr>
      </w:pPr>
      <w:r>
        <w:rPr>
          <w:rFonts w:ascii="Times New Roman" w:hAnsi="Times New Roman" w:cs="Times New Roman"/>
          <w:b/>
          <w:sz w:val="24"/>
          <w:szCs w:val="24"/>
        </w:rPr>
        <w:br w:type="page"/>
      </w:r>
    </w:p>
    <w:p w:rsidR="000635F6" w:rsidRPr="004B1CA9" w:rsidRDefault="000635F6" w:rsidP="004B1CA9">
      <w:pPr>
        <w:spacing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ab/>
      </w:r>
      <w:r w:rsidR="007B0D36">
        <w:rPr>
          <w:rFonts w:ascii="Times New Roman" w:hAnsi="Times New Roman" w:cs="Times New Roman"/>
          <w:sz w:val="24"/>
          <w:szCs w:val="24"/>
        </w:rPr>
        <w:t>In the Figure 4.2.7</w:t>
      </w:r>
      <w:r w:rsidR="004B1CA9">
        <w:rPr>
          <w:rFonts w:ascii="Times New Roman" w:hAnsi="Times New Roman" w:cs="Times New Roman"/>
          <w:sz w:val="24"/>
          <w:szCs w:val="24"/>
        </w:rPr>
        <w:t xml:space="preserve"> shows the setup slack for Data Arrival Path and Data Required Path. The clock path of Data Required Path is 2.687ns and Data Arrival Path is 3.687ns. The result of </w:t>
      </w:r>
      <w:r w:rsidR="003179AC">
        <w:rPr>
          <w:rFonts w:ascii="Times New Roman" w:hAnsi="Times New Roman" w:cs="Times New Roman"/>
          <w:sz w:val="24"/>
          <w:szCs w:val="24"/>
        </w:rPr>
        <w:t xml:space="preserve">the </w:t>
      </w:r>
      <w:r w:rsidR="004B1CA9">
        <w:rPr>
          <w:rFonts w:ascii="Times New Roman" w:hAnsi="Times New Roman" w:cs="Times New Roman"/>
          <w:sz w:val="24"/>
          <w:szCs w:val="24"/>
        </w:rPr>
        <w:t>setu</w:t>
      </w:r>
      <w:r w:rsidR="007B0D36">
        <w:rPr>
          <w:rFonts w:ascii="Times New Roman" w:hAnsi="Times New Roman" w:cs="Times New Roman"/>
          <w:sz w:val="24"/>
          <w:szCs w:val="24"/>
        </w:rPr>
        <w:t>p slack waveform in Figure 4.2.8</w:t>
      </w:r>
      <w:r w:rsidR="004B1CA9">
        <w:rPr>
          <w:rFonts w:ascii="Times New Roman" w:hAnsi="Times New Roman" w:cs="Times New Roman"/>
          <w:sz w:val="24"/>
          <w:szCs w:val="24"/>
        </w:rPr>
        <w:t xml:space="preserve"> shows the data delay is 2.308ns. </w:t>
      </w:r>
    </w:p>
    <w:p w:rsidR="000635F6" w:rsidRDefault="000635F6" w:rsidP="00EE2FBC">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5731510" cy="4321035"/>
            <wp:effectExtent l="19050" t="0" r="2540" b="0"/>
            <wp:docPr id="27" name="Picture 11" descr="C:\Users\Feng\Desktop\Final FYP Folder\hidden\data pat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ng\Desktop\Final FYP Folder\hidden\data path.tif"/>
                    <pic:cNvPicPr>
                      <a:picLocks noChangeAspect="1" noChangeArrowheads="1"/>
                    </pic:cNvPicPr>
                  </pic:nvPicPr>
                  <pic:blipFill>
                    <a:blip r:embed="rId45"/>
                    <a:srcRect/>
                    <a:stretch>
                      <a:fillRect/>
                    </a:stretch>
                  </pic:blipFill>
                  <pic:spPr bwMode="auto">
                    <a:xfrm>
                      <a:off x="0" y="0"/>
                      <a:ext cx="5731510" cy="4321035"/>
                    </a:xfrm>
                    <a:prstGeom prst="rect">
                      <a:avLst/>
                    </a:prstGeom>
                    <a:noFill/>
                    <a:ln w="9525">
                      <a:noFill/>
                      <a:miter lim="800000"/>
                      <a:headEnd/>
                      <a:tailEnd/>
                    </a:ln>
                  </pic:spPr>
                </pic:pic>
              </a:graphicData>
            </a:graphic>
          </wp:inline>
        </w:drawing>
      </w:r>
      <w:r w:rsidR="007B0D36">
        <w:rPr>
          <w:rFonts w:ascii="Times New Roman" w:hAnsi="Times New Roman" w:cs="Times New Roman"/>
          <w:sz w:val="24"/>
          <w:szCs w:val="24"/>
        </w:rPr>
        <w:t>Figure 4.5.7</w:t>
      </w:r>
      <w:r w:rsidR="003179AC">
        <w:rPr>
          <w:rFonts w:ascii="Times New Roman" w:hAnsi="Times New Roman" w:cs="Times New Roman"/>
          <w:sz w:val="24"/>
          <w:szCs w:val="24"/>
        </w:rPr>
        <w:t>:</w:t>
      </w:r>
      <w:ins w:id="910" w:author="User" w:date="2016-01-13T22:10:00Z">
        <w:r w:rsidR="0052545F">
          <w:rPr>
            <w:rFonts w:ascii="Times New Roman" w:hAnsi="Times New Roman" w:cs="Times New Roman"/>
            <w:sz w:val="24"/>
            <w:szCs w:val="24"/>
          </w:rPr>
          <w:t xml:space="preserve"> </w:t>
        </w:r>
      </w:ins>
      <w:r w:rsidR="003179AC">
        <w:rPr>
          <w:rFonts w:ascii="Times New Roman" w:hAnsi="Times New Roman" w:cs="Times New Roman"/>
          <w:sz w:val="24"/>
          <w:szCs w:val="24"/>
        </w:rPr>
        <w:t>Timing Analysis for the Datapath of the Hidden Layer Block</w:t>
      </w:r>
    </w:p>
    <w:p w:rsidR="000635F6" w:rsidRDefault="000635F6">
      <w:pPr>
        <w:rPr>
          <w:rFonts w:ascii="Times New Roman" w:hAnsi="Times New Roman" w:cs="Times New Roman"/>
          <w:b/>
          <w:sz w:val="24"/>
          <w:szCs w:val="24"/>
        </w:rPr>
      </w:pPr>
    </w:p>
    <w:p w:rsidR="000635F6" w:rsidRDefault="000635F6">
      <w:pPr>
        <w:rPr>
          <w:rFonts w:ascii="Times New Roman" w:hAnsi="Times New Roman" w:cs="Times New Roman"/>
          <w:b/>
          <w:sz w:val="24"/>
          <w:szCs w:val="24"/>
        </w:rPr>
        <w:sectPr w:rsidR="000635F6" w:rsidSect="00611963">
          <w:pgSz w:w="11906" w:h="16838"/>
          <w:pgMar w:top="1440" w:right="1440" w:bottom="1440" w:left="1440" w:header="708" w:footer="708" w:gutter="0"/>
          <w:cols w:space="708"/>
          <w:docGrid w:linePitch="360"/>
        </w:sectPr>
      </w:pPr>
    </w:p>
    <w:p w:rsidR="004B1CA9" w:rsidRDefault="004B1CA9">
      <w:pPr>
        <w:rPr>
          <w:rFonts w:ascii="Times New Roman" w:hAnsi="Times New Roman" w:cs="Times New Roman"/>
          <w:b/>
          <w:noProof/>
          <w:sz w:val="24"/>
          <w:szCs w:val="24"/>
        </w:rPr>
      </w:pPr>
    </w:p>
    <w:p w:rsidR="004B1CA9" w:rsidRDefault="004B1CA9">
      <w:pPr>
        <w:rPr>
          <w:rFonts w:ascii="Times New Roman" w:hAnsi="Times New Roman" w:cs="Times New Roman"/>
          <w:b/>
          <w:noProof/>
          <w:sz w:val="24"/>
          <w:szCs w:val="24"/>
        </w:rPr>
      </w:pPr>
    </w:p>
    <w:p w:rsidR="000635F6" w:rsidRDefault="000635F6" w:rsidP="00EE2FBC">
      <w:pPr>
        <w:spacing w:line="480" w:lineRule="auto"/>
        <w:jc w:val="center"/>
        <w:rPr>
          <w:rFonts w:ascii="Times New Roman" w:hAnsi="Times New Roman" w:cs="Times New Roman"/>
          <w:b/>
          <w:sz w:val="24"/>
          <w:szCs w:val="24"/>
        </w:rPr>
        <w:sectPr w:rsidR="000635F6" w:rsidSect="000635F6">
          <w:pgSz w:w="16838" w:h="11906" w:orient="landscape"/>
          <w:pgMar w:top="1440" w:right="1440" w:bottom="1440" w:left="1440" w:header="708" w:footer="708" w:gutter="0"/>
          <w:cols w:space="708"/>
          <w:docGrid w:linePitch="360"/>
        </w:sectPr>
      </w:pPr>
      <w:r>
        <w:rPr>
          <w:rFonts w:ascii="Times New Roman" w:hAnsi="Times New Roman" w:cs="Times New Roman"/>
          <w:b/>
          <w:noProof/>
          <w:sz w:val="24"/>
          <w:szCs w:val="24"/>
          <w:lang w:eastAsia="en-MY"/>
        </w:rPr>
        <w:drawing>
          <wp:inline distT="0" distB="0" distL="0" distR="0">
            <wp:extent cx="8863330" cy="4222487"/>
            <wp:effectExtent l="19050" t="0" r="0" b="0"/>
            <wp:docPr id="36" name="Picture 14" descr="C:\Users\Feng\Desktop\Final FYP Folder\hidden\setup slack wav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ng\Desktop\Final FYP Folder\hidden\setup slack wave.tif"/>
                    <pic:cNvPicPr>
                      <a:picLocks noChangeAspect="1" noChangeArrowheads="1"/>
                    </pic:cNvPicPr>
                  </pic:nvPicPr>
                  <pic:blipFill>
                    <a:blip r:embed="rId46"/>
                    <a:srcRect/>
                    <a:stretch>
                      <a:fillRect/>
                    </a:stretch>
                  </pic:blipFill>
                  <pic:spPr bwMode="auto">
                    <a:xfrm>
                      <a:off x="0" y="0"/>
                      <a:ext cx="8863330" cy="4222487"/>
                    </a:xfrm>
                    <a:prstGeom prst="rect">
                      <a:avLst/>
                    </a:prstGeom>
                    <a:noFill/>
                    <a:ln w="9525">
                      <a:noFill/>
                      <a:miter lim="800000"/>
                      <a:headEnd/>
                      <a:tailEnd/>
                    </a:ln>
                  </pic:spPr>
                </pic:pic>
              </a:graphicData>
            </a:graphic>
          </wp:inline>
        </w:drawing>
      </w:r>
      <w:r w:rsidR="007B0D36">
        <w:rPr>
          <w:rFonts w:ascii="Times New Roman" w:hAnsi="Times New Roman" w:cs="Times New Roman"/>
          <w:sz w:val="24"/>
          <w:szCs w:val="24"/>
        </w:rPr>
        <w:t>Figure 4.2.8</w:t>
      </w:r>
      <w:r w:rsidR="004B1CA9" w:rsidRPr="003179AC">
        <w:rPr>
          <w:rFonts w:ascii="Times New Roman" w:hAnsi="Times New Roman" w:cs="Times New Roman"/>
          <w:sz w:val="24"/>
          <w:szCs w:val="24"/>
        </w:rPr>
        <w:t xml:space="preserve">: </w:t>
      </w:r>
      <w:r w:rsidR="003179AC">
        <w:rPr>
          <w:rFonts w:ascii="Times New Roman" w:hAnsi="Times New Roman" w:cs="Times New Roman"/>
          <w:sz w:val="24"/>
          <w:szCs w:val="24"/>
        </w:rPr>
        <w:t xml:space="preserve">Timing </w:t>
      </w:r>
      <w:r w:rsidR="004B1CA9" w:rsidRPr="003179AC">
        <w:rPr>
          <w:rFonts w:ascii="Times New Roman" w:hAnsi="Times New Roman" w:cs="Times New Roman"/>
          <w:sz w:val="24"/>
          <w:szCs w:val="24"/>
        </w:rPr>
        <w:t xml:space="preserve">Waveform of </w:t>
      </w:r>
      <w:r w:rsidR="003179AC">
        <w:rPr>
          <w:rFonts w:ascii="Times New Roman" w:hAnsi="Times New Roman" w:cs="Times New Roman"/>
          <w:sz w:val="24"/>
          <w:szCs w:val="24"/>
        </w:rPr>
        <w:t xml:space="preserve">the </w:t>
      </w:r>
      <w:r w:rsidR="004B1CA9" w:rsidRPr="003179AC">
        <w:rPr>
          <w:rFonts w:ascii="Times New Roman" w:hAnsi="Times New Roman" w:cs="Times New Roman"/>
          <w:sz w:val="24"/>
          <w:szCs w:val="24"/>
        </w:rPr>
        <w:t>Hidden Layer Block</w:t>
      </w:r>
      <w:r>
        <w:rPr>
          <w:rFonts w:ascii="Times New Roman" w:hAnsi="Times New Roman" w:cs="Times New Roman"/>
          <w:b/>
          <w:sz w:val="24"/>
          <w:szCs w:val="24"/>
        </w:rPr>
        <w:br w:type="page"/>
      </w:r>
    </w:p>
    <w:p w:rsidR="00437426" w:rsidRPr="00634891" w:rsidRDefault="00437426" w:rsidP="00634891">
      <w:pPr>
        <w:pStyle w:val="Heading3"/>
        <w:spacing w:before="0" w:after="240" w:line="480" w:lineRule="auto"/>
        <w:rPr>
          <w:rFonts w:ascii="Times New Roman" w:hAnsi="Times New Roman" w:cs="Times New Roman"/>
          <w:color w:val="auto"/>
          <w:sz w:val="24"/>
          <w:szCs w:val="24"/>
        </w:rPr>
      </w:pPr>
      <w:bookmarkStart w:id="911" w:name="_Toc440455520"/>
      <w:bookmarkStart w:id="912" w:name="_Toc440455955"/>
      <w:r w:rsidRPr="00634891">
        <w:rPr>
          <w:rFonts w:ascii="Times New Roman" w:hAnsi="Times New Roman" w:cs="Times New Roman"/>
          <w:color w:val="auto"/>
          <w:sz w:val="24"/>
          <w:szCs w:val="24"/>
        </w:rPr>
        <w:lastRenderedPageBreak/>
        <w:t>4.3 Weight Optimization</w:t>
      </w:r>
      <w:bookmarkEnd w:id="911"/>
      <w:bookmarkEnd w:id="912"/>
    </w:p>
    <w:p w:rsidR="0052545F" w:rsidRDefault="00495C5D" w:rsidP="0052545F">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sidR="00545621">
        <w:rPr>
          <w:rFonts w:ascii="Times New Roman" w:hAnsi="Times New Roman" w:cs="Times New Roman"/>
          <w:sz w:val="24"/>
          <w:szCs w:val="24"/>
        </w:rPr>
        <w:t xml:space="preserve">The </w:t>
      </w:r>
      <w:del w:id="913" w:author="User" w:date="2016-01-13T22:10:00Z">
        <w:r w:rsidR="00545621" w:rsidDel="0052545F">
          <w:rPr>
            <w:rFonts w:ascii="Times New Roman" w:hAnsi="Times New Roman" w:cs="Times New Roman"/>
            <w:sz w:val="24"/>
            <w:szCs w:val="24"/>
          </w:rPr>
          <w:delText xml:space="preserve">results </w:delText>
        </w:r>
      </w:del>
      <w:ins w:id="914" w:author="User" w:date="2016-01-13T22:10:00Z">
        <w:r w:rsidR="0052545F">
          <w:rPr>
            <w:rFonts w:ascii="Times New Roman" w:hAnsi="Times New Roman" w:cs="Times New Roman"/>
            <w:sz w:val="24"/>
            <w:szCs w:val="24"/>
          </w:rPr>
          <w:t xml:space="preserve">result </w:t>
        </w:r>
      </w:ins>
      <w:r w:rsidR="00545621">
        <w:rPr>
          <w:rFonts w:ascii="Times New Roman" w:hAnsi="Times New Roman" w:cs="Times New Roman"/>
          <w:sz w:val="24"/>
          <w:szCs w:val="24"/>
        </w:rPr>
        <w:t>in Figure 4.3.1</w:t>
      </w:r>
      <w:r>
        <w:rPr>
          <w:rFonts w:ascii="Times New Roman" w:hAnsi="Times New Roman" w:cs="Times New Roman"/>
          <w:sz w:val="24"/>
          <w:szCs w:val="24"/>
        </w:rPr>
        <w:t xml:space="preserve"> shows the </w:t>
      </w:r>
      <w:r w:rsidR="00F12C8A" w:rsidRPr="00C312B3">
        <w:rPr>
          <w:rFonts w:ascii="Times New Roman" w:hAnsi="Times New Roman" w:cs="Times New Roman"/>
          <w:i/>
          <w:sz w:val="24"/>
          <w:szCs w:val="24"/>
        </w:rPr>
        <w:t>updatedN</w:t>
      </w:r>
      <w:r w:rsidRPr="00C312B3">
        <w:rPr>
          <w:rFonts w:ascii="Times New Roman" w:hAnsi="Times New Roman" w:cs="Times New Roman"/>
          <w:i/>
          <w:sz w:val="24"/>
          <w:szCs w:val="24"/>
        </w:rPr>
        <w:t>etwork</w:t>
      </w:r>
      <w:r>
        <w:rPr>
          <w:rFonts w:ascii="Times New Roman" w:hAnsi="Times New Roman" w:cs="Times New Roman"/>
          <w:sz w:val="24"/>
          <w:szCs w:val="24"/>
        </w:rPr>
        <w:t xml:space="preserve"> array </w:t>
      </w:r>
      <w:r w:rsidR="00F12C8A">
        <w:rPr>
          <w:rFonts w:ascii="Times New Roman" w:hAnsi="Times New Roman" w:cs="Times New Roman"/>
          <w:sz w:val="24"/>
          <w:szCs w:val="24"/>
        </w:rPr>
        <w:t>before the neuron weight and neighbor weight get</w:t>
      </w:r>
      <w:r w:rsidR="00C312B3">
        <w:rPr>
          <w:rFonts w:ascii="Times New Roman" w:hAnsi="Times New Roman" w:cs="Times New Roman"/>
          <w:sz w:val="24"/>
          <w:szCs w:val="24"/>
        </w:rPr>
        <w:t>s</w:t>
      </w:r>
      <w:r w:rsidR="00F12C8A">
        <w:rPr>
          <w:rFonts w:ascii="Times New Roman" w:hAnsi="Times New Roman" w:cs="Times New Roman"/>
          <w:sz w:val="24"/>
          <w:szCs w:val="24"/>
        </w:rPr>
        <w:t xml:space="preserve"> update</w:t>
      </w:r>
      <w:r w:rsidR="00C312B3">
        <w:rPr>
          <w:rFonts w:ascii="Times New Roman" w:hAnsi="Times New Roman" w:cs="Times New Roman"/>
          <w:sz w:val="24"/>
          <w:szCs w:val="24"/>
        </w:rPr>
        <w:t>d</w:t>
      </w:r>
      <w:r w:rsidR="00F12C8A">
        <w:rPr>
          <w:rFonts w:ascii="Times New Roman" w:hAnsi="Times New Roman" w:cs="Times New Roman"/>
          <w:sz w:val="24"/>
          <w:szCs w:val="24"/>
        </w:rPr>
        <w:t>. Before the neuron get</w:t>
      </w:r>
      <w:r w:rsidR="00C312B3">
        <w:rPr>
          <w:rFonts w:ascii="Times New Roman" w:hAnsi="Times New Roman" w:cs="Times New Roman"/>
          <w:sz w:val="24"/>
          <w:szCs w:val="24"/>
        </w:rPr>
        <w:t>s</w:t>
      </w:r>
      <w:r w:rsidR="00F12C8A">
        <w:rPr>
          <w:rFonts w:ascii="Times New Roman" w:hAnsi="Times New Roman" w:cs="Times New Roman"/>
          <w:sz w:val="24"/>
          <w:szCs w:val="24"/>
        </w:rPr>
        <w:t xml:space="preserve"> update, the selected neuron </w:t>
      </w:r>
      <w:r w:rsidR="00EF1E49">
        <w:rPr>
          <w:rFonts w:ascii="Times New Roman" w:hAnsi="Times New Roman" w:cs="Times New Roman"/>
          <w:sz w:val="24"/>
          <w:szCs w:val="24"/>
        </w:rPr>
        <w:t xml:space="preserve">weight </w:t>
      </w:r>
      <w:r w:rsidR="00F12C8A">
        <w:rPr>
          <w:rFonts w:ascii="Times New Roman" w:hAnsi="Times New Roman" w:cs="Times New Roman"/>
          <w:sz w:val="24"/>
          <w:szCs w:val="24"/>
        </w:rPr>
        <w:t xml:space="preserve">at </w:t>
      </w:r>
      <w:r w:rsidR="00C312B3">
        <w:rPr>
          <w:rFonts w:ascii="Times New Roman" w:hAnsi="Times New Roman" w:cs="Times New Roman"/>
          <w:sz w:val="24"/>
          <w:szCs w:val="24"/>
        </w:rPr>
        <w:t xml:space="preserve">location </w:t>
      </w:r>
      <w:r w:rsidR="00F12C8A">
        <w:rPr>
          <w:rFonts w:ascii="Times New Roman" w:hAnsi="Times New Roman" w:cs="Times New Roman"/>
          <w:sz w:val="24"/>
          <w:szCs w:val="24"/>
        </w:rPr>
        <w:t>(0, 1)</w:t>
      </w:r>
      <w:r w:rsidR="00EF1E49">
        <w:rPr>
          <w:rFonts w:ascii="Times New Roman" w:hAnsi="Times New Roman" w:cs="Times New Roman"/>
          <w:sz w:val="24"/>
          <w:szCs w:val="24"/>
        </w:rPr>
        <w:t xml:space="preserve"> and the neighbor weight at</w:t>
      </w:r>
      <w:r w:rsidR="00C312B3">
        <w:rPr>
          <w:rFonts w:ascii="Times New Roman" w:hAnsi="Times New Roman" w:cs="Times New Roman"/>
          <w:sz w:val="24"/>
          <w:szCs w:val="24"/>
        </w:rPr>
        <w:t xml:space="preserve"> location</w:t>
      </w:r>
      <w:r w:rsidR="00EF1E49">
        <w:rPr>
          <w:rFonts w:ascii="Times New Roman" w:hAnsi="Times New Roman" w:cs="Times New Roman"/>
          <w:sz w:val="24"/>
          <w:szCs w:val="24"/>
        </w:rPr>
        <w:t xml:space="preserve"> (0, 2) is "0"</w:t>
      </w:r>
      <w:r w:rsidR="00F12C8A">
        <w:rPr>
          <w:rFonts w:ascii="Times New Roman" w:hAnsi="Times New Roman" w:cs="Times New Roman"/>
          <w:sz w:val="24"/>
          <w:szCs w:val="24"/>
        </w:rPr>
        <w:t xml:space="preserve">. </w:t>
      </w:r>
      <w:r w:rsidR="00EF1E49">
        <w:rPr>
          <w:rFonts w:ascii="Times New Roman" w:hAnsi="Times New Roman" w:cs="Times New Roman"/>
          <w:sz w:val="24"/>
          <w:szCs w:val="24"/>
        </w:rPr>
        <w:t>After t</w:t>
      </w:r>
      <w:r w:rsidR="00F12C8A">
        <w:rPr>
          <w:rFonts w:ascii="Times New Roman" w:hAnsi="Times New Roman" w:cs="Times New Roman"/>
          <w:sz w:val="24"/>
          <w:szCs w:val="24"/>
        </w:rPr>
        <w:t xml:space="preserve">he </w:t>
      </w:r>
      <w:r w:rsidR="00EF1E49">
        <w:rPr>
          <w:rFonts w:ascii="Times New Roman" w:hAnsi="Times New Roman" w:cs="Times New Roman"/>
          <w:sz w:val="24"/>
          <w:szCs w:val="24"/>
        </w:rPr>
        <w:t xml:space="preserve">neuron </w:t>
      </w:r>
      <w:r w:rsidR="00C312B3">
        <w:rPr>
          <w:rFonts w:ascii="Times New Roman" w:hAnsi="Times New Roman" w:cs="Times New Roman"/>
          <w:sz w:val="24"/>
          <w:szCs w:val="24"/>
        </w:rPr>
        <w:t xml:space="preserve">gets </w:t>
      </w:r>
      <w:commentRangeStart w:id="915"/>
      <w:r w:rsidR="0052545F" w:rsidRPr="0052545F">
        <w:rPr>
          <w:rFonts w:ascii="Times New Roman" w:hAnsi="Times New Roman" w:cs="Times New Roman"/>
          <w:sz w:val="24"/>
          <w:szCs w:val="24"/>
          <w:highlight w:val="yellow"/>
        </w:rPr>
        <w:t>updated</w:t>
      </w:r>
      <w:commentRangeEnd w:id="915"/>
      <w:r w:rsidR="0052545F">
        <w:rPr>
          <w:rStyle w:val="CommentReference"/>
        </w:rPr>
        <w:commentReference w:id="915"/>
      </w:r>
      <w:r w:rsidR="0052545F" w:rsidRPr="0052545F">
        <w:rPr>
          <w:rFonts w:ascii="Times New Roman" w:hAnsi="Times New Roman" w:cs="Times New Roman"/>
          <w:sz w:val="24"/>
          <w:szCs w:val="24"/>
          <w:highlight w:val="yellow"/>
        </w:rPr>
        <w:t xml:space="preserve">, the winner of the weight will be at location (2, 2) because it is preset to be tested. The neuron weight at (0, 1) and neighbor weight at (0, 2) will then be </w:t>
      </w:r>
      <w:del w:id="916" w:author="User" w:date="2016-01-13T22:11:00Z">
        <w:r w:rsidR="0052545F" w:rsidRPr="0052545F" w:rsidDel="0052545F">
          <w:rPr>
            <w:rFonts w:ascii="Times New Roman" w:hAnsi="Times New Roman" w:cs="Times New Roman"/>
            <w:sz w:val="24"/>
            <w:szCs w:val="24"/>
            <w:highlight w:val="yellow"/>
          </w:rPr>
          <w:delText xml:space="preserve"> </w:delText>
        </w:r>
      </w:del>
      <w:r w:rsidR="0052545F" w:rsidRPr="0052545F">
        <w:rPr>
          <w:rFonts w:ascii="Times New Roman" w:hAnsi="Times New Roman" w:cs="Times New Roman"/>
          <w:sz w:val="24"/>
          <w:szCs w:val="24"/>
          <w:highlight w:val="yellow"/>
        </w:rPr>
        <w:t xml:space="preserve">updated to the value </w:t>
      </w:r>
      <w:ins w:id="917" w:author="User" w:date="2016-01-13T22:12:00Z">
        <w:r w:rsidR="0052545F">
          <w:rPr>
            <w:rFonts w:ascii="Times New Roman" w:hAnsi="Times New Roman" w:cs="Times New Roman"/>
            <w:sz w:val="24"/>
            <w:szCs w:val="24"/>
            <w:highlight w:val="yellow"/>
          </w:rPr>
          <w:t xml:space="preserve">of </w:t>
        </w:r>
      </w:ins>
      <w:r w:rsidR="0052545F" w:rsidRPr="0052545F">
        <w:rPr>
          <w:rFonts w:ascii="Times New Roman" w:hAnsi="Times New Roman" w:cs="Times New Roman"/>
          <w:sz w:val="24"/>
          <w:szCs w:val="24"/>
          <w:highlight w:val="yellow"/>
        </w:rPr>
        <w:t>"1" as indicated in Figure 4.3.2.  Other than that, the neuron weight at (2, 2) and neighbor weight at (2, 3) becomes "0". This indicates that the neuron</w:t>
      </w:r>
      <w:ins w:id="918" w:author="User" w:date="2016-01-13T22:12:00Z">
        <w:r w:rsidR="0052545F">
          <w:rPr>
            <w:rFonts w:ascii="Times New Roman" w:hAnsi="Times New Roman" w:cs="Times New Roman"/>
            <w:sz w:val="24"/>
            <w:szCs w:val="24"/>
            <w:highlight w:val="yellow"/>
          </w:rPr>
          <w:t>s</w:t>
        </w:r>
      </w:ins>
      <w:r w:rsidR="0052545F" w:rsidRPr="0052545F">
        <w:rPr>
          <w:rFonts w:ascii="Times New Roman" w:hAnsi="Times New Roman" w:cs="Times New Roman"/>
          <w:sz w:val="24"/>
          <w:szCs w:val="24"/>
          <w:highlight w:val="yellow"/>
        </w:rPr>
        <w:t xml:space="preserve"> were successfully updated.</w:t>
      </w:r>
    </w:p>
    <w:p w:rsidR="00F11505" w:rsidRPr="00495C5D" w:rsidRDefault="00F11505" w:rsidP="00634891">
      <w:pPr>
        <w:spacing w:after="240" w:line="480" w:lineRule="auto"/>
        <w:jc w:val="both"/>
        <w:rPr>
          <w:rFonts w:ascii="Times New Roman" w:hAnsi="Times New Roman" w:cs="Times New Roman"/>
          <w:sz w:val="24"/>
          <w:szCs w:val="24"/>
        </w:rPr>
      </w:pPr>
    </w:p>
    <w:p w:rsidR="00F11505" w:rsidRDefault="00495C5D" w:rsidP="007B0D36">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3391535" cy="3455670"/>
            <wp:effectExtent l="19050" t="0" r="0" b="0"/>
            <wp:docPr id="57" name="Picture 11" descr="C:\Users\Feng\Desktop\Final FYP Folder\weight\befor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ng\Desktop\Final FYP Folder\weight\before.tif"/>
                    <pic:cNvPicPr>
                      <a:picLocks noChangeAspect="1" noChangeArrowheads="1"/>
                    </pic:cNvPicPr>
                  </pic:nvPicPr>
                  <pic:blipFill>
                    <a:blip r:embed="rId47"/>
                    <a:srcRect/>
                    <a:stretch>
                      <a:fillRect/>
                    </a:stretch>
                  </pic:blipFill>
                  <pic:spPr bwMode="auto">
                    <a:xfrm>
                      <a:off x="0" y="0"/>
                      <a:ext cx="3391535" cy="3455670"/>
                    </a:xfrm>
                    <a:prstGeom prst="rect">
                      <a:avLst/>
                    </a:prstGeom>
                    <a:noFill/>
                    <a:ln w="9525">
                      <a:noFill/>
                      <a:miter lim="800000"/>
                      <a:headEnd/>
                      <a:tailEnd/>
                    </a:ln>
                  </pic:spPr>
                </pic:pic>
              </a:graphicData>
            </a:graphic>
          </wp:inline>
        </w:drawing>
      </w:r>
    </w:p>
    <w:p w:rsidR="00F11505" w:rsidRPr="00C312B3" w:rsidRDefault="00545621" w:rsidP="00495C5D">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4.3.1</w:t>
      </w:r>
      <w:r w:rsidR="00F11505" w:rsidRPr="00C312B3">
        <w:rPr>
          <w:rFonts w:ascii="Times New Roman" w:hAnsi="Times New Roman" w:cs="Times New Roman"/>
          <w:sz w:val="24"/>
          <w:szCs w:val="24"/>
        </w:rPr>
        <w:t>: Result</w:t>
      </w:r>
      <w:r w:rsidR="00C312B3">
        <w:rPr>
          <w:rFonts w:ascii="Times New Roman" w:hAnsi="Times New Roman" w:cs="Times New Roman"/>
          <w:sz w:val="24"/>
          <w:szCs w:val="24"/>
        </w:rPr>
        <w:t xml:space="preserve"> of Weight Optimization before U</w:t>
      </w:r>
      <w:r w:rsidR="00F11505" w:rsidRPr="00C312B3">
        <w:rPr>
          <w:rFonts w:ascii="Times New Roman" w:hAnsi="Times New Roman" w:cs="Times New Roman"/>
          <w:sz w:val="24"/>
          <w:szCs w:val="24"/>
        </w:rPr>
        <w:t>pdate</w:t>
      </w:r>
    </w:p>
    <w:p w:rsidR="00EF1E49" w:rsidRPr="00F12C8A" w:rsidRDefault="00EF1E49" w:rsidP="00F12C8A">
      <w:pPr>
        <w:spacing w:line="480" w:lineRule="auto"/>
        <w:jc w:val="both"/>
        <w:rPr>
          <w:rFonts w:ascii="Times New Roman" w:hAnsi="Times New Roman" w:cs="Times New Roman"/>
          <w:sz w:val="24"/>
          <w:szCs w:val="24"/>
        </w:rPr>
      </w:pPr>
    </w:p>
    <w:p w:rsidR="00F11505" w:rsidRDefault="00495C5D" w:rsidP="00545621">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lastRenderedPageBreak/>
        <w:drawing>
          <wp:inline distT="0" distB="0" distL="0" distR="0">
            <wp:extent cx="3423920" cy="3519170"/>
            <wp:effectExtent l="19050" t="0" r="5080" b="0"/>
            <wp:docPr id="58" name="Picture 12" descr="C:\Users\Feng\Desktop\Final FYP Folder\weight\aft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ng\Desktop\Final FYP Folder\weight\after.tif"/>
                    <pic:cNvPicPr>
                      <a:picLocks noChangeAspect="1" noChangeArrowheads="1"/>
                    </pic:cNvPicPr>
                  </pic:nvPicPr>
                  <pic:blipFill>
                    <a:blip r:embed="rId48"/>
                    <a:srcRect/>
                    <a:stretch>
                      <a:fillRect/>
                    </a:stretch>
                  </pic:blipFill>
                  <pic:spPr bwMode="auto">
                    <a:xfrm>
                      <a:off x="0" y="0"/>
                      <a:ext cx="3423920" cy="3519170"/>
                    </a:xfrm>
                    <a:prstGeom prst="rect">
                      <a:avLst/>
                    </a:prstGeom>
                    <a:noFill/>
                    <a:ln w="9525">
                      <a:noFill/>
                      <a:miter lim="800000"/>
                      <a:headEnd/>
                      <a:tailEnd/>
                    </a:ln>
                  </pic:spPr>
                </pic:pic>
              </a:graphicData>
            </a:graphic>
          </wp:inline>
        </w:drawing>
      </w:r>
    </w:p>
    <w:p w:rsidR="00F11505" w:rsidRPr="00C312B3" w:rsidRDefault="00545621" w:rsidP="00EF1E49">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4.</w:t>
      </w:r>
      <w:r w:rsidR="00C312B3" w:rsidRPr="00C312B3">
        <w:rPr>
          <w:rFonts w:ascii="Times New Roman" w:hAnsi="Times New Roman" w:cs="Times New Roman"/>
          <w:sz w:val="24"/>
          <w:szCs w:val="24"/>
        </w:rPr>
        <w:t>3</w:t>
      </w:r>
      <w:r>
        <w:rPr>
          <w:rFonts w:ascii="Times New Roman" w:hAnsi="Times New Roman" w:cs="Times New Roman"/>
          <w:sz w:val="24"/>
          <w:szCs w:val="24"/>
        </w:rPr>
        <w:t>.2</w:t>
      </w:r>
      <w:r w:rsidR="00F11505" w:rsidRPr="00C312B3">
        <w:rPr>
          <w:rFonts w:ascii="Times New Roman" w:hAnsi="Times New Roman" w:cs="Times New Roman"/>
          <w:sz w:val="24"/>
          <w:szCs w:val="24"/>
        </w:rPr>
        <w:t>: Resul</w:t>
      </w:r>
      <w:r w:rsidR="00C312B3">
        <w:rPr>
          <w:rFonts w:ascii="Times New Roman" w:hAnsi="Times New Roman" w:cs="Times New Roman"/>
          <w:sz w:val="24"/>
          <w:szCs w:val="24"/>
        </w:rPr>
        <w:t>t of Weight Optimization after U</w:t>
      </w:r>
      <w:r w:rsidR="00F11505" w:rsidRPr="00C312B3">
        <w:rPr>
          <w:rFonts w:ascii="Times New Roman" w:hAnsi="Times New Roman" w:cs="Times New Roman"/>
          <w:sz w:val="24"/>
          <w:szCs w:val="24"/>
        </w:rPr>
        <w:t>pdate</w:t>
      </w:r>
    </w:p>
    <w:p w:rsidR="00F11505" w:rsidRPr="00495C5D" w:rsidRDefault="003B310B" w:rsidP="009823F6">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545621">
        <w:rPr>
          <w:rFonts w:ascii="Times New Roman" w:hAnsi="Times New Roman" w:cs="Times New Roman"/>
          <w:sz w:val="24"/>
          <w:szCs w:val="24"/>
        </w:rPr>
        <w:t>In the Table 4.3</w:t>
      </w:r>
      <w:r w:rsidR="009823F6">
        <w:rPr>
          <w:rFonts w:ascii="Times New Roman" w:hAnsi="Times New Roman" w:cs="Times New Roman"/>
          <w:sz w:val="24"/>
          <w:szCs w:val="24"/>
        </w:rPr>
        <w:t xml:space="preserve"> shows the comparison of usage for Conventional and SOM. The improvement on the Conventional is to reduce the board usage from </w:t>
      </w:r>
      <w:r w:rsidR="003C7FC3">
        <w:rPr>
          <w:rFonts w:ascii="Times New Roman" w:hAnsi="Times New Roman" w:cs="Times New Roman"/>
          <w:sz w:val="24"/>
          <w:szCs w:val="24"/>
        </w:rPr>
        <w:t>8281</w:t>
      </w:r>
      <w:r w:rsidR="009823F6">
        <w:rPr>
          <w:rFonts w:ascii="Times New Roman" w:hAnsi="Times New Roman" w:cs="Times New Roman"/>
          <w:sz w:val="24"/>
          <w:szCs w:val="24"/>
        </w:rPr>
        <w:t xml:space="preserve"> logic elements to </w:t>
      </w:r>
      <w:r w:rsidR="003C7FC3">
        <w:rPr>
          <w:rFonts w:ascii="Times New Roman" w:hAnsi="Times New Roman" w:cs="Times New Roman"/>
          <w:sz w:val="24"/>
          <w:szCs w:val="24"/>
        </w:rPr>
        <w:t>7043</w:t>
      </w:r>
      <w:r w:rsidR="009823F6">
        <w:rPr>
          <w:rFonts w:ascii="Times New Roman" w:hAnsi="Times New Roman" w:cs="Times New Roman"/>
          <w:sz w:val="24"/>
          <w:szCs w:val="24"/>
        </w:rPr>
        <w:t xml:space="preserve"> logic elements that save </w:t>
      </w:r>
      <w:r w:rsidR="003C7FC3">
        <w:rPr>
          <w:rFonts w:ascii="Times New Roman" w:hAnsi="Times New Roman" w:cs="Times New Roman"/>
          <w:sz w:val="24"/>
          <w:szCs w:val="24"/>
        </w:rPr>
        <w:t>1238</w:t>
      </w:r>
      <w:r w:rsidR="009823F6">
        <w:rPr>
          <w:rFonts w:ascii="Times New Roman" w:hAnsi="Times New Roman" w:cs="Times New Roman"/>
          <w:sz w:val="24"/>
          <w:szCs w:val="24"/>
        </w:rPr>
        <w:t xml:space="preserve"> logic elements. </w:t>
      </w:r>
      <w:r w:rsidR="004507BF">
        <w:rPr>
          <w:rFonts w:ascii="Times New Roman" w:hAnsi="Times New Roman" w:cs="Times New Roman"/>
          <w:sz w:val="24"/>
          <w:szCs w:val="24"/>
        </w:rPr>
        <w:t>Other than that,</w:t>
      </w:r>
      <w:r w:rsidR="009823F6">
        <w:rPr>
          <w:rFonts w:ascii="Times New Roman" w:hAnsi="Times New Roman" w:cs="Times New Roman"/>
          <w:sz w:val="24"/>
          <w:szCs w:val="24"/>
        </w:rPr>
        <w:t xml:space="preserve"> the total pins used </w:t>
      </w:r>
      <w:r w:rsidR="004507BF">
        <w:rPr>
          <w:rFonts w:ascii="Times New Roman" w:hAnsi="Times New Roman" w:cs="Times New Roman"/>
          <w:sz w:val="24"/>
          <w:szCs w:val="24"/>
        </w:rPr>
        <w:t>are reduced from</w:t>
      </w:r>
      <w:r w:rsidR="009823F6">
        <w:rPr>
          <w:rFonts w:ascii="Times New Roman" w:hAnsi="Times New Roman" w:cs="Times New Roman"/>
          <w:sz w:val="24"/>
          <w:szCs w:val="24"/>
        </w:rPr>
        <w:t xml:space="preserve"> 225 to 2</w:t>
      </w:r>
      <w:r w:rsidR="003C7FC3">
        <w:rPr>
          <w:rFonts w:ascii="Times New Roman" w:hAnsi="Times New Roman" w:cs="Times New Roman"/>
          <w:sz w:val="24"/>
          <w:szCs w:val="24"/>
        </w:rPr>
        <w:t>20</w:t>
      </w:r>
      <w:r w:rsidR="009823F6">
        <w:rPr>
          <w:rFonts w:ascii="Times New Roman" w:hAnsi="Times New Roman" w:cs="Times New Roman"/>
          <w:sz w:val="24"/>
          <w:szCs w:val="24"/>
        </w:rPr>
        <w:t xml:space="preserve">. </w:t>
      </w:r>
      <w:r w:rsidR="004507BF">
        <w:rPr>
          <w:rFonts w:ascii="Times New Roman" w:hAnsi="Times New Roman" w:cs="Times New Roman"/>
          <w:sz w:val="24"/>
          <w:szCs w:val="24"/>
        </w:rPr>
        <w:t>U</w:t>
      </w:r>
      <w:r w:rsidR="00A33231" w:rsidRPr="00A33231">
        <w:rPr>
          <w:rFonts w:ascii="Times New Roman" w:hAnsi="Times New Roman" w:cs="Times New Roman"/>
          <w:sz w:val="24"/>
          <w:szCs w:val="24"/>
        </w:rPr>
        <w:t>nfortunately</w:t>
      </w:r>
      <w:r w:rsidR="009823F6">
        <w:rPr>
          <w:rFonts w:ascii="Times New Roman" w:hAnsi="Times New Roman" w:cs="Times New Roman"/>
          <w:sz w:val="24"/>
          <w:szCs w:val="24"/>
        </w:rPr>
        <w:t xml:space="preserve">, the power dissipation </w:t>
      </w:r>
      <w:r w:rsidR="004507BF">
        <w:rPr>
          <w:rFonts w:ascii="Times New Roman" w:hAnsi="Times New Roman" w:cs="Times New Roman"/>
          <w:sz w:val="24"/>
          <w:szCs w:val="24"/>
        </w:rPr>
        <w:t>increase 0.03mW from 135.95mW to 135.98</w:t>
      </w:r>
      <w:r w:rsidR="009823F6">
        <w:rPr>
          <w:rFonts w:ascii="Times New Roman" w:hAnsi="Times New Roman" w:cs="Times New Roman"/>
          <w:sz w:val="24"/>
          <w:szCs w:val="24"/>
        </w:rPr>
        <w:t xml:space="preserve">mW. For the LUT usage, the 4 input function for Conventional is </w:t>
      </w:r>
      <w:r w:rsidR="004507BF">
        <w:rPr>
          <w:rFonts w:ascii="Times New Roman" w:hAnsi="Times New Roman" w:cs="Times New Roman"/>
          <w:sz w:val="24"/>
          <w:szCs w:val="24"/>
        </w:rPr>
        <w:t>5888</w:t>
      </w:r>
      <w:r w:rsidR="009823F6">
        <w:rPr>
          <w:rFonts w:ascii="Times New Roman" w:hAnsi="Times New Roman" w:cs="Times New Roman"/>
          <w:sz w:val="24"/>
          <w:szCs w:val="24"/>
        </w:rPr>
        <w:t xml:space="preserve"> units and 3 input function is </w:t>
      </w:r>
      <w:r w:rsidR="004507BF">
        <w:rPr>
          <w:rFonts w:ascii="Times New Roman" w:hAnsi="Times New Roman" w:cs="Times New Roman"/>
          <w:sz w:val="24"/>
          <w:szCs w:val="24"/>
        </w:rPr>
        <w:t>1539</w:t>
      </w:r>
      <w:r w:rsidR="009823F6">
        <w:rPr>
          <w:rFonts w:ascii="Times New Roman" w:hAnsi="Times New Roman" w:cs="Times New Roman"/>
          <w:sz w:val="24"/>
          <w:szCs w:val="24"/>
        </w:rPr>
        <w:t xml:space="preserve"> units </w:t>
      </w:r>
      <w:r w:rsidR="004507BF">
        <w:rPr>
          <w:rFonts w:ascii="Times New Roman" w:hAnsi="Times New Roman" w:cs="Times New Roman"/>
          <w:sz w:val="24"/>
          <w:szCs w:val="24"/>
        </w:rPr>
        <w:t xml:space="preserve">and lastly for the </w:t>
      </w:r>
      <w:r w:rsidR="00C312B3" w:rsidRPr="00551CDF">
        <w:rPr>
          <w:rFonts w:ascii="Times New Roman" w:hAnsi="Times New Roman" w:cs="Times New Roman"/>
          <w:sz w:val="24"/>
          <w:szCs w:val="24"/>
        </w:rPr>
        <w:t>≤</w:t>
      </w:r>
      <w:r w:rsidR="004507BF">
        <w:rPr>
          <w:rFonts w:ascii="Times New Roman" w:hAnsi="Times New Roman" w:cs="Times New Roman"/>
          <w:sz w:val="24"/>
          <w:szCs w:val="24"/>
        </w:rPr>
        <w:t xml:space="preserve">2 input function is 758. In SOM, the 4 input function reduced to 5435 units, 3 input function reduced to 1443 units and the </w:t>
      </w:r>
      <w:r w:rsidR="00C312B3" w:rsidRPr="00551CDF">
        <w:rPr>
          <w:rFonts w:ascii="Times New Roman" w:hAnsi="Times New Roman" w:cs="Times New Roman"/>
          <w:sz w:val="24"/>
          <w:szCs w:val="24"/>
        </w:rPr>
        <w:t>≤</w:t>
      </w:r>
      <w:r w:rsidR="004507BF">
        <w:rPr>
          <w:rFonts w:ascii="Times New Roman" w:hAnsi="Times New Roman" w:cs="Times New Roman"/>
          <w:sz w:val="24"/>
          <w:szCs w:val="24"/>
        </w:rPr>
        <w:t xml:space="preserve"> 2 input function reduced to 439 units. The speed is slower compare to the Conventional because SOM used more clock than the Conventional. Also, the area of this block </w:t>
      </w:r>
      <w:ins w:id="919" w:author="User" w:date="2016-01-13T22:12:00Z">
        <w:r w:rsidR="0052545F">
          <w:rPr>
            <w:rFonts w:ascii="Times New Roman" w:hAnsi="Times New Roman" w:cs="Times New Roman"/>
            <w:sz w:val="24"/>
            <w:szCs w:val="24"/>
          </w:rPr>
          <w:t xml:space="preserve">is </w:t>
        </w:r>
      </w:ins>
      <w:r w:rsidR="004507BF">
        <w:rPr>
          <w:rFonts w:ascii="Times New Roman" w:hAnsi="Times New Roman" w:cs="Times New Roman"/>
          <w:sz w:val="24"/>
          <w:szCs w:val="24"/>
        </w:rPr>
        <w:t xml:space="preserve">lesser than the </w:t>
      </w:r>
      <w:del w:id="920" w:author="User" w:date="2016-01-13T22:12:00Z">
        <w:r w:rsidR="004507BF" w:rsidDel="0052545F">
          <w:rPr>
            <w:rFonts w:ascii="Times New Roman" w:hAnsi="Times New Roman" w:cs="Times New Roman"/>
            <w:sz w:val="24"/>
            <w:szCs w:val="24"/>
          </w:rPr>
          <w:delText>Conventional</w:delText>
        </w:r>
      </w:del>
      <w:ins w:id="921" w:author="User" w:date="2016-01-13T22:12:00Z">
        <w:r w:rsidR="0052545F">
          <w:rPr>
            <w:rFonts w:ascii="Times New Roman" w:hAnsi="Times New Roman" w:cs="Times New Roman"/>
            <w:sz w:val="24"/>
            <w:szCs w:val="24"/>
          </w:rPr>
          <w:t xml:space="preserve"> conventional method</w:t>
        </w:r>
      </w:ins>
      <w:r w:rsidR="004507BF">
        <w:rPr>
          <w:rFonts w:ascii="Times New Roman" w:hAnsi="Times New Roman" w:cs="Times New Roman"/>
          <w:sz w:val="24"/>
          <w:szCs w:val="24"/>
        </w:rPr>
        <w:t>.</w:t>
      </w:r>
    </w:p>
    <w:p w:rsidR="009823F6" w:rsidRDefault="009823F6">
      <w:pPr>
        <w:rPr>
          <w:rFonts w:ascii="Times New Roman" w:hAnsi="Times New Roman" w:cs="Times New Roman"/>
          <w:b/>
          <w:sz w:val="24"/>
          <w:szCs w:val="24"/>
        </w:rPr>
      </w:pPr>
    </w:p>
    <w:p w:rsidR="009823F6" w:rsidRDefault="009823F6">
      <w:pPr>
        <w:rPr>
          <w:rFonts w:ascii="Times New Roman" w:hAnsi="Times New Roman" w:cs="Times New Roman"/>
          <w:b/>
          <w:sz w:val="24"/>
          <w:szCs w:val="24"/>
        </w:rPr>
      </w:pPr>
    </w:p>
    <w:p w:rsidR="004507BF" w:rsidRDefault="004507BF">
      <w:pPr>
        <w:rPr>
          <w:rFonts w:ascii="Times New Roman" w:hAnsi="Times New Roman" w:cs="Times New Roman"/>
          <w:b/>
          <w:sz w:val="24"/>
          <w:szCs w:val="24"/>
        </w:rPr>
      </w:pPr>
    </w:p>
    <w:p w:rsidR="00545621" w:rsidRDefault="00545621">
      <w:pPr>
        <w:rPr>
          <w:rFonts w:ascii="Times New Roman" w:hAnsi="Times New Roman" w:cs="Times New Roman"/>
          <w:b/>
          <w:sz w:val="24"/>
          <w:szCs w:val="24"/>
        </w:rPr>
      </w:pPr>
    </w:p>
    <w:p w:rsidR="001825C7" w:rsidRDefault="00545621" w:rsidP="0052545F">
      <w:pPr>
        <w:spacing w:after="0" w:line="240" w:lineRule="auto"/>
        <w:jc w:val="center"/>
        <w:rPr>
          <w:rFonts w:ascii="Times New Roman" w:hAnsi="Times New Roman" w:cs="Times New Roman"/>
          <w:sz w:val="24"/>
          <w:szCs w:val="24"/>
        </w:rPr>
        <w:pPrChange w:id="922" w:author="User" w:date="2016-01-13T22:13:00Z">
          <w:pPr>
            <w:jc w:val="center"/>
          </w:pPr>
        </w:pPrChange>
      </w:pPr>
      <w:r w:rsidRPr="001825C7">
        <w:rPr>
          <w:rFonts w:ascii="Times New Roman" w:hAnsi="Times New Roman" w:cs="Times New Roman"/>
          <w:sz w:val="24"/>
          <w:szCs w:val="24"/>
        </w:rPr>
        <w:lastRenderedPageBreak/>
        <w:t>Table 4.3</w:t>
      </w:r>
      <w:r w:rsidR="003D552F" w:rsidRPr="001825C7">
        <w:rPr>
          <w:rFonts w:ascii="Times New Roman" w:hAnsi="Times New Roman" w:cs="Times New Roman"/>
          <w:sz w:val="24"/>
          <w:szCs w:val="24"/>
        </w:rPr>
        <w:t xml:space="preserve">: </w:t>
      </w:r>
      <w:r w:rsidR="001825C7">
        <w:rPr>
          <w:rFonts w:ascii="Times New Roman" w:hAnsi="Times New Roman" w:cs="Times New Roman"/>
          <w:sz w:val="24"/>
          <w:szCs w:val="24"/>
        </w:rPr>
        <w:t xml:space="preserve">Specification Comparison of Proposed and Conventional </w:t>
      </w:r>
    </w:p>
    <w:p w:rsidR="00EF1E49" w:rsidRDefault="001825C7" w:rsidP="0052545F">
      <w:pPr>
        <w:spacing w:after="0" w:line="240" w:lineRule="auto"/>
        <w:jc w:val="center"/>
        <w:rPr>
          <w:ins w:id="923" w:author="User" w:date="2016-01-13T22:13:00Z"/>
          <w:rFonts w:ascii="Times New Roman" w:hAnsi="Times New Roman" w:cs="Times New Roman"/>
          <w:sz w:val="24"/>
          <w:szCs w:val="24"/>
        </w:rPr>
        <w:pPrChange w:id="924" w:author="User" w:date="2016-01-13T22:13:00Z">
          <w:pPr>
            <w:jc w:val="center"/>
          </w:pPr>
        </w:pPrChange>
      </w:pPr>
      <w:r>
        <w:rPr>
          <w:rFonts w:ascii="Times New Roman" w:hAnsi="Times New Roman" w:cs="Times New Roman"/>
          <w:sz w:val="24"/>
          <w:szCs w:val="24"/>
        </w:rPr>
        <w:t>Weight Optimization Method</w:t>
      </w:r>
    </w:p>
    <w:p w:rsidR="0052545F" w:rsidRPr="001825C7" w:rsidRDefault="0052545F" w:rsidP="0052545F">
      <w:pPr>
        <w:spacing w:after="0" w:line="240" w:lineRule="auto"/>
        <w:jc w:val="center"/>
        <w:rPr>
          <w:rFonts w:ascii="Times New Roman" w:hAnsi="Times New Roman" w:cs="Times New Roman"/>
          <w:sz w:val="24"/>
          <w:szCs w:val="24"/>
        </w:rPr>
        <w:pPrChange w:id="925" w:author="User" w:date="2016-01-13T22:13:00Z">
          <w:pPr>
            <w:jc w:val="center"/>
          </w:pPr>
        </w:pPrChange>
      </w:pPr>
    </w:p>
    <w:tbl>
      <w:tblPr>
        <w:tblStyle w:val="TableGrid"/>
        <w:tblW w:w="0" w:type="auto"/>
        <w:tblLook w:val="04A0"/>
      </w:tblPr>
      <w:tblGrid>
        <w:gridCol w:w="2660"/>
        <w:gridCol w:w="3685"/>
        <w:gridCol w:w="2897"/>
      </w:tblGrid>
      <w:tr w:rsidR="00EF1E49" w:rsidTr="00EF1E49">
        <w:tc>
          <w:tcPr>
            <w:tcW w:w="2660" w:type="dxa"/>
          </w:tcPr>
          <w:p w:rsidR="00EF1E49" w:rsidRPr="00C312B3" w:rsidRDefault="00C312B3" w:rsidP="00C312B3">
            <w:pPr>
              <w:jc w:val="center"/>
              <w:rPr>
                <w:rFonts w:ascii="Times New Roman" w:hAnsi="Times New Roman" w:cs="Times New Roman"/>
                <w:b/>
              </w:rPr>
            </w:pPr>
            <w:r w:rsidRPr="00C312B3">
              <w:rPr>
                <w:rFonts w:ascii="Times New Roman" w:hAnsi="Times New Roman" w:cs="Times New Roman"/>
                <w:b/>
              </w:rPr>
              <w:t>Specifications</w:t>
            </w:r>
          </w:p>
        </w:tc>
        <w:tc>
          <w:tcPr>
            <w:tcW w:w="3685" w:type="dxa"/>
          </w:tcPr>
          <w:p w:rsidR="00EF1E49" w:rsidRPr="00C312B3" w:rsidRDefault="00EF1E49" w:rsidP="00C312B3">
            <w:pPr>
              <w:jc w:val="center"/>
              <w:rPr>
                <w:rFonts w:ascii="Times New Roman" w:hAnsi="Times New Roman" w:cs="Times New Roman"/>
                <w:b/>
              </w:rPr>
            </w:pPr>
            <w:r w:rsidRPr="00C312B3">
              <w:rPr>
                <w:rFonts w:ascii="Times New Roman" w:hAnsi="Times New Roman" w:cs="Times New Roman"/>
                <w:b/>
              </w:rPr>
              <w:t>Conventional Weight Optimization</w:t>
            </w:r>
          </w:p>
        </w:tc>
        <w:tc>
          <w:tcPr>
            <w:tcW w:w="2897" w:type="dxa"/>
          </w:tcPr>
          <w:p w:rsidR="00EF1E49" w:rsidRPr="00C312B3" w:rsidRDefault="00C312B3" w:rsidP="00C312B3">
            <w:pPr>
              <w:jc w:val="center"/>
              <w:rPr>
                <w:rFonts w:ascii="Times New Roman" w:hAnsi="Times New Roman" w:cs="Times New Roman"/>
                <w:b/>
              </w:rPr>
            </w:pPr>
            <w:r w:rsidRPr="00C312B3">
              <w:rPr>
                <w:rFonts w:ascii="Times New Roman" w:hAnsi="Times New Roman" w:cs="Times New Roman"/>
                <w:b/>
              </w:rPr>
              <w:t xml:space="preserve">Proposed </w:t>
            </w:r>
            <w:r w:rsidR="00EF1E49" w:rsidRPr="00C312B3">
              <w:rPr>
                <w:rFonts w:ascii="Times New Roman" w:hAnsi="Times New Roman" w:cs="Times New Roman"/>
                <w:b/>
              </w:rPr>
              <w:t>SOM Weight Optimization</w:t>
            </w:r>
          </w:p>
        </w:tc>
      </w:tr>
      <w:tr w:rsidR="00EF1E49" w:rsidTr="00EF1E49">
        <w:tc>
          <w:tcPr>
            <w:tcW w:w="2660" w:type="dxa"/>
          </w:tcPr>
          <w:p w:rsidR="00EF1E49" w:rsidRPr="004C19F7" w:rsidRDefault="00EF1E49" w:rsidP="00C312B3">
            <w:pPr>
              <w:jc w:val="center"/>
              <w:rPr>
                <w:rFonts w:ascii="Times New Roman" w:hAnsi="Times New Roman" w:cs="Times New Roman"/>
              </w:rPr>
            </w:pPr>
            <w:r w:rsidRPr="004C19F7">
              <w:rPr>
                <w:rFonts w:ascii="Times New Roman" w:hAnsi="Times New Roman" w:cs="Times New Roman"/>
              </w:rPr>
              <w:t>Board Usage</w:t>
            </w:r>
          </w:p>
        </w:tc>
        <w:tc>
          <w:tcPr>
            <w:tcW w:w="3685" w:type="dxa"/>
          </w:tcPr>
          <w:p w:rsidR="00EF1E49" w:rsidRPr="00C312B3" w:rsidRDefault="009823F6" w:rsidP="00C312B3">
            <w:pPr>
              <w:jc w:val="center"/>
              <w:rPr>
                <w:rFonts w:ascii="Times New Roman" w:hAnsi="Times New Roman" w:cs="Times New Roman"/>
              </w:rPr>
            </w:pPr>
            <w:r w:rsidRPr="00C312B3">
              <w:rPr>
                <w:rFonts w:ascii="Times New Roman" w:hAnsi="Times New Roman" w:cs="Times New Roman"/>
              </w:rPr>
              <w:t>8281</w:t>
            </w:r>
          </w:p>
        </w:tc>
        <w:tc>
          <w:tcPr>
            <w:tcW w:w="2897" w:type="dxa"/>
          </w:tcPr>
          <w:p w:rsidR="00EF1E49" w:rsidRPr="00C312B3" w:rsidRDefault="00EF1E49" w:rsidP="00C312B3">
            <w:pPr>
              <w:jc w:val="center"/>
              <w:rPr>
                <w:rFonts w:ascii="Times New Roman" w:hAnsi="Times New Roman" w:cs="Times New Roman"/>
              </w:rPr>
            </w:pPr>
            <w:r w:rsidRPr="00C312B3">
              <w:rPr>
                <w:rFonts w:ascii="Times New Roman" w:hAnsi="Times New Roman" w:cs="Times New Roman"/>
              </w:rPr>
              <w:t>7043</w:t>
            </w:r>
          </w:p>
        </w:tc>
      </w:tr>
      <w:tr w:rsidR="00EF1E49" w:rsidTr="00EF1E49">
        <w:tc>
          <w:tcPr>
            <w:tcW w:w="2660" w:type="dxa"/>
          </w:tcPr>
          <w:p w:rsidR="00EF1E49" w:rsidRPr="004C19F7" w:rsidRDefault="00EF1E49" w:rsidP="00C312B3">
            <w:pPr>
              <w:jc w:val="center"/>
              <w:rPr>
                <w:rFonts w:ascii="Times New Roman" w:hAnsi="Times New Roman" w:cs="Times New Roman"/>
              </w:rPr>
            </w:pPr>
            <w:r w:rsidRPr="004C19F7">
              <w:rPr>
                <w:rFonts w:ascii="Times New Roman" w:hAnsi="Times New Roman" w:cs="Times New Roman"/>
              </w:rPr>
              <w:t>Total Pins</w:t>
            </w:r>
          </w:p>
        </w:tc>
        <w:tc>
          <w:tcPr>
            <w:tcW w:w="3685" w:type="dxa"/>
          </w:tcPr>
          <w:p w:rsidR="00EF1E49" w:rsidRPr="00C312B3" w:rsidRDefault="00EF1E49" w:rsidP="00C312B3">
            <w:pPr>
              <w:jc w:val="center"/>
              <w:rPr>
                <w:rFonts w:ascii="Times New Roman" w:hAnsi="Times New Roman" w:cs="Times New Roman"/>
              </w:rPr>
            </w:pPr>
            <w:r w:rsidRPr="00C312B3">
              <w:rPr>
                <w:rFonts w:ascii="Times New Roman" w:hAnsi="Times New Roman" w:cs="Times New Roman"/>
              </w:rPr>
              <w:t>225</w:t>
            </w:r>
          </w:p>
        </w:tc>
        <w:tc>
          <w:tcPr>
            <w:tcW w:w="2897" w:type="dxa"/>
          </w:tcPr>
          <w:p w:rsidR="00EF1E49" w:rsidRPr="00C312B3" w:rsidRDefault="00EF1E49" w:rsidP="00C312B3">
            <w:pPr>
              <w:jc w:val="center"/>
              <w:rPr>
                <w:rFonts w:ascii="Times New Roman" w:hAnsi="Times New Roman" w:cs="Times New Roman"/>
              </w:rPr>
            </w:pPr>
            <w:r w:rsidRPr="00C312B3">
              <w:rPr>
                <w:rFonts w:ascii="Times New Roman" w:hAnsi="Times New Roman" w:cs="Times New Roman"/>
              </w:rPr>
              <w:t>220</w:t>
            </w:r>
          </w:p>
        </w:tc>
      </w:tr>
      <w:tr w:rsidR="00EF1E49" w:rsidTr="00EF1E49">
        <w:tc>
          <w:tcPr>
            <w:tcW w:w="2660" w:type="dxa"/>
          </w:tcPr>
          <w:p w:rsidR="00EF1E49" w:rsidRPr="004C19F7" w:rsidRDefault="00EF1E49" w:rsidP="00C312B3">
            <w:pPr>
              <w:jc w:val="center"/>
              <w:rPr>
                <w:rFonts w:ascii="Times New Roman" w:hAnsi="Times New Roman" w:cs="Times New Roman"/>
              </w:rPr>
            </w:pPr>
            <w:r w:rsidRPr="004C19F7">
              <w:rPr>
                <w:rFonts w:ascii="Times New Roman" w:hAnsi="Times New Roman" w:cs="Times New Roman"/>
              </w:rPr>
              <w:t>Power Dissipation</w:t>
            </w:r>
          </w:p>
        </w:tc>
        <w:tc>
          <w:tcPr>
            <w:tcW w:w="3685" w:type="dxa"/>
          </w:tcPr>
          <w:p w:rsidR="00EF1E49" w:rsidRPr="00C312B3" w:rsidRDefault="009823F6" w:rsidP="00C312B3">
            <w:pPr>
              <w:jc w:val="center"/>
              <w:rPr>
                <w:rFonts w:ascii="Times New Roman" w:hAnsi="Times New Roman" w:cs="Times New Roman"/>
              </w:rPr>
            </w:pPr>
            <w:r w:rsidRPr="00C312B3">
              <w:rPr>
                <w:rFonts w:ascii="Times New Roman" w:hAnsi="Times New Roman" w:cs="Times New Roman"/>
              </w:rPr>
              <w:t>135.95</w:t>
            </w:r>
            <w:r w:rsidR="00EF1E49" w:rsidRPr="00C312B3">
              <w:rPr>
                <w:rFonts w:ascii="Times New Roman" w:hAnsi="Times New Roman" w:cs="Times New Roman"/>
              </w:rPr>
              <w:t>mW</w:t>
            </w:r>
          </w:p>
        </w:tc>
        <w:tc>
          <w:tcPr>
            <w:tcW w:w="2897" w:type="dxa"/>
          </w:tcPr>
          <w:p w:rsidR="00EF1E49" w:rsidRPr="00C312B3" w:rsidRDefault="009823F6" w:rsidP="00C312B3">
            <w:pPr>
              <w:jc w:val="center"/>
              <w:rPr>
                <w:rFonts w:ascii="Times New Roman" w:hAnsi="Times New Roman" w:cs="Times New Roman"/>
              </w:rPr>
            </w:pPr>
            <w:r w:rsidRPr="00C312B3">
              <w:rPr>
                <w:rFonts w:ascii="Times New Roman" w:hAnsi="Times New Roman" w:cs="Times New Roman"/>
              </w:rPr>
              <w:t>135.98</w:t>
            </w:r>
            <w:r w:rsidR="00EF1E49" w:rsidRPr="00C312B3">
              <w:rPr>
                <w:rFonts w:ascii="Times New Roman" w:hAnsi="Times New Roman" w:cs="Times New Roman"/>
              </w:rPr>
              <w:t>mW</w:t>
            </w:r>
          </w:p>
        </w:tc>
      </w:tr>
      <w:tr w:rsidR="00EF1E49" w:rsidTr="00EF1E49">
        <w:tc>
          <w:tcPr>
            <w:tcW w:w="2660" w:type="dxa"/>
          </w:tcPr>
          <w:p w:rsidR="00EF1E49" w:rsidRPr="004C19F7" w:rsidRDefault="00EF1E49" w:rsidP="00C312B3">
            <w:pPr>
              <w:jc w:val="center"/>
              <w:rPr>
                <w:rFonts w:ascii="Times New Roman" w:hAnsi="Times New Roman" w:cs="Times New Roman"/>
              </w:rPr>
            </w:pPr>
            <w:r w:rsidRPr="004C19F7">
              <w:rPr>
                <w:rFonts w:ascii="Times New Roman" w:hAnsi="Times New Roman" w:cs="Times New Roman"/>
              </w:rPr>
              <w:t>LUT Usage</w:t>
            </w:r>
          </w:p>
        </w:tc>
        <w:tc>
          <w:tcPr>
            <w:tcW w:w="3685" w:type="dxa"/>
          </w:tcPr>
          <w:p w:rsidR="00EF1E49" w:rsidRPr="00C312B3" w:rsidRDefault="009823F6" w:rsidP="00C312B3">
            <w:pPr>
              <w:jc w:val="center"/>
              <w:rPr>
                <w:rFonts w:ascii="Times New Roman" w:hAnsi="Times New Roman" w:cs="Times New Roman"/>
              </w:rPr>
            </w:pPr>
            <w:r w:rsidRPr="00C312B3">
              <w:rPr>
                <w:rFonts w:ascii="Times New Roman" w:hAnsi="Times New Roman" w:cs="Times New Roman"/>
              </w:rPr>
              <w:t>- 4 input function (5888</w:t>
            </w:r>
            <w:r w:rsidR="00EF1E49" w:rsidRPr="00C312B3">
              <w:rPr>
                <w:rFonts w:ascii="Times New Roman" w:hAnsi="Times New Roman" w:cs="Times New Roman"/>
              </w:rPr>
              <w:t>)</w:t>
            </w:r>
          </w:p>
          <w:p w:rsidR="00EF1E49" w:rsidRPr="00C312B3" w:rsidRDefault="009823F6" w:rsidP="00C312B3">
            <w:pPr>
              <w:jc w:val="center"/>
              <w:rPr>
                <w:rFonts w:ascii="Times New Roman" w:hAnsi="Times New Roman" w:cs="Times New Roman"/>
              </w:rPr>
            </w:pPr>
            <w:r w:rsidRPr="00C312B3">
              <w:rPr>
                <w:rFonts w:ascii="Times New Roman" w:hAnsi="Times New Roman" w:cs="Times New Roman"/>
              </w:rPr>
              <w:t>- 3 input function (1539</w:t>
            </w:r>
            <w:r w:rsidR="00EF1E49" w:rsidRPr="00C312B3">
              <w:rPr>
                <w:rFonts w:ascii="Times New Roman" w:hAnsi="Times New Roman" w:cs="Times New Roman"/>
              </w:rPr>
              <w:t>)</w:t>
            </w:r>
          </w:p>
          <w:p w:rsidR="00EF1E49" w:rsidRPr="00C312B3" w:rsidRDefault="00C312B3" w:rsidP="00C312B3">
            <w:pPr>
              <w:jc w:val="center"/>
              <w:rPr>
                <w:rFonts w:ascii="Times New Roman" w:hAnsi="Times New Roman" w:cs="Times New Roman"/>
              </w:rPr>
            </w:pPr>
            <w:r w:rsidRPr="00C312B3">
              <w:rPr>
                <w:rFonts w:ascii="Times New Roman" w:hAnsi="Times New Roman" w:cs="Times New Roman"/>
              </w:rPr>
              <w:t>-≤</w:t>
            </w:r>
            <w:r w:rsidR="009823F6" w:rsidRPr="00C312B3">
              <w:rPr>
                <w:rFonts w:ascii="Times New Roman" w:hAnsi="Times New Roman" w:cs="Times New Roman"/>
              </w:rPr>
              <w:t xml:space="preserve"> 2 input function (758</w:t>
            </w:r>
            <w:r w:rsidR="00EF1E49" w:rsidRPr="00C312B3">
              <w:rPr>
                <w:rFonts w:ascii="Times New Roman" w:hAnsi="Times New Roman" w:cs="Times New Roman"/>
              </w:rPr>
              <w:t>)</w:t>
            </w:r>
          </w:p>
        </w:tc>
        <w:tc>
          <w:tcPr>
            <w:tcW w:w="2897" w:type="dxa"/>
          </w:tcPr>
          <w:p w:rsidR="00EF1E49" w:rsidRPr="00C312B3" w:rsidRDefault="00EF1E49" w:rsidP="00C312B3">
            <w:pPr>
              <w:jc w:val="center"/>
              <w:rPr>
                <w:rFonts w:ascii="Times New Roman" w:hAnsi="Times New Roman" w:cs="Times New Roman"/>
              </w:rPr>
            </w:pPr>
            <w:r w:rsidRPr="00C312B3">
              <w:rPr>
                <w:rFonts w:ascii="Times New Roman" w:hAnsi="Times New Roman" w:cs="Times New Roman"/>
              </w:rPr>
              <w:t>- 4 input function (5435)</w:t>
            </w:r>
          </w:p>
          <w:p w:rsidR="00EF1E49" w:rsidRPr="00C312B3" w:rsidRDefault="00EF1E49" w:rsidP="00C312B3">
            <w:pPr>
              <w:jc w:val="center"/>
              <w:rPr>
                <w:rFonts w:ascii="Times New Roman" w:hAnsi="Times New Roman" w:cs="Times New Roman"/>
              </w:rPr>
            </w:pPr>
            <w:r w:rsidRPr="00C312B3">
              <w:rPr>
                <w:rFonts w:ascii="Times New Roman" w:hAnsi="Times New Roman" w:cs="Times New Roman"/>
              </w:rPr>
              <w:t>- 3 input function (1443)</w:t>
            </w:r>
          </w:p>
          <w:p w:rsidR="00EF1E49" w:rsidRPr="00C312B3" w:rsidRDefault="00C312B3" w:rsidP="00C312B3">
            <w:pPr>
              <w:jc w:val="center"/>
              <w:rPr>
                <w:rFonts w:ascii="Times New Roman" w:hAnsi="Times New Roman" w:cs="Times New Roman"/>
              </w:rPr>
            </w:pPr>
            <w:r w:rsidRPr="00C312B3">
              <w:rPr>
                <w:rFonts w:ascii="Times New Roman" w:hAnsi="Times New Roman" w:cs="Times New Roman"/>
              </w:rPr>
              <w:t>-≤</w:t>
            </w:r>
            <w:r w:rsidR="00EF1E49" w:rsidRPr="00C312B3">
              <w:rPr>
                <w:rFonts w:ascii="Times New Roman" w:hAnsi="Times New Roman" w:cs="Times New Roman"/>
              </w:rPr>
              <w:t xml:space="preserve"> 2 input function (439)</w:t>
            </w:r>
          </w:p>
        </w:tc>
      </w:tr>
      <w:tr w:rsidR="00EF1E49" w:rsidTr="00EF1E49">
        <w:tc>
          <w:tcPr>
            <w:tcW w:w="2660" w:type="dxa"/>
          </w:tcPr>
          <w:p w:rsidR="00EF1E49" w:rsidRPr="004C19F7" w:rsidRDefault="00EF1E49" w:rsidP="00C312B3">
            <w:pPr>
              <w:jc w:val="center"/>
              <w:rPr>
                <w:rFonts w:ascii="Times New Roman" w:hAnsi="Times New Roman" w:cs="Times New Roman"/>
              </w:rPr>
            </w:pPr>
            <w:r w:rsidRPr="004C19F7">
              <w:rPr>
                <w:rFonts w:ascii="Times New Roman" w:hAnsi="Times New Roman" w:cs="Times New Roman"/>
              </w:rPr>
              <w:t>Speed</w:t>
            </w:r>
          </w:p>
        </w:tc>
        <w:tc>
          <w:tcPr>
            <w:tcW w:w="3685" w:type="dxa"/>
          </w:tcPr>
          <w:p w:rsidR="00EF1E49" w:rsidRPr="00C312B3" w:rsidRDefault="00EF1E49" w:rsidP="00C312B3">
            <w:pPr>
              <w:jc w:val="center"/>
              <w:rPr>
                <w:rFonts w:ascii="Times New Roman" w:hAnsi="Times New Roman" w:cs="Times New Roman"/>
              </w:rPr>
            </w:pPr>
            <w:r w:rsidRPr="00C312B3">
              <w:rPr>
                <w:rFonts w:ascii="Times New Roman" w:hAnsi="Times New Roman" w:cs="Times New Roman"/>
              </w:rPr>
              <w:t>Fast</w:t>
            </w:r>
          </w:p>
        </w:tc>
        <w:tc>
          <w:tcPr>
            <w:tcW w:w="2897" w:type="dxa"/>
          </w:tcPr>
          <w:p w:rsidR="00EF1E49" w:rsidRPr="00C312B3" w:rsidRDefault="00EF1E49" w:rsidP="00C312B3">
            <w:pPr>
              <w:jc w:val="center"/>
              <w:rPr>
                <w:rFonts w:ascii="Times New Roman" w:hAnsi="Times New Roman" w:cs="Times New Roman"/>
              </w:rPr>
            </w:pPr>
            <w:r w:rsidRPr="00C312B3">
              <w:rPr>
                <w:rFonts w:ascii="Times New Roman" w:hAnsi="Times New Roman" w:cs="Times New Roman"/>
              </w:rPr>
              <w:t>Slow</w:t>
            </w:r>
          </w:p>
        </w:tc>
      </w:tr>
      <w:tr w:rsidR="00EF1E49" w:rsidTr="00EF1E49">
        <w:tc>
          <w:tcPr>
            <w:tcW w:w="2660" w:type="dxa"/>
          </w:tcPr>
          <w:p w:rsidR="00EF1E49" w:rsidRPr="004C19F7" w:rsidRDefault="00EF1E49" w:rsidP="00C312B3">
            <w:pPr>
              <w:jc w:val="center"/>
              <w:rPr>
                <w:rFonts w:ascii="Times New Roman" w:hAnsi="Times New Roman" w:cs="Times New Roman"/>
              </w:rPr>
            </w:pPr>
            <w:r w:rsidRPr="004C19F7">
              <w:rPr>
                <w:rFonts w:ascii="Times New Roman" w:hAnsi="Times New Roman" w:cs="Times New Roman"/>
              </w:rPr>
              <w:t>Area</w:t>
            </w:r>
          </w:p>
        </w:tc>
        <w:tc>
          <w:tcPr>
            <w:tcW w:w="3685" w:type="dxa"/>
          </w:tcPr>
          <w:p w:rsidR="00EF1E49" w:rsidRPr="00C312B3" w:rsidRDefault="00EF1E49" w:rsidP="00C312B3">
            <w:pPr>
              <w:jc w:val="center"/>
              <w:rPr>
                <w:rFonts w:ascii="Times New Roman" w:hAnsi="Times New Roman" w:cs="Times New Roman"/>
              </w:rPr>
            </w:pPr>
            <w:r w:rsidRPr="00C312B3">
              <w:rPr>
                <w:rFonts w:ascii="Times New Roman" w:hAnsi="Times New Roman" w:cs="Times New Roman"/>
              </w:rPr>
              <w:t>More</w:t>
            </w:r>
          </w:p>
        </w:tc>
        <w:tc>
          <w:tcPr>
            <w:tcW w:w="2897" w:type="dxa"/>
          </w:tcPr>
          <w:p w:rsidR="00EF1E49" w:rsidRPr="00C312B3" w:rsidRDefault="00EF1E49" w:rsidP="00C312B3">
            <w:pPr>
              <w:jc w:val="center"/>
              <w:rPr>
                <w:rFonts w:ascii="Times New Roman" w:hAnsi="Times New Roman" w:cs="Times New Roman"/>
              </w:rPr>
            </w:pPr>
            <w:r w:rsidRPr="00C312B3">
              <w:rPr>
                <w:rFonts w:ascii="Times New Roman" w:hAnsi="Times New Roman" w:cs="Times New Roman"/>
              </w:rPr>
              <w:t>Less</w:t>
            </w:r>
          </w:p>
        </w:tc>
      </w:tr>
    </w:tbl>
    <w:p w:rsidR="004507BF" w:rsidRDefault="004507BF" w:rsidP="003D552F">
      <w:pPr>
        <w:jc w:val="both"/>
        <w:rPr>
          <w:rFonts w:ascii="Times New Roman" w:hAnsi="Times New Roman" w:cs="Times New Roman"/>
          <w:b/>
          <w:sz w:val="24"/>
          <w:szCs w:val="24"/>
        </w:rPr>
      </w:pPr>
    </w:p>
    <w:p w:rsidR="003B310B" w:rsidRPr="007A5343" w:rsidRDefault="003B310B" w:rsidP="003B310B">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setup timing </w:t>
      </w:r>
      <w:r w:rsidR="00C312B3">
        <w:rPr>
          <w:rFonts w:ascii="Times New Roman" w:hAnsi="Times New Roman" w:cs="Times New Roman"/>
          <w:sz w:val="24"/>
          <w:szCs w:val="24"/>
        </w:rPr>
        <w:t xml:space="preserve">slack </w:t>
      </w:r>
      <w:r>
        <w:rPr>
          <w:rFonts w:ascii="Times New Roman" w:hAnsi="Times New Roman" w:cs="Times New Roman"/>
          <w:sz w:val="24"/>
          <w:szCs w:val="24"/>
        </w:rPr>
        <w:t xml:space="preserve">for </w:t>
      </w:r>
      <w:r w:rsidR="00C312B3">
        <w:rPr>
          <w:rFonts w:ascii="Times New Roman" w:hAnsi="Times New Roman" w:cs="Times New Roman"/>
          <w:sz w:val="24"/>
          <w:szCs w:val="24"/>
        </w:rPr>
        <w:t xml:space="preserve">the </w:t>
      </w:r>
      <w:r>
        <w:rPr>
          <w:rFonts w:ascii="Times New Roman" w:hAnsi="Times New Roman" w:cs="Times New Roman"/>
          <w:sz w:val="24"/>
          <w:szCs w:val="24"/>
        </w:rPr>
        <w:t xml:space="preserve">Data Arrival Path and </w:t>
      </w:r>
      <w:r w:rsidR="00C312B3">
        <w:rPr>
          <w:rFonts w:ascii="Times New Roman" w:hAnsi="Times New Roman" w:cs="Times New Roman"/>
          <w:sz w:val="24"/>
          <w:szCs w:val="24"/>
        </w:rPr>
        <w:t xml:space="preserve">the </w:t>
      </w:r>
      <w:r>
        <w:rPr>
          <w:rFonts w:ascii="Times New Roman" w:hAnsi="Times New Roman" w:cs="Times New Roman"/>
          <w:sz w:val="24"/>
          <w:szCs w:val="24"/>
        </w:rPr>
        <w:t>Data Requ</w:t>
      </w:r>
      <w:r w:rsidR="00C312B3">
        <w:rPr>
          <w:rFonts w:ascii="Times New Roman" w:hAnsi="Times New Roman" w:cs="Times New Roman"/>
          <w:sz w:val="24"/>
          <w:szCs w:val="24"/>
        </w:rPr>
        <w:t>ired Path for the</w:t>
      </w:r>
      <w:r w:rsidR="001825C7">
        <w:rPr>
          <w:rFonts w:ascii="Times New Roman" w:hAnsi="Times New Roman" w:cs="Times New Roman"/>
          <w:sz w:val="24"/>
          <w:szCs w:val="24"/>
        </w:rPr>
        <w:t xml:space="preserve"> SOM are as shown in Figure 4.3.3</w:t>
      </w:r>
      <w:r>
        <w:rPr>
          <w:rFonts w:ascii="Times New Roman" w:hAnsi="Times New Roman" w:cs="Times New Roman"/>
          <w:sz w:val="24"/>
          <w:szCs w:val="24"/>
        </w:rPr>
        <w:t xml:space="preserve">. The clock path of Data Required Path is 2.692ns and </w:t>
      </w:r>
      <w:r w:rsidR="00C312B3">
        <w:rPr>
          <w:rFonts w:ascii="Times New Roman" w:hAnsi="Times New Roman" w:cs="Times New Roman"/>
          <w:sz w:val="24"/>
          <w:szCs w:val="24"/>
        </w:rPr>
        <w:t xml:space="preserve">the </w:t>
      </w:r>
      <w:r>
        <w:rPr>
          <w:rFonts w:ascii="Times New Roman" w:hAnsi="Times New Roman" w:cs="Times New Roman"/>
          <w:sz w:val="24"/>
          <w:szCs w:val="24"/>
        </w:rPr>
        <w:t xml:space="preserve">Data Arrival Path is 3.691ns. Other than that, the setup slack timing for Data Arrival Path and Data Required Path for the Conventional </w:t>
      </w:r>
      <w:r w:rsidR="00C312B3">
        <w:rPr>
          <w:rFonts w:ascii="Times New Roman" w:hAnsi="Times New Roman" w:cs="Times New Roman"/>
          <w:sz w:val="24"/>
          <w:szCs w:val="24"/>
        </w:rPr>
        <w:t>method is</w:t>
      </w:r>
      <w:r>
        <w:rPr>
          <w:rFonts w:ascii="Times New Roman" w:hAnsi="Times New Roman" w:cs="Times New Roman"/>
          <w:sz w:val="24"/>
          <w:szCs w:val="24"/>
        </w:rPr>
        <w:t xml:space="preserve"> 2.695ns and 3.647ns </w:t>
      </w:r>
      <w:r w:rsidR="00C312B3">
        <w:rPr>
          <w:rFonts w:ascii="Times New Roman" w:hAnsi="Times New Roman" w:cs="Times New Roman"/>
          <w:sz w:val="24"/>
          <w:szCs w:val="24"/>
        </w:rPr>
        <w:t xml:space="preserve">respectively </w:t>
      </w:r>
      <w:r>
        <w:rPr>
          <w:rFonts w:ascii="Times New Roman" w:hAnsi="Times New Roman" w:cs="Times New Roman"/>
          <w:sz w:val="24"/>
          <w:szCs w:val="24"/>
        </w:rPr>
        <w:t xml:space="preserve">as shown </w:t>
      </w:r>
      <w:r w:rsidR="00C312B3">
        <w:rPr>
          <w:rFonts w:ascii="Times New Roman" w:hAnsi="Times New Roman" w:cs="Times New Roman"/>
          <w:sz w:val="24"/>
          <w:szCs w:val="24"/>
        </w:rPr>
        <w:t>in Figure 4</w:t>
      </w:r>
      <w:r w:rsidR="001825C7">
        <w:rPr>
          <w:rFonts w:ascii="Times New Roman" w:hAnsi="Times New Roman" w:cs="Times New Roman"/>
          <w:sz w:val="24"/>
          <w:szCs w:val="24"/>
        </w:rPr>
        <w:t>.3.4</w:t>
      </w:r>
      <w:r>
        <w:rPr>
          <w:rFonts w:ascii="Times New Roman" w:hAnsi="Times New Roman" w:cs="Times New Roman"/>
          <w:sz w:val="24"/>
          <w:szCs w:val="24"/>
        </w:rPr>
        <w:t>. The result of SOM setup slack waveform</w:t>
      </w:r>
      <w:r w:rsidR="001825C7">
        <w:rPr>
          <w:rFonts w:ascii="Times New Roman" w:hAnsi="Times New Roman" w:cs="Times New Roman"/>
          <w:sz w:val="24"/>
          <w:szCs w:val="24"/>
        </w:rPr>
        <w:t xml:space="preserve"> as shown in Figure 4.3.5</w:t>
      </w:r>
      <w:r>
        <w:rPr>
          <w:rFonts w:ascii="Times New Roman" w:hAnsi="Times New Roman" w:cs="Times New Roman"/>
          <w:sz w:val="24"/>
          <w:szCs w:val="24"/>
        </w:rPr>
        <w:t xml:space="preserve"> shows the data delay </w:t>
      </w:r>
      <w:r w:rsidR="00C312B3">
        <w:rPr>
          <w:rFonts w:ascii="Times New Roman" w:hAnsi="Times New Roman" w:cs="Times New Roman"/>
          <w:sz w:val="24"/>
          <w:szCs w:val="24"/>
        </w:rPr>
        <w:t>as</w:t>
      </w:r>
      <w:r w:rsidR="009E7154">
        <w:rPr>
          <w:rFonts w:ascii="Times New Roman" w:hAnsi="Times New Roman" w:cs="Times New Roman"/>
          <w:sz w:val="24"/>
          <w:szCs w:val="24"/>
        </w:rPr>
        <w:t>17.74</w:t>
      </w:r>
      <w:r>
        <w:rPr>
          <w:rFonts w:ascii="Times New Roman" w:hAnsi="Times New Roman" w:cs="Times New Roman"/>
          <w:sz w:val="24"/>
          <w:szCs w:val="24"/>
        </w:rPr>
        <w:t xml:space="preserve">ns </w:t>
      </w:r>
      <w:r w:rsidR="00C312B3">
        <w:rPr>
          <w:rFonts w:ascii="Times New Roman" w:hAnsi="Times New Roman" w:cs="Times New Roman"/>
          <w:sz w:val="24"/>
          <w:szCs w:val="24"/>
        </w:rPr>
        <w:t>whereas</w:t>
      </w:r>
      <w:r>
        <w:rPr>
          <w:rFonts w:ascii="Times New Roman" w:hAnsi="Times New Roman" w:cs="Times New Roman"/>
          <w:sz w:val="24"/>
          <w:szCs w:val="24"/>
        </w:rPr>
        <w:t xml:space="preserve"> the Conventi</w:t>
      </w:r>
      <w:r w:rsidR="009E7154">
        <w:rPr>
          <w:rFonts w:ascii="Times New Roman" w:hAnsi="Times New Roman" w:cs="Times New Roman"/>
          <w:sz w:val="24"/>
          <w:szCs w:val="24"/>
        </w:rPr>
        <w:t xml:space="preserve">onal </w:t>
      </w:r>
      <w:r w:rsidR="001825C7">
        <w:rPr>
          <w:rFonts w:ascii="Times New Roman" w:hAnsi="Times New Roman" w:cs="Times New Roman"/>
          <w:sz w:val="24"/>
          <w:szCs w:val="24"/>
        </w:rPr>
        <w:t>method in Figure 4.3.6</w:t>
      </w:r>
      <w:r w:rsidR="00C312B3">
        <w:rPr>
          <w:rFonts w:ascii="Times New Roman" w:hAnsi="Times New Roman" w:cs="Times New Roman"/>
          <w:sz w:val="24"/>
          <w:szCs w:val="24"/>
        </w:rPr>
        <w:t xml:space="preserve"> indicates a slower value of </w:t>
      </w:r>
      <w:r w:rsidR="009E7154">
        <w:rPr>
          <w:rFonts w:ascii="Times New Roman" w:hAnsi="Times New Roman" w:cs="Times New Roman"/>
          <w:sz w:val="24"/>
          <w:szCs w:val="24"/>
        </w:rPr>
        <w:t>21.661</w:t>
      </w:r>
      <w:r>
        <w:rPr>
          <w:rFonts w:ascii="Times New Roman" w:hAnsi="Times New Roman" w:cs="Times New Roman"/>
          <w:sz w:val="24"/>
          <w:szCs w:val="24"/>
        </w:rPr>
        <w:t>ns.</w:t>
      </w:r>
    </w:p>
    <w:p w:rsidR="00437426" w:rsidRDefault="00437426" w:rsidP="003B310B">
      <w:pPr>
        <w:spacing w:line="480" w:lineRule="auto"/>
        <w:jc w:val="both"/>
        <w:rPr>
          <w:rFonts w:ascii="Times New Roman" w:hAnsi="Times New Roman" w:cs="Times New Roman"/>
          <w:sz w:val="24"/>
          <w:szCs w:val="24"/>
        </w:rPr>
      </w:pPr>
      <w:r>
        <w:rPr>
          <w:rFonts w:ascii="Times New Roman" w:hAnsi="Times New Roman" w:cs="Times New Roman"/>
          <w:b/>
          <w:sz w:val="24"/>
          <w:szCs w:val="24"/>
        </w:rPr>
        <w:br w:type="page"/>
      </w:r>
    </w:p>
    <w:p w:rsidR="003D552F" w:rsidRDefault="003D552F" w:rsidP="001825C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MY"/>
        </w:rPr>
        <w:lastRenderedPageBreak/>
        <w:drawing>
          <wp:inline distT="0" distB="0" distL="0" distR="0">
            <wp:extent cx="5137741" cy="3905027"/>
            <wp:effectExtent l="19050" t="0" r="5759" b="0"/>
            <wp:docPr id="61" name="Picture 13" descr="C:\Users\Feng\Desktop\Final FYP Folder\weight\data pat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eng\Desktop\Final FYP Folder\weight\data path.tif"/>
                    <pic:cNvPicPr>
                      <a:picLocks noChangeAspect="1" noChangeArrowheads="1"/>
                    </pic:cNvPicPr>
                  </pic:nvPicPr>
                  <pic:blipFill>
                    <a:blip r:embed="rId49"/>
                    <a:srcRect/>
                    <a:stretch>
                      <a:fillRect/>
                    </a:stretch>
                  </pic:blipFill>
                  <pic:spPr bwMode="auto">
                    <a:xfrm>
                      <a:off x="0" y="0"/>
                      <a:ext cx="5138535" cy="3905631"/>
                    </a:xfrm>
                    <a:prstGeom prst="rect">
                      <a:avLst/>
                    </a:prstGeom>
                    <a:noFill/>
                    <a:ln w="9525">
                      <a:noFill/>
                      <a:miter lim="800000"/>
                      <a:headEnd/>
                      <a:tailEnd/>
                    </a:ln>
                  </pic:spPr>
                </pic:pic>
              </a:graphicData>
            </a:graphic>
          </wp:inline>
        </w:drawing>
      </w:r>
    </w:p>
    <w:p w:rsidR="003D552F" w:rsidRPr="00A41C2C" w:rsidRDefault="003D552F" w:rsidP="001825C7">
      <w:pPr>
        <w:spacing w:after="0" w:line="240" w:lineRule="auto"/>
        <w:jc w:val="center"/>
        <w:rPr>
          <w:rFonts w:ascii="Times New Roman" w:hAnsi="Times New Roman" w:cs="Times New Roman"/>
          <w:sz w:val="24"/>
          <w:szCs w:val="24"/>
        </w:rPr>
      </w:pPr>
      <w:r w:rsidRPr="00A41C2C">
        <w:rPr>
          <w:rFonts w:ascii="Times New Roman" w:hAnsi="Times New Roman" w:cs="Times New Roman"/>
          <w:sz w:val="24"/>
          <w:szCs w:val="24"/>
        </w:rPr>
        <w:t>Figure 4.</w:t>
      </w:r>
      <w:r w:rsidR="001825C7">
        <w:rPr>
          <w:rFonts w:ascii="Times New Roman" w:hAnsi="Times New Roman" w:cs="Times New Roman"/>
          <w:sz w:val="24"/>
          <w:szCs w:val="24"/>
        </w:rPr>
        <w:t>3.3</w:t>
      </w:r>
      <w:r w:rsidRPr="00A41C2C">
        <w:rPr>
          <w:rFonts w:ascii="Times New Roman" w:hAnsi="Times New Roman" w:cs="Times New Roman"/>
          <w:sz w:val="24"/>
          <w:szCs w:val="24"/>
        </w:rPr>
        <w:t xml:space="preserve">: </w:t>
      </w:r>
      <w:r w:rsidR="00A41C2C">
        <w:rPr>
          <w:rFonts w:ascii="Times New Roman" w:hAnsi="Times New Roman" w:cs="Times New Roman"/>
          <w:sz w:val="24"/>
          <w:szCs w:val="24"/>
        </w:rPr>
        <w:t>Timing Analysis for Datapath of Proposed Weight Optimization Block</w:t>
      </w:r>
    </w:p>
    <w:p w:rsidR="003D552F" w:rsidRPr="003D552F" w:rsidRDefault="003D552F" w:rsidP="001825C7">
      <w:pPr>
        <w:spacing w:after="0" w:line="240" w:lineRule="auto"/>
        <w:jc w:val="center"/>
        <w:rPr>
          <w:rFonts w:ascii="Times New Roman" w:hAnsi="Times New Roman" w:cs="Times New Roman"/>
          <w:sz w:val="24"/>
          <w:szCs w:val="24"/>
        </w:rPr>
      </w:pPr>
    </w:p>
    <w:p w:rsidR="003C7FC3" w:rsidRDefault="00220035" w:rsidP="001825C7">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4937464" cy="3806456"/>
            <wp:effectExtent l="19050" t="0" r="0" b="0"/>
            <wp:docPr id="63" name="Picture 15" descr="C:\Users\Feng\Desktop\Final FYP Folder\weight\senior data pat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eng\Desktop\Final FYP Folder\weight\senior data path.tif"/>
                    <pic:cNvPicPr>
                      <a:picLocks noChangeAspect="1" noChangeArrowheads="1"/>
                    </pic:cNvPicPr>
                  </pic:nvPicPr>
                  <pic:blipFill>
                    <a:blip r:embed="rId50"/>
                    <a:srcRect/>
                    <a:stretch>
                      <a:fillRect/>
                    </a:stretch>
                  </pic:blipFill>
                  <pic:spPr bwMode="auto">
                    <a:xfrm>
                      <a:off x="0" y="0"/>
                      <a:ext cx="4940594" cy="3808869"/>
                    </a:xfrm>
                    <a:prstGeom prst="rect">
                      <a:avLst/>
                    </a:prstGeom>
                    <a:noFill/>
                    <a:ln w="9525">
                      <a:noFill/>
                      <a:miter lim="800000"/>
                      <a:headEnd/>
                      <a:tailEnd/>
                    </a:ln>
                  </pic:spPr>
                </pic:pic>
              </a:graphicData>
            </a:graphic>
          </wp:inline>
        </w:drawing>
      </w:r>
    </w:p>
    <w:p w:rsidR="00220035" w:rsidRPr="00A41C2C" w:rsidRDefault="001825C7" w:rsidP="001825C7">
      <w:pPr>
        <w:spacing w:after="0" w:line="240" w:lineRule="auto"/>
        <w:jc w:val="center"/>
        <w:rPr>
          <w:rFonts w:ascii="Times New Roman" w:hAnsi="Times New Roman" w:cs="Times New Roman"/>
          <w:sz w:val="24"/>
          <w:szCs w:val="24"/>
        </w:rPr>
        <w:sectPr w:rsidR="00220035" w:rsidRPr="00A41C2C" w:rsidSect="00611963">
          <w:pgSz w:w="11906" w:h="16838"/>
          <w:pgMar w:top="1440" w:right="1440" w:bottom="1440" w:left="1440" w:header="708" w:footer="708" w:gutter="0"/>
          <w:cols w:space="708"/>
          <w:docGrid w:linePitch="360"/>
        </w:sectPr>
      </w:pPr>
      <w:r>
        <w:rPr>
          <w:rFonts w:ascii="Times New Roman" w:hAnsi="Times New Roman" w:cs="Times New Roman"/>
          <w:sz w:val="24"/>
          <w:szCs w:val="24"/>
        </w:rPr>
        <w:t>Figure 4.3.4</w:t>
      </w:r>
      <w:r w:rsidR="00220035" w:rsidRPr="00A41C2C">
        <w:rPr>
          <w:rFonts w:ascii="Times New Roman" w:hAnsi="Times New Roman" w:cs="Times New Roman"/>
          <w:sz w:val="24"/>
          <w:szCs w:val="24"/>
        </w:rPr>
        <w:t xml:space="preserve">: </w:t>
      </w:r>
      <w:r w:rsidR="00A41C2C" w:rsidRPr="00A41C2C">
        <w:rPr>
          <w:rFonts w:ascii="Times New Roman" w:hAnsi="Times New Roman" w:cs="Times New Roman"/>
          <w:sz w:val="24"/>
          <w:szCs w:val="24"/>
        </w:rPr>
        <w:t>Timing Analysis for Datapath of Conventional Weight Optimization Block</w:t>
      </w:r>
    </w:p>
    <w:p w:rsidR="003C7FC3" w:rsidRDefault="003C7FC3" w:rsidP="001825C7">
      <w:pPr>
        <w:spacing w:after="0"/>
        <w:rPr>
          <w:rFonts w:ascii="Times New Roman" w:hAnsi="Times New Roman" w:cs="Times New Roman"/>
          <w:b/>
          <w:sz w:val="24"/>
          <w:szCs w:val="24"/>
        </w:rPr>
      </w:pPr>
    </w:p>
    <w:p w:rsidR="003C7FC3" w:rsidRDefault="003C7FC3" w:rsidP="001825C7">
      <w:pPr>
        <w:spacing w:after="0" w:line="240" w:lineRule="auto"/>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8863330" cy="4188224"/>
            <wp:effectExtent l="19050" t="0" r="0" b="0"/>
            <wp:docPr id="62" name="Picture 14" descr="C:\Users\Feng\Desktop\Final FYP Folder\weight\wav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ng\Desktop\Final FYP Folder\weight\wave.tif"/>
                    <pic:cNvPicPr>
                      <a:picLocks noChangeAspect="1" noChangeArrowheads="1"/>
                    </pic:cNvPicPr>
                  </pic:nvPicPr>
                  <pic:blipFill>
                    <a:blip r:embed="rId51"/>
                    <a:srcRect/>
                    <a:stretch>
                      <a:fillRect/>
                    </a:stretch>
                  </pic:blipFill>
                  <pic:spPr bwMode="auto">
                    <a:xfrm>
                      <a:off x="0" y="0"/>
                      <a:ext cx="8863330" cy="4188224"/>
                    </a:xfrm>
                    <a:prstGeom prst="rect">
                      <a:avLst/>
                    </a:prstGeom>
                    <a:noFill/>
                    <a:ln w="9525">
                      <a:noFill/>
                      <a:miter lim="800000"/>
                      <a:headEnd/>
                      <a:tailEnd/>
                    </a:ln>
                  </pic:spPr>
                </pic:pic>
              </a:graphicData>
            </a:graphic>
          </wp:inline>
        </w:drawing>
      </w:r>
    </w:p>
    <w:p w:rsidR="003C7FC3" w:rsidRDefault="003C7FC3" w:rsidP="001825C7">
      <w:pPr>
        <w:spacing w:after="0" w:line="240" w:lineRule="auto"/>
        <w:rPr>
          <w:rFonts w:ascii="Times New Roman" w:hAnsi="Times New Roman" w:cs="Times New Roman"/>
          <w:b/>
          <w:sz w:val="24"/>
          <w:szCs w:val="24"/>
        </w:rPr>
      </w:pPr>
    </w:p>
    <w:p w:rsidR="003B310B" w:rsidRPr="00A41C2C" w:rsidRDefault="001825C7" w:rsidP="001825C7">
      <w:pPr>
        <w:spacing w:after="0" w:line="240" w:lineRule="auto"/>
        <w:jc w:val="center"/>
        <w:rPr>
          <w:rFonts w:ascii="Times New Roman" w:hAnsi="Times New Roman" w:cs="Times New Roman"/>
          <w:sz w:val="24"/>
          <w:szCs w:val="24"/>
        </w:rPr>
        <w:sectPr w:rsidR="003B310B" w:rsidRPr="00A41C2C" w:rsidSect="003C7FC3">
          <w:pgSz w:w="16838" w:h="11906" w:orient="landscape"/>
          <w:pgMar w:top="1440" w:right="1440" w:bottom="1440" w:left="1440" w:header="708" w:footer="708" w:gutter="0"/>
          <w:cols w:space="708"/>
          <w:docGrid w:linePitch="360"/>
        </w:sectPr>
      </w:pPr>
      <w:r>
        <w:rPr>
          <w:rFonts w:ascii="Times New Roman" w:hAnsi="Times New Roman" w:cs="Times New Roman"/>
          <w:sz w:val="24"/>
          <w:szCs w:val="24"/>
        </w:rPr>
        <w:t>Figure 4.3.5</w:t>
      </w:r>
      <w:r w:rsidR="003C7FC3" w:rsidRPr="00A41C2C">
        <w:rPr>
          <w:rFonts w:ascii="Times New Roman" w:hAnsi="Times New Roman" w:cs="Times New Roman"/>
          <w:sz w:val="24"/>
          <w:szCs w:val="24"/>
        </w:rPr>
        <w:t xml:space="preserve">: </w:t>
      </w:r>
      <w:r w:rsidR="00A41C2C">
        <w:rPr>
          <w:rFonts w:ascii="Times New Roman" w:hAnsi="Times New Roman" w:cs="Times New Roman"/>
          <w:sz w:val="24"/>
          <w:szCs w:val="24"/>
        </w:rPr>
        <w:t xml:space="preserve">Timing </w:t>
      </w:r>
      <w:r w:rsidR="003C7FC3" w:rsidRPr="00A41C2C">
        <w:rPr>
          <w:rFonts w:ascii="Times New Roman" w:hAnsi="Times New Roman" w:cs="Times New Roman"/>
          <w:sz w:val="24"/>
          <w:szCs w:val="24"/>
        </w:rPr>
        <w:t xml:space="preserve">Waveform of </w:t>
      </w:r>
      <w:r w:rsidR="00A41C2C">
        <w:rPr>
          <w:rFonts w:ascii="Times New Roman" w:hAnsi="Times New Roman" w:cs="Times New Roman"/>
          <w:sz w:val="24"/>
          <w:szCs w:val="24"/>
        </w:rPr>
        <w:t xml:space="preserve">Proposed </w:t>
      </w:r>
      <w:r w:rsidR="003B310B" w:rsidRPr="00A41C2C">
        <w:rPr>
          <w:rFonts w:ascii="Times New Roman" w:hAnsi="Times New Roman" w:cs="Times New Roman"/>
          <w:sz w:val="24"/>
          <w:szCs w:val="24"/>
        </w:rPr>
        <w:t xml:space="preserve">SOM </w:t>
      </w:r>
      <w:r w:rsidR="00A41C2C">
        <w:rPr>
          <w:rFonts w:ascii="Times New Roman" w:hAnsi="Times New Roman" w:cs="Times New Roman"/>
          <w:sz w:val="24"/>
          <w:szCs w:val="24"/>
        </w:rPr>
        <w:t>Weight Optimization Block</w:t>
      </w:r>
    </w:p>
    <w:p w:rsidR="003B310B" w:rsidRDefault="003B310B" w:rsidP="001825C7">
      <w:pPr>
        <w:spacing w:after="0"/>
        <w:jc w:val="center"/>
        <w:rPr>
          <w:rFonts w:ascii="Times New Roman" w:hAnsi="Times New Roman" w:cs="Times New Roman"/>
          <w:b/>
          <w:noProof/>
          <w:sz w:val="24"/>
          <w:szCs w:val="24"/>
        </w:rPr>
      </w:pPr>
    </w:p>
    <w:p w:rsidR="003B310B" w:rsidRDefault="003B310B" w:rsidP="001825C7">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8863330" cy="4231920"/>
            <wp:effectExtent l="19050" t="0" r="0" b="0"/>
            <wp:docPr id="64" name="Picture 16" descr="C:\Users\Feng\Desktop\Final FYP Folder\weight\senior wav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ng\Desktop\Final FYP Folder\weight\senior wave.tif"/>
                    <pic:cNvPicPr>
                      <a:picLocks noChangeAspect="1" noChangeArrowheads="1"/>
                    </pic:cNvPicPr>
                  </pic:nvPicPr>
                  <pic:blipFill>
                    <a:blip r:embed="rId52"/>
                    <a:srcRect/>
                    <a:stretch>
                      <a:fillRect/>
                    </a:stretch>
                  </pic:blipFill>
                  <pic:spPr bwMode="auto">
                    <a:xfrm>
                      <a:off x="0" y="0"/>
                      <a:ext cx="8863330" cy="4231920"/>
                    </a:xfrm>
                    <a:prstGeom prst="rect">
                      <a:avLst/>
                    </a:prstGeom>
                    <a:noFill/>
                    <a:ln w="9525">
                      <a:noFill/>
                      <a:miter lim="800000"/>
                      <a:headEnd/>
                      <a:tailEnd/>
                    </a:ln>
                  </pic:spPr>
                </pic:pic>
              </a:graphicData>
            </a:graphic>
          </wp:inline>
        </w:drawing>
      </w:r>
    </w:p>
    <w:p w:rsidR="003B310B" w:rsidRPr="00A41C2C" w:rsidRDefault="001825C7" w:rsidP="001825C7">
      <w:pPr>
        <w:spacing w:after="0" w:line="240" w:lineRule="auto"/>
        <w:jc w:val="center"/>
        <w:rPr>
          <w:rFonts w:ascii="Times New Roman" w:hAnsi="Times New Roman" w:cs="Times New Roman"/>
          <w:sz w:val="24"/>
          <w:szCs w:val="24"/>
        </w:rPr>
        <w:sectPr w:rsidR="003B310B" w:rsidRPr="00A41C2C" w:rsidSect="003C7FC3">
          <w:pgSz w:w="16838" w:h="11906" w:orient="landscape"/>
          <w:pgMar w:top="1440" w:right="1440" w:bottom="1440" w:left="1440" w:header="708" w:footer="708" w:gutter="0"/>
          <w:cols w:space="708"/>
          <w:docGrid w:linePitch="360"/>
        </w:sectPr>
      </w:pPr>
      <w:r>
        <w:rPr>
          <w:rFonts w:ascii="Times New Roman" w:hAnsi="Times New Roman" w:cs="Times New Roman"/>
          <w:sz w:val="24"/>
          <w:szCs w:val="24"/>
        </w:rPr>
        <w:t>Figure 4.3.6</w:t>
      </w:r>
      <w:r w:rsidR="003B310B" w:rsidRPr="00A41C2C">
        <w:rPr>
          <w:rFonts w:ascii="Times New Roman" w:hAnsi="Times New Roman" w:cs="Times New Roman"/>
          <w:sz w:val="24"/>
          <w:szCs w:val="24"/>
        </w:rPr>
        <w:t xml:space="preserve">: </w:t>
      </w:r>
      <w:r w:rsidR="00A41C2C">
        <w:rPr>
          <w:rFonts w:ascii="Times New Roman" w:hAnsi="Times New Roman" w:cs="Times New Roman"/>
          <w:sz w:val="24"/>
          <w:szCs w:val="24"/>
        </w:rPr>
        <w:t xml:space="preserve">Timing </w:t>
      </w:r>
      <w:r w:rsidR="003B310B" w:rsidRPr="00A41C2C">
        <w:rPr>
          <w:rFonts w:ascii="Times New Roman" w:hAnsi="Times New Roman" w:cs="Times New Roman"/>
          <w:sz w:val="24"/>
          <w:szCs w:val="24"/>
        </w:rPr>
        <w:t>Waveform of Conventional Weight Optimization Block</w:t>
      </w:r>
    </w:p>
    <w:p w:rsidR="0001734C" w:rsidRPr="00634891" w:rsidRDefault="00A82A2E" w:rsidP="00634891">
      <w:pPr>
        <w:pStyle w:val="Heading3"/>
        <w:spacing w:before="0" w:after="240" w:line="480" w:lineRule="auto"/>
        <w:rPr>
          <w:rFonts w:ascii="Times New Roman" w:hAnsi="Times New Roman" w:cs="Times New Roman"/>
          <w:color w:val="auto"/>
          <w:sz w:val="24"/>
          <w:szCs w:val="24"/>
        </w:rPr>
      </w:pPr>
      <w:bookmarkStart w:id="926" w:name="_Toc440455521"/>
      <w:bookmarkStart w:id="927" w:name="_Toc440455956"/>
      <w:r w:rsidRPr="00634891">
        <w:rPr>
          <w:rFonts w:ascii="Times New Roman" w:hAnsi="Times New Roman" w:cs="Times New Roman"/>
          <w:color w:val="auto"/>
          <w:sz w:val="24"/>
          <w:szCs w:val="24"/>
        </w:rPr>
        <w:lastRenderedPageBreak/>
        <w:t>4.4 Iteration-</w:t>
      </w:r>
      <w:r w:rsidR="003547E2" w:rsidRPr="00634891">
        <w:rPr>
          <w:rFonts w:ascii="Times New Roman" w:hAnsi="Times New Roman" w:cs="Times New Roman"/>
          <w:color w:val="auto"/>
          <w:sz w:val="24"/>
          <w:szCs w:val="24"/>
        </w:rPr>
        <w:t>Check Block</w:t>
      </w:r>
      <w:bookmarkEnd w:id="926"/>
      <w:bookmarkEnd w:id="927"/>
    </w:p>
    <w:p w:rsidR="00A77765" w:rsidRDefault="005D1425" w:rsidP="00634891">
      <w:pPr>
        <w:tabs>
          <w:tab w:val="left" w:pos="720"/>
          <w:tab w:val="left" w:pos="1105"/>
        </w:tabs>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r>
      <w:r w:rsidR="008904EB">
        <w:rPr>
          <w:rFonts w:ascii="Times New Roman" w:hAnsi="Times New Roman" w:cs="Times New Roman"/>
          <w:sz w:val="24"/>
          <w:szCs w:val="24"/>
        </w:rPr>
        <w:tab/>
        <w:t xml:space="preserve">From the </w:t>
      </w:r>
      <w:r w:rsidR="00156437">
        <w:rPr>
          <w:rFonts w:ascii="Times New Roman" w:hAnsi="Times New Roman" w:cs="Times New Roman"/>
          <w:sz w:val="24"/>
          <w:szCs w:val="24"/>
        </w:rPr>
        <w:t xml:space="preserve">result </w:t>
      </w:r>
      <w:r w:rsidR="00C6753A">
        <w:rPr>
          <w:rFonts w:ascii="Times New Roman" w:hAnsi="Times New Roman" w:cs="Times New Roman"/>
          <w:sz w:val="24"/>
          <w:szCs w:val="24"/>
        </w:rPr>
        <w:t xml:space="preserve">it has been </w:t>
      </w:r>
      <w:r w:rsidR="00156437">
        <w:rPr>
          <w:rFonts w:ascii="Times New Roman" w:hAnsi="Times New Roman" w:cs="Times New Roman"/>
          <w:sz w:val="24"/>
          <w:szCs w:val="24"/>
        </w:rPr>
        <w:t xml:space="preserve">found that the </w:t>
      </w:r>
      <w:r w:rsidR="00156437" w:rsidRPr="00A82A2E">
        <w:rPr>
          <w:rFonts w:ascii="Times New Roman" w:hAnsi="Times New Roman" w:cs="Times New Roman"/>
          <w:i/>
          <w:sz w:val="24"/>
          <w:szCs w:val="24"/>
        </w:rPr>
        <w:t>success</w:t>
      </w:r>
      <w:r w:rsidR="00156437">
        <w:rPr>
          <w:rFonts w:ascii="Times New Roman" w:hAnsi="Times New Roman" w:cs="Times New Roman"/>
          <w:sz w:val="24"/>
          <w:szCs w:val="24"/>
        </w:rPr>
        <w:t xml:space="preserve"> signal was triggered as "1" when the </w:t>
      </w:r>
      <w:r w:rsidR="00156437" w:rsidRPr="00A82A2E">
        <w:rPr>
          <w:rFonts w:ascii="Times New Roman" w:hAnsi="Times New Roman" w:cs="Times New Roman"/>
          <w:i/>
          <w:sz w:val="24"/>
          <w:szCs w:val="24"/>
        </w:rPr>
        <w:t>currentNetwork</w:t>
      </w:r>
      <w:r w:rsidR="00156437">
        <w:rPr>
          <w:rFonts w:ascii="Times New Roman" w:hAnsi="Times New Roman" w:cs="Times New Roman"/>
          <w:sz w:val="24"/>
          <w:szCs w:val="24"/>
        </w:rPr>
        <w:t xml:space="preserve"> and </w:t>
      </w:r>
      <w:r w:rsidR="00156437" w:rsidRPr="00A82A2E">
        <w:rPr>
          <w:rFonts w:ascii="Times New Roman" w:hAnsi="Times New Roman" w:cs="Times New Roman"/>
          <w:i/>
          <w:sz w:val="24"/>
          <w:szCs w:val="24"/>
        </w:rPr>
        <w:t>previousNetwork</w:t>
      </w:r>
      <w:r w:rsidR="00C6753A">
        <w:rPr>
          <w:rFonts w:ascii="Times New Roman" w:hAnsi="Times New Roman" w:cs="Times New Roman"/>
          <w:sz w:val="24"/>
          <w:szCs w:val="24"/>
        </w:rPr>
        <w:t>were the</w:t>
      </w:r>
      <w:r w:rsidR="00EC015B">
        <w:rPr>
          <w:rFonts w:ascii="Times New Roman" w:hAnsi="Times New Roman" w:cs="Times New Roman"/>
          <w:sz w:val="24"/>
          <w:szCs w:val="24"/>
        </w:rPr>
        <w:t xml:space="preserve"> same for 10000 iterations. The value of 10000 for the iteration was found from the result in the console because the iterations run </w:t>
      </w:r>
      <w:r w:rsidR="00C6753A">
        <w:rPr>
          <w:rFonts w:ascii="Times New Roman" w:hAnsi="Times New Roman" w:cs="Times New Roman"/>
          <w:sz w:val="24"/>
          <w:szCs w:val="24"/>
        </w:rPr>
        <w:t xml:space="preserve">up </w:t>
      </w:r>
      <w:r w:rsidR="00EC015B">
        <w:rPr>
          <w:rFonts w:ascii="Times New Roman" w:hAnsi="Times New Roman" w:cs="Times New Roman"/>
          <w:sz w:val="24"/>
          <w:szCs w:val="24"/>
        </w:rPr>
        <w:t xml:space="preserve">to </w:t>
      </w:r>
      <w:r w:rsidR="00212E15">
        <w:rPr>
          <w:rFonts w:ascii="Times New Roman" w:hAnsi="Times New Roman" w:cs="Times New Roman"/>
          <w:sz w:val="24"/>
          <w:szCs w:val="24"/>
        </w:rPr>
        <w:t>94789</w:t>
      </w:r>
      <w:r w:rsidR="004C19F7">
        <w:rPr>
          <w:rFonts w:ascii="Times New Roman" w:hAnsi="Times New Roman" w:cs="Times New Roman"/>
          <w:sz w:val="24"/>
          <w:szCs w:val="24"/>
        </w:rPr>
        <w:t xml:space="preserve"> as indicated in Figure 4.4.1</w:t>
      </w:r>
      <w:r w:rsidR="00C6753A">
        <w:rPr>
          <w:rFonts w:ascii="Times New Roman" w:hAnsi="Times New Roman" w:cs="Times New Roman"/>
          <w:sz w:val="24"/>
          <w:szCs w:val="24"/>
        </w:rPr>
        <w:t xml:space="preserve"> and it </w:t>
      </w:r>
      <w:r w:rsidR="00EC015B">
        <w:rPr>
          <w:rFonts w:ascii="Times New Roman" w:hAnsi="Times New Roman" w:cs="Times New Roman"/>
          <w:sz w:val="24"/>
          <w:szCs w:val="24"/>
        </w:rPr>
        <w:t>also did not receive</w:t>
      </w:r>
      <w:r w:rsidR="00A82A2E">
        <w:rPr>
          <w:rFonts w:ascii="Times New Roman" w:hAnsi="Times New Roman" w:cs="Times New Roman"/>
          <w:sz w:val="24"/>
          <w:szCs w:val="24"/>
        </w:rPr>
        <w:t xml:space="preserve"> s</w:t>
      </w:r>
      <w:r w:rsidR="00EC015B">
        <w:rPr>
          <w:rFonts w:ascii="Times New Roman" w:hAnsi="Times New Roman" w:cs="Times New Roman"/>
          <w:sz w:val="24"/>
          <w:szCs w:val="24"/>
        </w:rPr>
        <w:t xml:space="preserve"> different </w:t>
      </w:r>
      <w:r w:rsidR="00EC015B" w:rsidRPr="00A82A2E">
        <w:rPr>
          <w:rFonts w:ascii="Times New Roman" w:hAnsi="Times New Roman" w:cs="Times New Roman"/>
          <w:i/>
          <w:sz w:val="24"/>
          <w:szCs w:val="24"/>
        </w:rPr>
        <w:t>currentNetwork</w:t>
      </w:r>
      <w:r w:rsidR="00A82A2E">
        <w:rPr>
          <w:rFonts w:ascii="Times New Roman" w:hAnsi="Times New Roman" w:cs="Times New Roman"/>
          <w:sz w:val="24"/>
          <w:szCs w:val="24"/>
        </w:rPr>
        <w:t xml:space="preserve">value </w:t>
      </w:r>
      <w:r w:rsidR="00EC015B">
        <w:rPr>
          <w:rFonts w:ascii="Times New Roman" w:hAnsi="Times New Roman" w:cs="Times New Roman"/>
          <w:sz w:val="24"/>
          <w:szCs w:val="24"/>
        </w:rPr>
        <w:t xml:space="preserve">from </w:t>
      </w:r>
      <w:r w:rsidR="00A82A2E">
        <w:rPr>
          <w:rFonts w:ascii="Times New Roman" w:hAnsi="Times New Roman" w:cs="Times New Roman"/>
          <w:sz w:val="24"/>
          <w:szCs w:val="24"/>
        </w:rPr>
        <w:t xml:space="preserve">the </w:t>
      </w:r>
      <w:r w:rsidR="00EC015B">
        <w:rPr>
          <w:rFonts w:ascii="Times New Roman" w:hAnsi="Times New Roman" w:cs="Times New Roman"/>
          <w:sz w:val="24"/>
          <w:szCs w:val="24"/>
        </w:rPr>
        <w:t xml:space="preserve">Weight Optimization Block(Block 3), </w:t>
      </w:r>
      <w:r w:rsidR="00A82A2E">
        <w:rPr>
          <w:rFonts w:ascii="Times New Roman" w:hAnsi="Times New Roman" w:cs="Times New Roman"/>
          <w:sz w:val="24"/>
          <w:szCs w:val="24"/>
        </w:rPr>
        <w:t>this</w:t>
      </w:r>
      <w:r w:rsidR="00EC015B">
        <w:rPr>
          <w:rFonts w:ascii="Times New Roman" w:hAnsi="Times New Roman" w:cs="Times New Roman"/>
          <w:sz w:val="24"/>
          <w:szCs w:val="24"/>
        </w:rPr>
        <w:t xml:space="preserve"> means </w:t>
      </w:r>
      <w:r w:rsidR="00A82A2E">
        <w:rPr>
          <w:rFonts w:ascii="Times New Roman" w:hAnsi="Times New Roman" w:cs="Times New Roman"/>
          <w:sz w:val="24"/>
          <w:szCs w:val="24"/>
        </w:rPr>
        <w:t xml:space="preserve">that this amount of </w:t>
      </w:r>
      <w:r w:rsidR="00EC015B">
        <w:rPr>
          <w:rFonts w:ascii="Times New Roman" w:hAnsi="Times New Roman" w:cs="Times New Roman"/>
          <w:sz w:val="24"/>
          <w:szCs w:val="24"/>
        </w:rPr>
        <w:t xml:space="preserve">iteration </w:t>
      </w:r>
      <w:r w:rsidR="00A82A2E">
        <w:rPr>
          <w:rFonts w:ascii="Times New Roman" w:hAnsi="Times New Roman" w:cs="Times New Roman"/>
          <w:sz w:val="24"/>
          <w:szCs w:val="24"/>
        </w:rPr>
        <w:t>is not required</w:t>
      </w:r>
      <w:r w:rsidR="00EC015B">
        <w:rPr>
          <w:rFonts w:ascii="Times New Roman" w:hAnsi="Times New Roman" w:cs="Times New Roman"/>
          <w:sz w:val="24"/>
          <w:szCs w:val="24"/>
        </w:rPr>
        <w:t xml:space="preserve">. Due to </w:t>
      </w:r>
      <w:r w:rsidR="00C6753A">
        <w:rPr>
          <w:rFonts w:ascii="Times New Roman" w:hAnsi="Times New Roman" w:cs="Times New Roman"/>
          <w:sz w:val="24"/>
          <w:szCs w:val="24"/>
        </w:rPr>
        <w:t>hardware limitations</w:t>
      </w:r>
      <w:r w:rsidR="00EC015B">
        <w:rPr>
          <w:rFonts w:ascii="Times New Roman" w:hAnsi="Times New Roman" w:cs="Times New Roman"/>
          <w:sz w:val="24"/>
          <w:szCs w:val="24"/>
        </w:rPr>
        <w:t xml:space="preserve">, after </w:t>
      </w:r>
      <w:r w:rsidR="00C6753A">
        <w:rPr>
          <w:rFonts w:ascii="Times New Roman" w:hAnsi="Times New Roman" w:cs="Times New Roman"/>
          <w:sz w:val="24"/>
          <w:szCs w:val="24"/>
        </w:rPr>
        <w:t>verifications</w:t>
      </w:r>
      <w:r w:rsidR="00EC015B">
        <w:rPr>
          <w:rFonts w:ascii="Times New Roman" w:hAnsi="Times New Roman" w:cs="Times New Roman"/>
          <w:sz w:val="24"/>
          <w:szCs w:val="24"/>
        </w:rPr>
        <w:t xml:space="preserve"> with different type</w:t>
      </w:r>
      <w:r w:rsidR="00C6753A">
        <w:rPr>
          <w:rFonts w:ascii="Times New Roman" w:hAnsi="Times New Roman" w:cs="Times New Roman"/>
          <w:sz w:val="24"/>
          <w:szCs w:val="24"/>
        </w:rPr>
        <w:t>s</w:t>
      </w:r>
      <w:r w:rsidR="00EC015B">
        <w:rPr>
          <w:rFonts w:ascii="Times New Roman" w:hAnsi="Times New Roman" w:cs="Times New Roman"/>
          <w:sz w:val="24"/>
          <w:szCs w:val="24"/>
        </w:rPr>
        <w:t xml:space="preserve"> of data array, the largest value</w:t>
      </w:r>
      <w:r w:rsidR="00C6753A">
        <w:rPr>
          <w:rFonts w:ascii="Times New Roman" w:hAnsi="Times New Roman" w:cs="Times New Roman"/>
          <w:sz w:val="24"/>
          <w:szCs w:val="24"/>
        </w:rPr>
        <w:t xml:space="preserve"> for this iteration to trigger</w:t>
      </w:r>
      <w:r w:rsidR="00EC015B">
        <w:rPr>
          <w:rFonts w:ascii="Times New Roman" w:hAnsi="Times New Roman" w:cs="Times New Roman"/>
          <w:sz w:val="24"/>
          <w:szCs w:val="24"/>
        </w:rPr>
        <w:t xml:space="preserve"> the success signal is 7</w:t>
      </w:r>
      <w:r w:rsidR="00212E15">
        <w:rPr>
          <w:rFonts w:ascii="Times New Roman" w:hAnsi="Times New Roman" w:cs="Times New Roman"/>
          <w:sz w:val="24"/>
          <w:szCs w:val="24"/>
        </w:rPr>
        <w:t>424</w:t>
      </w:r>
      <w:r w:rsidR="004C19F7">
        <w:rPr>
          <w:rFonts w:ascii="Times New Roman" w:hAnsi="Times New Roman" w:cs="Times New Roman"/>
          <w:sz w:val="24"/>
          <w:szCs w:val="24"/>
        </w:rPr>
        <w:t xml:space="preserve"> as shown as in Figure 4.4.2</w:t>
      </w:r>
      <w:r w:rsidR="00EC015B">
        <w:rPr>
          <w:rFonts w:ascii="Times New Roman" w:hAnsi="Times New Roman" w:cs="Times New Roman"/>
          <w:sz w:val="24"/>
          <w:szCs w:val="24"/>
        </w:rPr>
        <w:t xml:space="preserve">. To </w:t>
      </w:r>
      <w:r w:rsidR="00C6753A">
        <w:rPr>
          <w:rFonts w:ascii="Times New Roman" w:hAnsi="Times New Roman" w:cs="Times New Roman"/>
          <w:sz w:val="24"/>
          <w:szCs w:val="24"/>
        </w:rPr>
        <w:t>en</w:t>
      </w:r>
      <w:r w:rsidR="00EC015B">
        <w:rPr>
          <w:rFonts w:ascii="Times New Roman" w:hAnsi="Times New Roman" w:cs="Times New Roman"/>
          <w:sz w:val="24"/>
          <w:szCs w:val="24"/>
        </w:rPr>
        <w:t xml:space="preserve">sure that the iteration is completed, the iterations value was decided to </w:t>
      </w:r>
      <w:r w:rsidR="00C6753A">
        <w:rPr>
          <w:rFonts w:ascii="Times New Roman" w:hAnsi="Times New Roman" w:cs="Times New Roman"/>
          <w:sz w:val="24"/>
          <w:szCs w:val="24"/>
        </w:rPr>
        <w:t>be set at 10000.</w:t>
      </w:r>
    </w:p>
    <w:p w:rsidR="00EC015B" w:rsidRDefault="00212E15" w:rsidP="004C19F7">
      <w:pPr>
        <w:tabs>
          <w:tab w:val="left" w:pos="1507"/>
        </w:tabs>
        <w:spacing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en-MY"/>
        </w:rPr>
        <w:drawing>
          <wp:inline distT="0" distB="0" distL="0" distR="0">
            <wp:extent cx="2086197" cy="1321350"/>
            <wp:effectExtent l="19050" t="0" r="9303" b="0"/>
            <wp:docPr id="39" name="Picture 16" descr="C:\Users\Feng\Desktop\Final FYP Folder\iteration\console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ng\Desktop\Final FYP Folder\iteration\console 2.tif"/>
                    <pic:cNvPicPr>
                      <a:picLocks noChangeAspect="1" noChangeArrowheads="1"/>
                    </pic:cNvPicPr>
                  </pic:nvPicPr>
                  <pic:blipFill>
                    <a:blip r:embed="rId53"/>
                    <a:srcRect/>
                    <a:stretch>
                      <a:fillRect/>
                    </a:stretch>
                  </pic:blipFill>
                  <pic:spPr bwMode="auto">
                    <a:xfrm>
                      <a:off x="0" y="0"/>
                      <a:ext cx="2086376" cy="1321463"/>
                    </a:xfrm>
                    <a:prstGeom prst="rect">
                      <a:avLst/>
                    </a:prstGeom>
                    <a:noFill/>
                    <a:ln w="9525">
                      <a:noFill/>
                      <a:miter lim="800000"/>
                      <a:headEnd/>
                      <a:tailEnd/>
                    </a:ln>
                  </pic:spPr>
                </pic:pic>
              </a:graphicData>
            </a:graphic>
          </wp:inline>
        </w:drawing>
      </w:r>
    </w:p>
    <w:p w:rsidR="00EC015B" w:rsidRPr="00A82A2E" w:rsidRDefault="004C19F7" w:rsidP="004C19F7">
      <w:pPr>
        <w:tabs>
          <w:tab w:val="left" w:pos="1507"/>
        </w:tabs>
        <w:spacing w:before="240" w:line="240" w:lineRule="auto"/>
        <w:jc w:val="center"/>
        <w:rPr>
          <w:rFonts w:ascii="Times New Roman" w:hAnsi="Times New Roman" w:cs="Times New Roman"/>
          <w:noProof/>
          <w:sz w:val="24"/>
          <w:szCs w:val="24"/>
        </w:rPr>
      </w:pPr>
      <w:r>
        <w:rPr>
          <w:rFonts w:ascii="Times New Roman" w:hAnsi="Times New Roman" w:cs="Times New Roman"/>
          <w:noProof/>
          <w:sz w:val="24"/>
          <w:szCs w:val="24"/>
        </w:rPr>
        <w:t>Figure 4.4.1</w:t>
      </w:r>
      <w:r w:rsidR="00C6753A" w:rsidRPr="00A82A2E">
        <w:rPr>
          <w:rFonts w:ascii="Times New Roman" w:hAnsi="Times New Roman" w:cs="Times New Roman"/>
          <w:noProof/>
          <w:sz w:val="24"/>
          <w:szCs w:val="24"/>
        </w:rPr>
        <w:t xml:space="preserve">: </w:t>
      </w:r>
      <w:r w:rsidR="002908E6" w:rsidRPr="00A82A2E">
        <w:rPr>
          <w:rFonts w:ascii="Times New Roman" w:hAnsi="Times New Roman" w:cs="Times New Roman"/>
          <w:noProof/>
          <w:sz w:val="24"/>
          <w:szCs w:val="24"/>
        </w:rPr>
        <w:t xml:space="preserve">Console </w:t>
      </w:r>
      <w:r w:rsidR="00C6753A" w:rsidRPr="00A82A2E">
        <w:rPr>
          <w:rFonts w:ascii="Times New Roman" w:hAnsi="Times New Roman" w:cs="Times New Roman"/>
          <w:noProof/>
          <w:sz w:val="24"/>
          <w:szCs w:val="24"/>
        </w:rPr>
        <w:t xml:space="preserve">Display </w:t>
      </w:r>
      <w:r w:rsidR="002908E6" w:rsidRPr="00A82A2E">
        <w:rPr>
          <w:rFonts w:ascii="Times New Roman" w:hAnsi="Times New Roman" w:cs="Times New Roman"/>
          <w:noProof/>
          <w:sz w:val="24"/>
          <w:szCs w:val="24"/>
        </w:rPr>
        <w:t xml:space="preserve">of iteration more than </w:t>
      </w:r>
      <w:r w:rsidR="00A82A2E">
        <w:rPr>
          <w:rFonts w:ascii="Times New Roman" w:hAnsi="Times New Roman" w:cs="Times New Roman"/>
          <w:noProof/>
          <w:sz w:val="24"/>
          <w:szCs w:val="24"/>
        </w:rPr>
        <w:t xml:space="preserve">the value of </w:t>
      </w:r>
      <w:r w:rsidR="002908E6" w:rsidRPr="00A82A2E">
        <w:rPr>
          <w:rFonts w:ascii="Times New Roman" w:hAnsi="Times New Roman" w:cs="Times New Roman"/>
          <w:noProof/>
          <w:sz w:val="24"/>
          <w:szCs w:val="24"/>
        </w:rPr>
        <w:t>10000</w:t>
      </w:r>
    </w:p>
    <w:p w:rsidR="004C19F7" w:rsidRDefault="00212E15" w:rsidP="004C19F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2139359" cy="1224390"/>
            <wp:effectExtent l="19050" t="0" r="0" b="0"/>
            <wp:docPr id="37" name="Picture 15" descr="C:\Users\Feng\Desktop\Final FYP Folder\iteration\console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eng\Desktop\Final FYP Folder\iteration\console 1.tif"/>
                    <pic:cNvPicPr>
                      <a:picLocks noChangeAspect="1" noChangeArrowheads="1"/>
                    </pic:cNvPicPr>
                  </pic:nvPicPr>
                  <pic:blipFill>
                    <a:blip r:embed="rId54"/>
                    <a:srcRect/>
                    <a:stretch>
                      <a:fillRect/>
                    </a:stretch>
                  </pic:blipFill>
                  <pic:spPr bwMode="auto">
                    <a:xfrm>
                      <a:off x="0" y="0"/>
                      <a:ext cx="2139780" cy="1224631"/>
                    </a:xfrm>
                    <a:prstGeom prst="rect">
                      <a:avLst/>
                    </a:prstGeom>
                    <a:noFill/>
                    <a:ln w="9525">
                      <a:noFill/>
                      <a:miter lim="800000"/>
                      <a:headEnd/>
                      <a:tailEnd/>
                    </a:ln>
                  </pic:spPr>
                </pic:pic>
              </a:graphicData>
            </a:graphic>
          </wp:inline>
        </w:drawing>
      </w:r>
    </w:p>
    <w:p w:rsidR="008904EB" w:rsidRPr="00A82A2E" w:rsidRDefault="004C19F7" w:rsidP="00EC015B">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Figure 4.4.2</w:t>
      </w:r>
      <w:r w:rsidR="002908E6" w:rsidRPr="00A82A2E">
        <w:rPr>
          <w:rFonts w:ascii="Times New Roman" w:hAnsi="Times New Roman" w:cs="Times New Roman"/>
          <w:sz w:val="24"/>
          <w:szCs w:val="24"/>
        </w:rPr>
        <w:t xml:space="preserve">: </w:t>
      </w:r>
      <w:r w:rsidR="002908E6" w:rsidRPr="00A82A2E">
        <w:rPr>
          <w:rFonts w:ascii="Times New Roman" w:hAnsi="Times New Roman" w:cs="Times New Roman"/>
          <w:noProof/>
          <w:sz w:val="24"/>
          <w:szCs w:val="24"/>
        </w:rPr>
        <w:t xml:space="preserve">Console </w:t>
      </w:r>
      <w:r w:rsidR="00C6753A" w:rsidRPr="00A82A2E">
        <w:rPr>
          <w:rFonts w:ascii="Times New Roman" w:hAnsi="Times New Roman" w:cs="Times New Roman"/>
          <w:noProof/>
          <w:sz w:val="24"/>
          <w:szCs w:val="24"/>
        </w:rPr>
        <w:t xml:space="preserve">Display </w:t>
      </w:r>
      <w:r w:rsidR="002908E6" w:rsidRPr="00A82A2E">
        <w:rPr>
          <w:rFonts w:ascii="Times New Roman" w:hAnsi="Times New Roman" w:cs="Times New Roman"/>
          <w:noProof/>
          <w:sz w:val="24"/>
          <w:szCs w:val="24"/>
        </w:rPr>
        <w:t xml:space="preserve">of iteration less than </w:t>
      </w:r>
      <w:r w:rsidR="00A82A2E">
        <w:rPr>
          <w:rFonts w:ascii="Times New Roman" w:hAnsi="Times New Roman" w:cs="Times New Roman"/>
          <w:noProof/>
          <w:sz w:val="24"/>
          <w:szCs w:val="24"/>
        </w:rPr>
        <w:t xml:space="preserve">the value of </w:t>
      </w:r>
      <w:r w:rsidR="002908E6" w:rsidRPr="00A82A2E">
        <w:rPr>
          <w:rFonts w:ascii="Times New Roman" w:hAnsi="Times New Roman" w:cs="Times New Roman"/>
          <w:noProof/>
          <w:sz w:val="24"/>
          <w:szCs w:val="24"/>
        </w:rPr>
        <w:t>10000</w:t>
      </w:r>
    </w:p>
    <w:p w:rsidR="00212E15" w:rsidRDefault="002E11A5" w:rsidP="00E72E1B">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004C19F7">
        <w:rPr>
          <w:rFonts w:ascii="Times New Roman" w:hAnsi="Times New Roman" w:cs="Times New Roman"/>
          <w:sz w:val="24"/>
          <w:szCs w:val="24"/>
        </w:rPr>
        <w:t>Table 4.4</w:t>
      </w:r>
      <w:r w:rsidR="00212E15">
        <w:rPr>
          <w:rFonts w:ascii="Times New Roman" w:hAnsi="Times New Roman" w:cs="Times New Roman"/>
          <w:sz w:val="24"/>
          <w:szCs w:val="24"/>
        </w:rPr>
        <w:t xml:space="preserve"> shows that the </w:t>
      </w:r>
      <w:r w:rsidR="00E72E1B">
        <w:rPr>
          <w:rFonts w:ascii="Times New Roman" w:hAnsi="Times New Roman" w:cs="Times New Roman"/>
          <w:sz w:val="24"/>
          <w:szCs w:val="24"/>
        </w:rPr>
        <w:t xml:space="preserve">power dissipation in this block is 122.02mW and the usage for LUT are </w:t>
      </w:r>
      <w:r w:rsidR="00A82A2E">
        <w:rPr>
          <w:rFonts w:ascii="Times New Roman" w:hAnsi="Times New Roman" w:cs="Times New Roman"/>
          <w:sz w:val="24"/>
          <w:szCs w:val="24"/>
        </w:rPr>
        <w:t>77</w:t>
      </w:r>
      <w:r w:rsidR="00E72E1B">
        <w:rPr>
          <w:rFonts w:ascii="Times New Roman" w:hAnsi="Times New Roman" w:cs="Times New Roman"/>
          <w:sz w:val="24"/>
          <w:szCs w:val="24"/>
        </w:rPr>
        <w:t xml:space="preserve"> units 4 input function</w:t>
      </w:r>
      <w:r w:rsidR="00A82A2E">
        <w:rPr>
          <w:rFonts w:ascii="Times New Roman" w:hAnsi="Times New Roman" w:cs="Times New Roman"/>
          <w:sz w:val="24"/>
          <w:szCs w:val="24"/>
        </w:rPr>
        <w:t>s</w:t>
      </w:r>
      <w:r w:rsidR="00E72E1B">
        <w:rPr>
          <w:rFonts w:ascii="Times New Roman" w:hAnsi="Times New Roman" w:cs="Times New Roman"/>
          <w:sz w:val="24"/>
          <w:szCs w:val="24"/>
        </w:rPr>
        <w:t xml:space="preserve">, </w:t>
      </w:r>
      <w:r w:rsidR="00A82A2E">
        <w:rPr>
          <w:rFonts w:ascii="Times New Roman" w:hAnsi="Times New Roman" w:cs="Times New Roman"/>
          <w:sz w:val="24"/>
          <w:szCs w:val="24"/>
        </w:rPr>
        <w:t>31</w:t>
      </w:r>
      <w:r w:rsidR="00E72E1B">
        <w:rPr>
          <w:rFonts w:ascii="Times New Roman" w:hAnsi="Times New Roman" w:cs="Times New Roman"/>
          <w:sz w:val="24"/>
          <w:szCs w:val="24"/>
        </w:rPr>
        <w:t xml:space="preserve"> units 3 input function</w:t>
      </w:r>
      <w:r w:rsidR="00A82A2E">
        <w:rPr>
          <w:rFonts w:ascii="Times New Roman" w:hAnsi="Times New Roman" w:cs="Times New Roman"/>
          <w:sz w:val="24"/>
          <w:szCs w:val="24"/>
        </w:rPr>
        <w:t>s</w:t>
      </w:r>
      <w:r w:rsidR="00E72E1B">
        <w:rPr>
          <w:rFonts w:ascii="Times New Roman" w:hAnsi="Times New Roman" w:cs="Times New Roman"/>
          <w:sz w:val="24"/>
          <w:szCs w:val="24"/>
        </w:rPr>
        <w:t xml:space="preserve"> and </w:t>
      </w:r>
      <w:r w:rsidR="00A82A2E">
        <w:rPr>
          <w:rFonts w:ascii="Times New Roman" w:hAnsi="Times New Roman" w:cs="Times New Roman"/>
          <w:sz w:val="24"/>
          <w:szCs w:val="24"/>
        </w:rPr>
        <w:t>34</w:t>
      </w:r>
      <w:r w:rsidR="00E72E1B">
        <w:rPr>
          <w:rFonts w:ascii="Times New Roman" w:hAnsi="Times New Roman" w:cs="Times New Roman"/>
          <w:sz w:val="24"/>
          <w:szCs w:val="24"/>
        </w:rPr>
        <w:t xml:space="preserve"> units </w:t>
      </w:r>
      <w:r w:rsidR="00A82A2E" w:rsidRPr="00551CDF">
        <w:rPr>
          <w:rFonts w:ascii="Times New Roman" w:hAnsi="Times New Roman" w:cs="Times New Roman"/>
          <w:sz w:val="24"/>
          <w:szCs w:val="24"/>
        </w:rPr>
        <w:t>≤</w:t>
      </w:r>
      <w:r w:rsidR="00E72E1B">
        <w:rPr>
          <w:rFonts w:ascii="Times New Roman" w:hAnsi="Times New Roman" w:cs="Times New Roman"/>
          <w:sz w:val="24"/>
          <w:szCs w:val="24"/>
        </w:rPr>
        <w:t xml:space="preserve">2 input functions. For the board usage, it used up </w:t>
      </w:r>
      <w:r w:rsidR="00A82A2E">
        <w:rPr>
          <w:rFonts w:ascii="Times New Roman" w:hAnsi="Times New Roman" w:cs="Times New Roman"/>
          <w:sz w:val="24"/>
          <w:szCs w:val="24"/>
        </w:rPr>
        <w:t xml:space="preserve">a total of 193 </w:t>
      </w:r>
      <w:r w:rsidR="00E72E1B">
        <w:rPr>
          <w:rFonts w:ascii="Times New Roman" w:hAnsi="Times New Roman" w:cs="Times New Roman"/>
          <w:sz w:val="24"/>
          <w:szCs w:val="24"/>
        </w:rPr>
        <w:t xml:space="preserve">logic elements </w:t>
      </w:r>
      <w:r w:rsidR="00A82A2E">
        <w:rPr>
          <w:rFonts w:ascii="Times New Roman" w:hAnsi="Times New Roman" w:cs="Times New Roman"/>
          <w:sz w:val="24"/>
          <w:szCs w:val="24"/>
        </w:rPr>
        <w:t>which is</w:t>
      </w:r>
      <w:r w:rsidR="00E72E1B">
        <w:rPr>
          <w:rFonts w:ascii="Times New Roman" w:hAnsi="Times New Roman" w:cs="Times New Roman"/>
          <w:sz w:val="24"/>
          <w:szCs w:val="24"/>
        </w:rPr>
        <w:t xml:space="preserve"> less than </w:t>
      </w:r>
      <w:r w:rsidR="00A82A2E">
        <w:rPr>
          <w:rFonts w:ascii="Times New Roman" w:hAnsi="Times New Roman" w:cs="Times New Roman"/>
          <w:sz w:val="24"/>
          <w:szCs w:val="24"/>
        </w:rPr>
        <w:t>1%</w:t>
      </w:r>
      <w:r w:rsidR="00E72E1B">
        <w:rPr>
          <w:rFonts w:ascii="Times New Roman" w:hAnsi="Times New Roman" w:cs="Times New Roman"/>
          <w:sz w:val="24"/>
          <w:szCs w:val="24"/>
        </w:rPr>
        <w:t xml:space="preserve"> of the board</w:t>
      </w:r>
      <w:r w:rsidR="00A82A2E">
        <w:rPr>
          <w:rFonts w:ascii="Times New Roman" w:hAnsi="Times New Roman" w:cs="Times New Roman"/>
          <w:sz w:val="24"/>
          <w:szCs w:val="24"/>
        </w:rPr>
        <w:t>'s total resources</w:t>
      </w:r>
      <w:r w:rsidR="00E72E1B">
        <w:rPr>
          <w:rFonts w:ascii="Times New Roman" w:hAnsi="Times New Roman" w:cs="Times New Roman"/>
          <w:sz w:val="24"/>
          <w:szCs w:val="24"/>
        </w:rPr>
        <w:t>.</w:t>
      </w:r>
    </w:p>
    <w:p w:rsidR="006E1387" w:rsidRPr="00B63036" w:rsidRDefault="004C19F7" w:rsidP="00B63036">
      <w:pP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Table 4.4</w:t>
      </w:r>
      <w:r w:rsidR="006E1387" w:rsidRPr="00B63036">
        <w:rPr>
          <w:rFonts w:ascii="Times New Roman" w:hAnsi="Times New Roman" w:cs="Times New Roman"/>
          <w:sz w:val="24"/>
          <w:szCs w:val="24"/>
        </w:rPr>
        <w:t xml:space="preserve">: </w:t>
      </w:r>
      <w:r w:rsidR="00B63036">
        <w:rPr>
          <w:rFonts w:ascii="Times New Roman" w:hAnsi="Times New Roman" w:cs="Times New Roman"/>
          <w:sz w:val="24"/>
          <w:szCs w:val="24"/>
        </w:rPr>
        <w:t xml:space="preserve">Power Dissipation and Resource </w:t>
      </w:r>
      <w:r w:rsidR="006E1387" w:rsidRPr="00B63036">
        <w:rPr>
          <w:rFonts w:ascii="Times New Roman" w:hAnsi="Times New Roman" w:cs="Times New Roman"/>
          <w:sz w:val="24"/>
          <w:szCs w:val="24"/>
        </w:rPr>
        <w:t>Usage</w:t>
      </w:r>
      <w:r w:rsidR="00B63036">
        <w:rPr>
          <w:rFonts w:ascii="Times New Roman" w:hAnsi="Times New Roman" w:cs="Times New Roman"/>
          <w:sz w:val="24"/>
          <w:szCs w:val="24"/>
        </w:rPr>
        <w:t>s</w:t>
      </w:r>
      <w:r w:rsidR="006E1387" w:rsidRPr="00B63036">
        <w:rPr>
          <w:rFonts w:ascii="Times New Roman" w:hAnsi="Times New Roman" w:cs="Times New Roman"/>
          <w:sz w:val="24"/>
          <w:szCs w:val="24"/>
        </w:rPr>
        <w:t xml:space="preserve"> of </w:t>
      </w:r>
      <w:r w:rsidR="00B63036">
        <w:rPr>
          <w:rFonts w:ascii="Times New Roman" w:hAnsi="Times New Roman" w:cs="Times New Roman"/>
          <w:sz w:val="24"/>
          <w:szCs w:val="24"/>
        </w:rPr>
        <w:t xml:space="preserve">the </w:t>
      </w:r>
      <w:r w:rsidR="006E1387" w:rsidRPr="00B63036">
        <w:rPr>
          <w:rFonts w:ascii="Times New Roman" w:hAnsi="Times New Roman" w:cs="Times New Roman"/>
          <w:sz w:val="24"/>
          <w:szCs w:val="24"/>
        </w:rPr>
        <w:t>Iteration Check Block</w:t>
      </w:r>
    </w:p>
    <w:tbl>
      <w:tblPr>
        <w:tblStyle w:val="TableGrid"/>
        <w:tblW w:w="0" w:type="auto"/>
        <w:tblLook w:val="04A0"/>
      </w:tblPr>
      <w:tblGrid>
        <w:gridCol w:w="4621"/>
        <w:gridCol w:w="4621"/>
      </w:tblGrid>
      <w:tr w:rsidR="00212E15" w:rsidTr="004C2CB5">
        <w:tc>
          <w:tcPr>
            <w:tcW w:w="4621" w:type="dxa"/>
          </w:tcPr>
          <w:p w:rsidR="00212E15" w:rsidRPr="00B63036" w:rsidRDefault="00A82A2E" w:rsidP="00B63036">
            <w:pPr>
              <w:jc w:val="center"/>
              <w:rPr>
                <w:rFonts w:ascii="Times New Roman" w:hAnsi="Times New Roman" w:cs="Times New Roman"/>
                <w:b/>
              </w:rPr>
            </w:pPr>
            <w:r w:rsidRPr="00B63036">
              <w:rPr>
                <w:rFonts w:ascii="Times New Roman" w:hAnsi="Times New Roman" w:cs="Times New Roman"/>
                <w:b/>
              </w:rPr>
              <w:t>Specifications</w:t>
            </w:r>
          </w:p>
        </w:tc>
        <w:tc>
          <w:tcPr>
            <w:tcW w:w="4621" w:type="dxa"/>
          </w:tcPr>
          <w:p w:rsidR="00212E15" w:rsidRPr="00B63036" w:rsidRDefault="00A82A2E" w:rsidP="00B63036">
            <w:pPr>
              <w:jc w:val="center"/>
              <w:rPr>
                <w:rFonts w:ascii="Times New Roman" w:hAnsi="Times New Roman" w:cs="Times New Roman"/>
                <w:b/>
              </w:rPr>
            </w:pPr>
            <w:r w:rsidRPr="00B63036">
              <w:rPr>
                <w:rFonts w:ascii="Times New Roman" w:hAnsi="Times New Roman" w:cs="Times New Roman"/>
                <w:b/>
              </w:rPr>
              <w:t>Values</w:t>
            </w:r>
          </w:p>
        </w:tc>
      </w:tr>
      <w:tr w:rsidR="00A82A2E" w:rsidTr="004C2CB5">
        <w:tc>
          <w:tcPr>
            <w:tcW w:w="4621" w:type="dxa"/>
          </w:tcPr>
          <w:p w:rsidR="00A82A2E" w:rsidRPr="00B63036" w:rsidRDefault="00A82A2E" w:rsidP="00B63036">
            <w:pPr>
              <w:jc w:val="center"/>
              <w:rPr>
                <w:rFonts w:ascii="Times New Roman" w:hAnsi="Times New Roman" w:cs="Times New Roman"/>
              </w:rPr>
            </w:pPr>
            <w:r w:rsidRPr="00B63036">
              <w:rPr>
                <w:rFonts w:ascii="Times New Roman" w:hAnsi="Times New Roman" w:cs="Times New Roman"/>
              </w:rPr>
              <w:t>Power Dissipation</w:t>
            </w:r>
          </w:p>
        </w:tc>
        <w:tc>
          <w:tcPr>
            <w:tcW w:w="4621" w:type="dxa"/>
          </w:tcPr>
          <w:p w:rsidR="00A82A2E" w:rsidRPr="00B63036" w:rsidRDefault="00A82A2E" w:rsidP="00B63036">
            <w:pPr>
              <w:jc w:val="center"/>
              <w:rPr>
                <w:rFonts w:ascii="Times New Roman" w:hAnsi="Times New Roman" w:cs="Times New Roman"/>
              </w:rPr>
            </w:pPr>
            <w:r w:rsidRPr="00B63036">
              <w:rPr>
                <w:rFonts w:ascii="Times New Roman" w:hAnsi="Times New Roman" w:cs="Times New Roman"/>
              </w:rPr>
              <w:t>122.02mW</w:t>
            </w:r>
          </w:p>
        </w:tc>
      </w:tr>
      <w:tr w:rsidR="00212E15" w:rsidTr="004C2CB5">
        <w:tc>
          <w:tcPr>
            <w:tcW w:w="4621" w:type="dxa"/>
          </w:tcPr>
          <w:p w:rsidR="00212E15" w:rsidRPr="00B63036" w:rsidRDefault="00212E15" w:rsidP="00B63036">
            <w:pPr>
              <w:jc w:val="center"/>
              <w:rPr>
                <w:rFonts w:ascii="Times New Roman" w:hAnsi="Times New Roman" w:cs="Times New Roman"/>
              </w:rPr>
            </w:pPr>
            <w:r w:rsidRPr="00B63036">
              <w:rPr>
                <w:rFonts w:ascii="Times New Roman" w:hAnsi="Times New Roman" w:cs="Times New Roman"/>
              </w:rPr>
              <w:t>LUT Usage</w:t>
            </w:r>
          </w:p>
        </w:tc>
        <w:tc>
          <w:tcPr>
            <w:tcW w:w="4621" w:type="dxa"/>
          </w:tcPr>
          <w:p w:rsidR="00212E15" w:rsidRPr="00B63036" w:rsidRDefault="00212E15" w:rsidP="00B63036">
            <w:pPr>
              <w:jc w:val="center"/>
              <w:rPr>
                <w:rFonts w:ascii="Times New Roman" w:hAnsi="Times New Roman" w:cs="Times New Roman"/>
              </w:rPr>
            </w:pPr>
            <w:r w:rsidRPr="00B63036">
              <w:rPr>
                <w:rFonts w:ascii="Times New Roman" w:hAnsi="Times New Roman" w:cs="Times New Roman"/>
              </w:rPr>
              <w:t>-4 input function (</w:t>
            </w:r>
            <w:r w:rsidR="00E72E1B" w:rsidRPr="00B63036">
              <w:rPr>
                <w:rFonts w:ascii="Times New Roman" w:hAnsi="Times New Roman" w:cs="Times New Roman"/>
              </w:rPr>
              <w:t>77</w:t>
            </w:r>
            <w:r w:rsidRPr="00B63036">
              <w:rPr>
                <w:rFonts w:ascii="Times New Roman" w:hAnsi="Times New Roman" w:cs="Times New Roman"/>
              </w:rPr>
              <w:t>)</w:t>
            </w:r>
          </w:p>
          <w:p w:rsidR="00212E15" w:rsidRPr="00B63036" w:rsidRDefault="00212E15" w:rsidP="00B63036">
            <w:pPr>
              <w:jc w:val="center"/>
              <w:rPr>
                <w:rFonts w:ascii="Times New Roman" w:hAnsi="Times New Roman" w:cs="Times New Roman"/>
              </w:rPr>
            </w:pPr>
            <w:r w:rsidRPr="00B63036">
              <w:rPr>
                <w:rFonts w:ascii="Times New Roman" w:hAnsi="Times New Roman" w:cs="Times New Roman"/>
              </w:rPr>
              <w:t>-3 input function (</w:t>
            </w:r>
            <w:r w:rsidR="00E72E1B" w:rsidRPr="00B63036">
              <w:rPr>
                <w:rFonts w:ascii="Times New Roman" w:hAnsi="Times New Roman" w:cs="Times New Roman"/>
              </w:rPr>
              <w:t>31</w:t>
            </w:r>
            <w:r w:rsidRPr="00B63036">
              <w:rPr>
                <w:rFonts w:ascii="Times New Roman" w:hAnsi="Times New Roman" w:cs="Times New Roman"/>
              </w:rPr>
              <w:t>)</w:t>
            </w:r>
          </w:p>
          <w:p w:rsidR="00212E15" w:rsidRPr="00B63036" w:rsidRDefault="00A82A2E" w:rsidP="00B63036">
            <w:pPr>
              <w:jc w:val="center"/>
              <w:rPr>
                <w:rFonts w:ascii="Times New Roman" w:hAnsi="Times New Roman" w:cs="Times New Roman"/>
              </w:rPr>
            </w:pPr>
            <w:r w:rsidRPr="00B63036">
              <w:rPr>
                <w:rFonts w:ascii="Times New Roman" w:hAnsi="Times New Roman" w:cs="Times New Roman"/>
              </w:rPr>
              <w:t>-</w:t>
            </w:r>
            <w:r w:rsidR="00B63036" w:rsidRPr="00B63036">
              <w:rPr>
                <w:rFonts w:ascii="Times New Roman" w:hAnsi="Times New Roman" w:cs="Times New Roman"/>
              </w:rPr>
              <w:t xml:space="preserve">≤ </w:t>
            </w:r>
            <w:r w:rsidR="00212E15" w:rsidRPr="00B63036">
              <w:rPr>
                <w:rFonts w:ascii="Times New Roman" w:hAnsi="Times New Roman" w:cs="Times New Roman"/>
              </w:rPr>
              <w:t>2 input function (</w:t>
            </w:r>
            <w:r w:rsidR="00E72E1B" w:rsidRPr="00B63036">
              <w:rPr>
                <w:rFonts w:ascii="Times New Roman" w:hAnsi="Times New Roman" w:cs="Times New Roman"/>
              </w:rPr>
              <w:t>34</w:t>
            </w:r>
            <w:r w:rsidR="00212E15" w:rsidRPr="00B63036">
              <w:rPr>
                <w:rFonts w:ascii="Times New Roman" w:hAnsi="Times New Roman" w:cs="Times New Roman"/>
              </w:rPr>
              <w:t>)</w:t>
            </w:r>
          </w:p>
        </w:tc>
      </w:tr>
      <w:tr w:rsidR="00212E15" w:rsidTr="004C2CB5">
        <w:tc>
          <w:tcPr>
            <w:tcW w:w="4621" w:type="dxa"/>
          </w:tcPr>
          <w:p w:rsidR="00212E15" w:rsidRPr="00B63036" w:rsidRDefault="00212E15" w:rsidP="00B63036">
            <w:pPr>
              <w:jc w:val="center"/>
              <w:rPr>
                <w:rFonts w:ascii="Times New Roman" w:hAnsi="Times New Roman" w:cs="Times New Roman"/>
              </w:rPr>
            </w:pPr>
            <w:r w:rsidRPr="00B63036">
              <w:rPr>
                <w:rFonts w:ascii="Times New Roman" w:hAnsi="Times New Roman" w:cs="Times New Roman"/>
              </w:rPr>
              <w:t>Board Usage</w:t>
            </w:r>
          </w:p>
        </w:tc>
        <w:tc>
          <w:tcPr>
            <w:tcW w:w="4621" w:type="dxa"/>
          </w:tcPr>
          <w:p w:rsidR="00212E15" w:rsidRPr="00B63036" w:rsidRDefault="00E72E1B" w:rsidP="00B63036">
            <w:pPr>
              <w:jc w:val="center"/>
              <w:rPr>
                <w:rFonts w:ascii="Times New Roman" w:hAnsi="Times New Roman" w:cs="Times New Roman"/>
              </w:rPr>
            </w:pPr>
            <w:r w:rsidRPr="00B63036">
              <w:rPr>
                <w:rFonts w:ascii="Times New Roman" w:hAnsi="Times New Roman" w:cs="Times New Roman"/>
              </w:rPr>
              <w:t>193</w:t>
            </w:r>
            <w:r w:rsidR="00212E15" w:rsidRPr="00B63036">
              <w:rPr>
                <w:rFonts w:ascii="Times New Roman" w:hAnsi="Times New Roman" w:cs="Times New Roman"/>
              </w:rPr>
              <w:t xml:space="preserve"> (&lt; 1%)</w:t>
            </w:r>
          </w:p>
        </w:tc>
      </w:tr>
    </w:tbl>
    <w:p w:rsidR="006E1387" w:rsidRDefault="006E1387" w:rsidP="00E72E1B">
      <w:pPr>
        <w:spacing w:line="480" w:lineRule="auto"/>
        <w:rPr>
          <w:rFonts w:ascii="Times New Roman" w:hAnsi="Times New Roman" w:cs="Times New Roman"/>
          <w:b/>
          <w:sz w:val="24"/>
          <w:szCs w:val="24"/>
        </w:rPr>
      </w:pPr>
    </w:p>
    <w:p w:rsidR="002E11A5" w:rsidRDefault="002E11A5" w:rsidP="00B63036">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setup timing </w:t>
      </w:r>
      <w:r w:rsidR="00B63036">
        <w:rPr>
          <w:rFonts w:ascii="Times New Roman" w:hAnsi="Times New Roman" w:cs="Times New Roman"/>
          <w:sz w:val="24"/>
          <w:szCs w:val="24"/>
        </w:rPr>
        <w:t xml:space="preserve">slack </w:t>
      </w:r>
      <w:r>
        <w:rPr>
          <w:rFonts w:ascii="Times New Roman" w:hAnsi="Times New Roman" w:cs="Times New Roman"/>
          <w:sz w:val="24"/>
          <w:szCs w:val="24"/>
        </w:rPr>
        <w:t xml:space="preserve">for Data Arrival Path and Data Required Path are </w:t>
      </w:r>
      <w:r w:rsidR="004C19F7">
        <w:rPr>
          <w:rFonts w:ascii="Times New Roman" w:hAnsi="Times New Roman" w:cs="Times New Roman"/>
          <w:sz w:val="24"/>
          <w:szCs w:val="24"/>
        </w:rPr>
        <w:t>as shown in Figure 4.4.3</w:t>
      </w:r>
      <w:r>
        <w:rPr>
          <w:rFonts w:ascii="Times New Roman" w:hAnsi="Times New Roman" w:cs="Times New Roman"/>
          <w:sz w:val="24"/>
          <w:szCs w:val="24"/>
        </w:rPr>
        <w:t xml:space="preserve">. The clock path of </w:t>
      </w:r>
      <w:r w:rsidR="00B63036">
        <w:rPr>
          <w:rFonts w:ascii="Times New Roman" w:hAnsi="Times New Roman" w:cs="Times New Roman"/>
          <w:sz w:val="24"/>
          <w:szCs w:val="24"/>
        </w:rPr>
        <w:t xml:space="preserve">the </w:t>
      </w:r>
      <w:r>
        <w:rPr>
          <w:rFonts w:ascii="Times New Roman" w:hAnsi="Times New Roman" w:cs="Times New Roman"/>
          <w:sz w:val="24"/>
          <w:szCs w:val="24"/>
        </w:rPr>
        <w:t xml:space="preserve">Data Required Path is 2.660ns and </w:t>
      </w:r>
      <w:r w:rsidR="00B63036">
        <w:rPr>
          <w:rFonts w:ascii="Times New Roman" w:hAnsi="Times New Roman" w:cs="Times New Roman"/>
          <w:sz w:val="24"/>
          <w:szCs w:val="24"/>
        </w:rPr>
        <w:t xml:space="preserve">the </w:t>
      </w:r>
      <w:r>
        <w:rPr>
          <w:rFonts w:ascii="Times New Roman" w:hAnsi="Times New Roman" w:cs="Times New Roman"/>
          <w:sz w:val="24"/>
          <w:szCs w:val="24"/>
        </w:rPr>
        <w:t>Data Arrival Path is 3.666ns. The result of setup slack waveform i</w:t>
      </w:r>
      <w:r w:rsidR="004C19F7">
        <w:rPr>
          <w:rFonts w:ascii="Times New Roman" w:hAnsi="Times New Roman" w:cs="Times New Roman"/>
          <w:sz w:val="24"/>
          <w:szCs w:val="24"/>
        </w:rPr>
        <w:t>n Figure 4.4.4</w:t>
      </w:r>
      <w:r>
        <w:rPr>
          <w:rFonts w:ascii="Times New Roman" w:hAnsi="Times New Roman" w:cs="Times New Roman"/>
          <w:sz w:val="24"/>
          <w:szCs w:val="24"/>
        </w:rPr>
        <w:t xml:space="preserve"> shows </w:t>
      </w:r>
      <w:r w:rsidR="00B63036">
        <w:rPr>
          <w:rFonts w:ascii="Times New Roman" w:hAnsi="Times New Roman" w:cs="Times New Roman"/>
          <w:sz w:val="24"/>
          <w:szCs w:val="24"/>
        </w:rPr>
        <w:t xml:space="preserve">that </w:t>
      </w:r>
      <w:r>
        <w:rPr>
          <w:rFonts w:ascii="Times New Roman" w:hAnsi="Times New Roman" w:cs="Times New Roman"/>
          <w:sz w:val="24"/>
          <w:szCs w:val="24"/>
        </w:rPr>
        <w:t>the data delay is 5.705ns.</w:t>
      </w:r>
    </w:p>
    <w:p w:rsidR="00F562BA" w:rsidRDefault="00F562BA" w:rsidP="00E72E1B">
      <w:pPr>
        <w:spacing w:line="480" w:lineRule="auto"/>
        <w:rPr>
          <w:rFonts w:ascii="Times New Roman" w:hAnsi="Times New Roman" w:cs="Times New Roman"/>
          <w:sz w:val="24"/>
          <w:szCs w:val="24"/>
        </w:rPr>
      </w:pPr>
    </w:p>
    <w:p w:rsidR="00F562BA" w:rsidRDefault="00F562BA" w:rsidP="00E72E1B">
      <w:pPr>
        <w:spacing w:line="480" w:lineRule="auto"/>
        <w:rPr>
          <w:rFonts w:ascii="Times New Roman" w:hAnsi="Times New Roman" w:cs="Times New Roman"/>
          <w:sz w:val="24"/>
          <w:szCs w:val="24"/>
        </w:rPr>
      </w:pPr>
    </w:p>
    <w:p w:rsidR="00F562BA" w:rsidRDefault="00F562BA" w:rsidP="00E72E1B">
      <w:pPr>
        <w:spacing w:line="480" w:lineRule="auto"/>
        <w:rPr>
          <w:rFonts w:ascii="Times New Roman" w:hAnsi="Times New Roman" w:cs="Times New Roman"/>
          <w:sz w:val="24"/>
          <w:szCs w:val="24"/>
        </w:rPr>
      </w:pPr>
    </w:p>
    <w:p w:rsidR="00F562BA" w:rsidRDefault="00F562BA" w:rsidP="00E72E1B">
      <w:pPr>
        <w:spacing w:line="480" w:lineRule="auto"/>
        <w:rPr>
          <w:rFonts w:ascii="Times New Roman" w:hAnsi="Times New Roman" w:cs="Times New Roman"/>
          <w:sz w:val="24"/>
          <w:szCs w:val="24"/>
        </w:rPr>
      </w:pPr>
    </w:p>
    <w:p w:rsidR="00F562BA" w:rsidRDefault="00F562BA" w:rsidP="00E72E1B">
      <w:pPr>
        <w:spacing w:line="480" w:lineRule="auto"/>
        <w:rPr>
          <w:rFonts w:ascii="Times New Roman" w:hAnsi="Times New Roman" w:cs="Times New Roman"/>
          <w:sz w:val="24"/>
          <w:szCs w:val="24"/>
        </w:rPr>
      </w:pPr>
    </w:p>
    <w:p w:rsidR="00F562BA" w:rsidRDefault="00F562BA" w:rsidP="00E72E1B">
      <w:pPr>
        <w:spacing w:line="480" w:lineRule="auto"/>
        <w:rPr>
          <w:rFonts w:ascii="Times New Roman" w:hAnsi="Times New Roman" w:cs="Times New Roman"/>
          <w:sz w:val="24"/>
          <w:szCs w:val="24"/>
        </w:rPr>
      </w:pPr>
    </w:p>
    <w:p w:rsidR="002E11A5" w:rsidRDefault="002E11A5" w:rsidP="002E11A5">
      <w:pPr>
        <w:spacing w:line="480" w:lineRule="auto"/>
        <w:jc w:val="center"/>
        <w:rPr>
          <w:rFonts w:ascii="Times New Roman" w:hAnsi="Times New Roman" w:cs="Times New Roman"/>
          <w:sz w:val="24"/>
          <w:szCs w:val="24"/>
        </w:rPr>
        <w:sectPr w:rsidR="002E11A5" w:rsidSect="00611963">
          <w:pgSz w:w="11906" w:h="16838"/>
          <w:pgMar w:top="1440" w:right="1440" w:bottom="1440" w:left="1440" w:header="708" w:footer="708" w:gutter="0"/>
          <w:cols w:space="708"/>
          <w:docGrid w:linePitch="360"/>
        </w:sectPr>
      </w:pPr>
      <w:r>
        <w:rPr>
          <w:rFonts w:ascii="Times New Roman" w:hAnsi="Times New Roman" w:cs="Times New Roman"/>
          <w:noProof/>
          <w:sz w:val="24"/>
          <w:szCs w:val="24"/>
          <w:lang w:eastAsia="en-MY"/>
        </w:rPr>
        <w:lastRenderedPageBreak/>
        <w:drawing>
          <wp:inline distT="0" distB="0" distL="0" distR="0">
            <wp:extent cx="5610791" cy="4242391"/>
            <wp:effectExtent l="19050" t="0" r="8959" b="0"/>
            <wp:docPr id="40" name="Picture 17" descr="C:\Users\Feng\Desktop\Final FYP Folder\iteration\data pat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eng\Desktop\Final FYP Folder\iteration\data path.tif"/>
                    <pic:cNvPicPr>
                      <a:picLocks noChangeAspect="1" noChangeArrowheads="1"/>
                    </pic:cNvPicPr>
                  </pic:nvPicPr>
                  <pic:blipFill>
                    <a:blip r:embed="rId55"/>
                    <a:srcRect/>
                    <a:stretch>
                      <a:fillRect/>
                    </a:stretch>
                  </pic:blipFill>
                  <pic:spPr bwMode="auto">
                    <a:xfrm>
                      <a:off x="0" y="0"/>
                      <a:ext cx="5610791" cy="4242391"/>
                    </a:xfrm>
                    <a:prstGeom prst="rect">
                      <a:avLst/>
                    </a:prstGeom>
                    <a:noFill/>
                    <a:ln w="9525">
                      <a:noFill/>
                      <a:miter lim="800000"/>
                      <a:headEnd/>
                      <a:tailEnd/>
                    </a:ln>
                  </pic:spPr>
                </pic:pic>
              </a:graphicData>
            </a:graphic>
          </wp:inline>
        </w:drawing>
      </w:r>
      <w:r w:rsidR="004C19F7">
        <w:rPr>
          <w:rFonts w:ascii="Times New Roman" w:hAnsi="Times New Roman" w:cs="Times New Roman"/>
          <w:sz w:val="24"/>
          <w:szCs w:val="24"/>
        </w:rPr>
        <w:t>Figure 4.4.3</w:t>
      </w:r>
      <w:r w:rsidRPr="00B63036">
        <w:rPr>
          <w:rFonts w:ascii="Times New Roman" w:hAnsi="Times New Roman" w:cs="Times New Roman"/>
          <w:sz w:val="24"/>
          <w:szCs w:val="24"/>
        </w:rPr>
        <w:t xml:space="preserve">: </w:t>
      </w:r>
      <w:r w:rsidR="00B63036">
        <w:rPr>
          <w:rFonts w:ascii="Times New Roman" w:hAnsi="Times New Roman" w:cs="Times New Roman"/>
          <w:sz w:val="24"/>
          <w:szCs w:val="24"/>
        </w:rPr>
        <w:t>Timing Analysis for Datapath of the Iteration-Check Block</w:t>
      </w:r>
    </w:p>
    <w:p w:rsidR="00801B56" w:rsidRDefault="00801B56" w:rsidP="00E72E1B">
      <w:pPr>
        <w:spacing w:line="480" w:lineRule="auto"/>
        <w:rPr>
          <w:rFonts w:ascii="Times New Roman" w:hAnsi="Times New Roman" w:cs="Times New Roman"/>
          <w:sz w:val="24"/>
          <w:szCs w:val="24"/>
        </w:rPr>
      </w:pPr>
    </w:p>
    <w:p w:rsidR="002E11A5" w:rsidRDefault="002E11A5" w:rsidP="004C19F7">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8863330" cy="4188766"/>
            <wp:effectExtent l="19050" t="0" r="0" b="0"/>
            <wp:docPr id="41" name="Picture 18" descr="C:\Users\Feng\Desktop\Final FYP Folder\iteration\wave sla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eng\Desktop\Final FYP Folder\iteration\wave slack.tif"/>
                    <pic:cNvPicPr>
                      <a:picLocks noChangeAspect="1" noChangeArrowheads="1"/>
                    </pic:cNvPicPr>
                  </pic:nvPicPr>
                  <pic:blipFill>
                    <a:blip r:embed="rId56"/>
                    <a:srcRect/>
                    <a:stretch>
                      <a:fillRect/>
                    </a:stretch>
                  </pic:blipFill>
                  <pic:spPr bwMode="auto">
                    <a:xfrm>
                      <a:off x="0" y="0"/>
                      <a:ext cx="8863330" cy="4188766"/>
                    </a:xfrm>
                    <a:prstGeom prst="rect">
                      <a:avLst/>
                    </a:prstGeom>
                    <a:noFill/>
                    <a:ln w="9525">
                      <a:noFill/>
                      <a:miter lim="800000"/>
                      <a:headEnd/>
                      <a:tailEnd/>
                    </a:ln>
                  </pic:spPr>
                </pic:pic>
              </a:graphicData>
            </a:graphic>
          </wp:inline>
        </w:drawing>
      </w:r>
    </w:p>
    <w:p w:rsidR="002E11A5" w:rsidRPr="00B63036" w:rsidRDefault="004C19F7" w:rsidP="002E11A5">
      <w:pPr>
        <w:spacing w:before="240" w:line="480" w:lineRule="auto"/>
        <w:jc w:val="center"/>
        <w:rPr>
          <w:rFonts w:ascii="Times New Roman" w:hAnsi="Times New Roman" w:cs="Times New Roman"/>
          <w:sz w:val="24"/>
          <w:szCs w:val="24"/>
        </w:rPr>
        <w:sectPr w:rsidR="002E11A5" w:rsidRPr="00B63036" w:rsidSect="002E11A5">
          <w:pgSz w:w="16838" w:h="11906" w:orient="landscape"/>
          <w:pgMar w:top="1440" w:right="1440" w:bottom="1440" w:left="1440" w:header="708" w:footer="708" w:gutter="0"/>
          <w:cols w:space="708"/>
          <w:docGrid w:linePitch="360"/>
        </w:sectPr>
      </w:pPr>
      <w:r>
        <w:rPr>
          <w:rFonts w:ascii="Times New Roman" w:hAnsi="Times New Roman" w:cs="Times New Roman"/>
          <w:sz w:val="24"/>
          <w:szCs w:val="24"/>
        </w:rPr>
        <w:t>Figure 4.4.4</w:t>
      </w:r>
      <w:r w:rsidR="002E11A5" w:rsidRPr="00B63036">
        <w:rPr>
          <w:rFonts w:ascii="Times New Roman" w:hAnsi="Times New Roman" w:cs="Times New Roman"/>
          <w:sz w:val="24"/>
          <w:szCs w:val="24"/>
        </w:rPr>
        <w:t xml:space="preserve">: </w:t>
      </w:r>
      <w:r w:rsidR="00B63036">
        <w:rPr>
          <w:rFonts w:ascii="Times New Roman" w:hAnsi="Times New Roman" w:cs="Times New Roman"/>
          <w:sz w:val="24"/>
          <w:szCs w:val="24"/>
        </w:rPr>
        <w:t xml:space="preserve">Timing </w:t>
      </w:r>
      <w:r w:rsidR="002E11A5" w:rsidRPr="00B63036">
        <w:rPr>
          <w:rFonts w:ascii="Times New Roman" w:hAnsi="Times New Roman" w:cs="Times New Roman"/>
          <w:sz w:val="24"/>
          <w:szCs w:val="24"/>
        </w:rPr>
        <w:t>Waveform</w:t>
      </w:r>
      <w:r w:rsidR="00B63036">
        <w:rPr>
          <w:rFonts w:ascii="Times New Roman" w:hAnsi="Times New Roman" w:cs="Times New Roman"/>
          <w:sz w:val="24"/>
          <w:szCs w:val="24"/>
        </w:rPr>
        <w:t xml:space="preserve"> of the Iteration-Check Block</w:t>
      </w:r>
    </w:p>
    <w:p w:rsidR="00EC015B" w:rsidRPr="00634891" w:rsidRDefault="00801B56" w:rsidP="00634891">
      <w:pPr>
        <w:pStyle w:val="Heading3"/>
        <w:spacing w:before="0" w:after="240" w:line="480" w:lineRule="auto"/>
        <w:rPr>
          <w:rFonts w:ascii="Times New Roman" w:hAnsi="Times New Roman" w:cs="Times New Roman"/>
          <w:color w:val="auto"/>
          <w:sz w:val="24"/>
          <w:szCs w:val="24"/>
        </w:rPr>
      </w:pPr>
      <w:bookmarkStart w:id="928" w:name="_Toc440455522"/>
      <w:bookmarkStart w:id="929" w:name="_Toc440455957"/>
      <w:r w:rsidRPr="00634891">
        <w:rPr>
          <w:rFonts w:ascii="Times New Roman" w:hAnsi="Times New Roman" w:cs="Times New Roman"/>
          <w:color w:val="auto"/>
          <w:sz w:val="24"/>
          <w:szCs w:val="24"/>
        </w:rPr>
        <w:lastRenderedPageBreak/>
        <w:t>4.5 Voting System Block</w:t>
      </w:r>
      <w:bookmarkEnd w:id="928"/>
      <w:bookmarkEnd w:id="929"/>
    </w:p>
    <w:p w:rsidR="00F43E31" w:rsidRDefault="00801B56"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r>
      <w:r w:rsidR="00595666">
        <w:rPr>
          <w:rFonts w:ascii="Times New Roman" w:hAnsi="Times New Roman" w:cs="Times New Roman"/>
          <w:sz w:val="24"/>
          <w:szCs w:val="24"/>
        </w:rPr>
        <w:t xml:space="preserve">The result shown </w:t>
      </w:r>
      <w:r w:rsidR="008814C5">
        <w:rPr>
          <w:rFonts w:ascii="Times New Roman" w:hAnsi="Times New Roman" w:cs="Times New Roman"/>
          <w:sz w:val="24"/>
          <w:szCs w:val="24"/>
        </w:rPr>
        <w:t xml:space="preserve">in Figure 4.5.1 </w:t>
      </w:r>
      <w:r w:rsidR="00595666">
        <w:rPr>
          <w:rFonts w:ascii="Times New Roman" w:hAnsi="Times New Roman" w:cs="Times New Roman"/>
          <w:sz w:val="24"/>
          <w:szCs w:val="24"/>
        </w:rPr>
        <w:t xml:space="preserve">indicates </w:t>
      </w:r>
      <w:r>
        <w:rPr>
          <w:rFonts w:ascii="Times New Roman" w:hAnsi="Times New Roman" w:cs="Times New Roman"/>
          <w:sz w:val="24"/>
          <w:szCs w:val="24"/>
        </w:rPr>
        <w:t>the</w:t>
      </w:r>
      <w:r w:rsidR="008814C5">
        <w:rPr>
          <w:rFonts w:ascii="Times New Roman" w:hAnsi="Times New Roman" w:cs="Times New Roman"/>
          <w:sz w:val="24"/>
          <w:szCs w:val="24"/>
        </w:rPr>
        <w:t xml:space="preserve"> winner network array after </w:t>
      </w:r>
      <w:r w:rsidR="00595666">
        <w:rPr>
          <w:rFonts w:ascii="Times New Roman" w:hAnsi="Times New Roman" w:cs="Times New Roman"/>
          <w:sz w:val="24"/>
          <w:szCs w:val="24"/>
        </w:rPr>
        <w:t xml:space="preserve">going through the </w:t>
      </w:r>
      <w:r w:rsidR="008814C5">
        <w:rPr>
          <w:rFonts w:ascii="Times New Roman" w:hAnsi="Times New Roman" w:cs="Times New Roman"/>
          <w:sz w:val="24"/>
          <w:szCs w:val="24"/>
        </w:rPr>
        <w:t xml:space="preserve">voting system. This candidate network array had the </w:t>
      </w:r>
      <w:r w:rsidR="00595666">
        <w:rPr>
          <w:rFonts w:ascii="Times New Roman" w:hAnsi="Times New Roman" w:cs="Times New Roman"/>
          <w:sz w:val="24"/>
          <w:szCs w:val="24"/>
        </w:rPr>
        <w:t xml:space="preserve">highest percentage of </w:t>
      </w:r>
      <w:r w:rsidR="008814C5">
        <w:rPr>
          <w:rFonts w:ascii="Times New Roman" w:hAnsi="Times New Roman" w:cs="Times New Roman"/>
          <w:sz w:val="24"/>
          <w:szCs w:val="24"/>
        </w:rPr>
        <w:t xml:space="preserve">similarity </w:t>
      </w:r>
      <w:r w:rsidR="00595666">
        <w:rPr>
          <w:rFonts w:ascii="Times New Roman" w:hAnsi="Times New Roman" w:cs="Times New Roman"/>
          <w:sz w:val="24"/>
          <w:szCs w:val="24"/>
        </w:rPr>
        <w:t xml:space="preserve">when compared </w:t>
      </w:r>
      <w:r w:rsidR="008814C5">
        <w:rPr>
          <w:rFonts w:ascii="Times New Roman" w:hAnsi="Times New Roman" w:cs="Times New Roman"/>
          <w:sz w:val="24"/>
          <w:szCs w:val="24"/>
        </w:rPr>
        <w:t>to the data array among the other 2 candidates</w:t>
      </w:r>
      <w:r w:rsidR="00595666">
        <w:rPr>
          <w:rFonts w:ascii="Times New Roman" w:hAnsi="Times New Roman" w:cs="Times New Roman"/>
          <w:sz w:val="24"/>
          <w:szCs w:val="24"/>
        </w:rPr>
        <w:t xml:space="preserve">and thus, became </w:t>
      </w:r>
      <w:r w:rsidR="00311C81">
        <w:rPr>
          <w:rFonts w:ascii="Times New Roman" w:hAnsi="Times New Roman" w:cs="Times New Roman"/>
          <w:sz w:val="24"/>
          <w:szCs w:val="24"/>
        </w:rPr>
        <w:t>the winner</w:t>
      </w:r>
      <w:r w:rsidR="008814C5">
        <w:rPr>
          <w:rFonts w:ascii="Times New Roman" w:hAnsi="Times New Roman" w:cs="Times New Roman"/>
          <w:sz w:val="24"/>
          <w:szCs w:val="24"/>
        </w:rPr>
        <w:t>.</w:t>
      </w:r>
      <w:r w:rsidR="00311C81">
        <w:rPr>
          <w:rFonts w:ascii="Times New Roman" w:hAnsi="Times New Roman" w:cs="Times New Roman"/>
          <w:sz w:val="24"/>
          <w:szCs w:val="24"/>
        </w:rPr>
        <w:t xml:space="preserve"> The candidate 1 had </w:t>
      </w:r>
      <w:r w:rsidR="00595666">
        <w:rPr>
          <w:rFonts w:ascii="Times New Roman" w:hAnsi="Times New Roman" w:cs="Times New Roman"/>
          <w:sz w:val="24"/>
          <w:szCs w:val="24"/>
        </w:rPr>
        <w:t>a similarity of 92%</w:t>
      </w:r>
      <w:r w:rsidR="00FD40B4">
        <w:rPr>
          <w:rFonts w:ascii="Times New Roman" w:hAnsi="Times New Roman" w:cs="Times New Roman"/>
          <w:sz w:val="24"/>
          <w:szCs w:val="24"/>
        </w:rPr>
        <w:t xml:space="preserve">, </w:t>
      </w:r>
      <w:r w:rsidR="00595666">
        <w:rPr>
          <w:rFonts w:ascii="Times New Roman" w:hAnsi="Times New Roman" w:cs="Times New Roman"/>
          <w:sz w:val="24"/>
          <w:szCs w:val="24"/>
        </w:rPr>
        <w:t xml:space="preserve">while </w:t>
      </w:r>
      <w:r w:rsidR="00FD40B4">
        <w:rPr>
          <w:rFonts w:ascii="Times New Roman" w:hAnsi="Times New Roman" w:cs="Times New Roman"/>
          <w:sz w:val="24"/>
          <w:szCs w:val="24"/>
        </w:rPr>
        <w:t xml:space="preserve">candidate 2 </w:t>
      </w:r>
      <w:r w:rsidR="00595666">
        <w:rPr>
          <w:rFonts w:ascii="Times New Roman" w:hAnsi="Times New Roman" w:cs="Times New Roman"/>
          <w:sz w:val="24"/>
          <w:szCs w:val="24"/>
        </w:rPr>
        <w:t xml:space="preserve">had 83% similarity </w:t>
      </w:r>
      <w:r w:rsidR="003F2BF9">
        <w:rPr>
          <w:rFonts w:ascii="Times New Roman" w:hAnsi="Times New Roman" w:cs="Times New Roman"/>
          <w:sz w:val="24"/>
          <w:szCs w:val="24"/>
        </w:rPr>
        <w:t xml:space="preserve">and lastly candidate 3 </w:t>
      </w:r>
      <w:r w:rsidR="00595666">
        <w:rPr>
          <w:rFonts w:ascii="Times New Roman" w:hAnsi="Times New Roman" w:cs="Times New Roman"/>
          <w:sz w:val="24"/>
          <w:szCs w:val="24"/>
        </w:rPr>
        <w:t xml:space="preserve">had 80% similarity </w:t>
      </w:r>
      <w:r w:rsidR="003F2BF9">
        <w:rPr>
          <w:rFonts w:ascii="Times New Roman" w:hAnsi="Times New Roman" w:cs="Times New Roman"/>
          <w:sz w:val="24"/>
          <w:szCs w:val="24"/>
        </w:rPr>
        <w:t xml:space="preserve">as shown in </w:t>
      </w:r>
      <w:r w:rsidR="00595666">
        <w:rPr>
          <w:rFonts w:ascii="Times New Roman" w:hAnsi="Times New Roman" w:cs="Times New Roman"/>
          <w:sz w:val="24"/>
          <w:szCs w:val="24"/>
        </w:rPr>
        <w:t xml:space="preserve">the console display and chart of </w:t>
      </w:r>
      <w:r w:rsidR="003F2BF9">
        <w:rPr>
          <w:rFonts w:ascii="Times New Roman" w:hAnsi="Times New Roman" w:cs="Times New Roman"/>
          <w:sz w:val="24"/>
          <w:szCs w:val="24"/>
        </w:rPr>
        <w:t>Figure 4.5.2 and Figure 4.5.3</w:t>
      </w:r>
      <w:r w:rsidR="00595666">
        <w:rPr>
          <w:rFonts w:ascii="Times New Roman" w:hAnsi="Times New Roman" w:cs="Times New Roman"/>
          <w:sz w:val="24"/>
          <w:szCs w:val="24"/>
        </w:rPr>
        <w:t xml:space="preserve"> respectively</w:t>
      </w:r>
      <w:r w:rsidR="003F2BF9">
        <w:rPr>
          <w:rFonts w:ascii="Times New Roman" w:hAnsi="Times New Roman" w:cs="Times New Roman"/>
          <w:sz w:val="24"/>
          <w:szCs w:val="24"/>
        </w:rPr>
        <w:t xml:space="preserve">. The result clearly shows that the winner </w:t>
      </w:r>
      <w:r w:rsidR="00595666">
        <w:rPr>
          <w:rFonts w:ascii="Times New Roman" w:hAnsi="Times New Roman" w:cs="Times New Roman"/>
          <w:sz w:val="24"/>
          <w:szCs w:val="24"/>
        </w:rPr>
        <w:t xml:space="preserve">is </w:t>
      </w:r>
      <w:r w:rsidR="003F2BF9">
        <w:rPr>
          <w:rFonts w:ascii="Times New Roman" w:hAnsi="Times New Roman" w:cs="Times New Roman"/>
          <w:sz w:val="24"/>
          <w:szCs w:val="24"/>
        </w:rPr>
        <w:t>candidate 1.</w:t>
      </w:r>
    </w:p>
    <w:p w:rsidR="008814C5" w:rsidRDefault="008814C5" w:rsidP="004C19F7">
      <w:pPr>
        <w:spacing w:after="0" w:line="240" w:lineRule="auto"/>
        <w:jc w:val="center"/>
        <w:rPr>
          <w:ins w:id="930" w:author="User" w:date="2016-01-13T22:14:00Z"/>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3328035" cy="3168650"/>
            <wp:effectExtent l="19050" t="0" r="5715" b="0"/>
            <wp:docPr id="21" name="Picture 4" descr="C:\Users\Feng\Desktop\Final FYP Folder\voting\resul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eng\Desktop\Final FYP Folder\voting\result.tif"/>
                    <pic:cNvPicPr>
                      <a:picLocks noChangeAspect="1" noChangeArrowheads="1"/>
                    </pic:cNvPicPr>
                  </pic:nvPicPr>
                  <pic:blipFill>
                    <a:blip r:embed="rId57"/>
                    <a:srcRect/>
                    <a:stretch>
                      <a:fillRect/>
                    </a:stretch>
                  </pic:blipFill>
                  <pic:spPr bwMode="auto">
                    <a:xfrm>
                      <a:off x="0" y="0"/>
                      <a:ext cx="3328035" cy="3168650"/>
                    </a:xfrm>
                    <a:prstGeom prst="rect">
                      <a:avLst/>
                    </a:prstGeom>
                    <a:noFill/>
                    <a:ln w="9525">
                      <a:noFill/>
                      <a:miter lim="800000"/>
                      <a:headEnd/>
                      <a:tailEnd/>
                    </a:ln>
                  </pic:spPr>
                </pic:pic>
              </a:graphicData>
            </a:graphic>
          </wp:inline>
        </w:drawing>
      </w:r>
    </w:p>
    <w:p w:rsidR="0052545F" w:rsidRDefault="0052545F" w:rsidP="004C19F7">
      <w:pPr>
        <w:spacing w:after="0" w:line="240" w:lineRule="auto"/>
        <w:jc w:val="center"/>
        <w:rPr>
          <w:rFonts w:ascii="Times New Roman" w:hAnsi="Times New Roman" w:cs="Times New Roman"/>
          <w:sz w:val="24"/>
          <w:szCs w:val="24"/>
        </w:rPr>
      </w:pPr>
    </w:p>
    <w:p w:rsidR="008814C5" w:rsidRPr="00263DBC" w:rsidRDefault="008814C5" w:rsidP="008814C5">
      <w:pPr>
        <w:jc w:val="center"/>
        <w:rPr>
          <w:rFonts w:ascii="Times New Roman" w:hAnsi="Times New Roman" w:cs="Times New Roman"/>
          <w:sz w:val="24"/>
          <w:szCs w:val="24"/>
        </w:rPr>
      </w:pPr>
      <w:r w:rsidRPr="00263DBC">
        <w:rPr>
          <w:rFonts w:ascii="Times New Roman" w:hAnsi="Times New Roman" w:cs="Times New Roman"/>
          <w:sz w:val="24"/>
          <w:szCs w:val="24"/>
        </w:rPr>
        <w:t xml:space="preserve">Figure 4.5.1: Result of </w:t>
      </w:r>
      <w:r w:rsidRPr="00263DBC">
        <w:rPr>
          <w:rFonts w:ascii="Times New Roman" w:hAnsi="Times New Roman" w:cs="Times New Roman"/>
          <w:i/>
          <w:sz w:val="24"/>
          <w:szCs w:val="24"/>
        </w:rPr>
        <w:t>votedNetwork</w:t>
      </w:r>
      <w:r w:rsidR="00263DBC">
        <w:rPr>
          <w:rFonts w:ascii="Times New Roman" w:hAnsi="Times New Roman" w:cs="Times New Roman"/>
          <w:sz w:val="24"/>
          <w:szCs w:val="24"/>
        </w:rPr>
        <w:t xml:space="preserve"> A</w:t>
      </w:r>
      <w:r w:rsidRPr="00263DBC">
        <w:rPr>
          <w:rFonts w:ascii="Times New Roman" w:hAnsi="Times New Roman" w:cs="Times New Roman"/>
          <w:sz w:val="24"/>
          <w:szCs w:val="24"/>
        </w:rPr>
        <w:t xml:space="preserve">rray after </w:t>
      </w:r>
      <w:r w:rsidR="00263DBC">
        <w:rPr>
          <w:rFonts w:ascii="Times New Roman" w:hAnsi="Times New Roman" w:cs="Times New Roman"/>
          <w:sz w:val="24"/>
          <w:szCs w:val="24"/>
        </w:rPr>
        <w:t>a Successful Voting</w:t>
      </w:r>
    </w:p>
    <w:p w:rsidR="008814C5" w:rsidRDefault="008814C5" w:rsidP="004C19F7">
      <w:pPr>
        <w:spacing w:after="0" w:line="240" w:lineRule="auto"/>
        <w:jc w:val="center"/>
        <w:rPr>
          <w:ins w:id="931" w:author="User" w:date="2016-01-13T22:14:00Z"/>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3191983" cy="1123415"/>
            <wp:effectExtent l="19050" t="0" r="8417" b="0"/>
            <wp:docPr id="26" name="Picture 5" descr="C:\Users\Feng\Desktop\Final FYP Folder\voting\conso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eng\Desktop\Final FYP Folder\voting\console.tif"/>
                    <pic:cNvPicPr>
                      <a:picLocks noChangeAspect="1" noChangeArrowheads="1"/>
                    </pic:cNvPicPr>
                  </pic:nvPicPr>
                  <pic:blipFill>
                    <a:blip r:embed="rId58"/>
                    <a:srcRect/>
                    <a:stretch>
                      <a:fillRect/>
                    </a:stretch>
                  </pic:blipFill>
                  <pic:spPr bwMode="auto">
                    <a:xfrm>
                      <a:off x="0" y="0"/>
                      <a:ext cx="3200893" cy="1126551"/>
                    </a:xfrm>
                    <a:prstGeom prst="rect">
                      <a:avLst/>
                    </a:prstGeom>
                    <a:noFill/>
                    <a:ln w="9525">
                      <a:noFill/>
                      <a:miter lim="800000"/>
                      <a:headEnd/>
                      <a:tailEnd/>
                    </a:ln>
                  </pic:spPr>
                </pic:pic>
              </a:graphicData>
            </a:graphic>
          </wp:inline>
        </w:drawing>
      </w:r>
    </w:p>
    <w:p w:rsidR="0052545F" w:rsidRDefault="0052545F" w:rsidP="004C19F7">
      <w:pPr>
        <w:spacing w:after="0" w:line="240" w:lineRule="auto"/>
        <w:jc w:val="center"/>
        <w:rPr>
          <w:rFonts w:ascii="Times New Roman" w:hAnsi="Times New Roman" w:cs="Times New Roman"/>
          <w:sz w:val="24"/>
          <w:szCs w:val="24"/>
        </w:rPr>
      </w:pPr>
    </w:p>
    <w:p w:rsidR="008814C5" w:rsidRPr="00DB3328" w:rsidRDefault="008814C5" w:rsidP="008814C5">
      <w:pPr>
        <w:jc w:val="center"/>
        <w:rPr>
          <w:rFonts w:ascii="Times New Roman" w:hAnsi="Times New Roman" w:cs="Times New Roman"/>
          <w:sz w:val="24"/>
          <w:szCs w:val="24"/>
        </w:rPr>
      </w:pPr>
      <w:r w:rsidRPr="00DB3328">
        <w:rPr>
          <w:rFonts w:ascii="Times New Roman" w:hAnsi="Times New Roman" w:cs="Times New Roman"/>
          <w:sz w:val="24"/>
          <w:szCs w:val="24"/>
        </w:rPr>
        <w:t>F</w:t>
      </w:r>
      <w:r w:rsidR="00DB3328">
        <w:rPr>
          <w:rFonts w:ascii="Times New Roman" w:hAnsi="Times New Roman" w:cs="Times New Roman"/>
          <w:sz w:val="24"/>
          <w:szCs w:val="24"/>
        </w:rPr>
        <w:t>igure 4.5.2: Console Display of C</w:t>
      </w:r>
      <w:r w:rsidRPr="00DB3328">
        <w:rPr>
          <w:rFonts w:ascii="Times New Roman" w:hAnsi="Times New Roman" w:cs="Times New Roman"/>
          <w:sz w:val="24"/>
          <w:szCs w:val="24"/>
        </w:rPr>
        <w:t>andidate</w:t>
      </w:r>
      <w:r w:rsidR="00DB3328">
        <w:rPr>
          <w:rFonts w:ascii="Times New Roman" w:hAnsi="Times New Roman" w:cs="Times New Roman"/>
          <w:sz w:val="24"/>
          <w:szCs w:val="24"/>
        </w:rPr>
        <w:t>'s C</w:t>
      </w:r>
      <w:r w:rsidRPr="00DB3328">
        <w:rPr>
          <w:rFonts w:ascii="Times New Roman" w:hAnsi="Times New Roman" w:cs="Times New Roman"/>
          <w:sz w:val="24"/>
          <w:szCs w:val="24"/>
        </w:rPr>
        <w:t>ounter</w:t>
      </w:r>
    </w:p>
    <w:p w:rsidR="008814C5" w:rsidRDefault="004C19F7" w:rsidP="004C19F7">
      <w:pPr>
        <w:spacing w:after="0" w:line="240" w:lineRule="auto"/>
        <w:jc w:val="center"/>
        <w:rPr>
          <w:rFonts w:ascii="Times New Roman" w:hAnsi="Times New Roman" w:cs="Times New Roman"/>
          <w:sz w:val="24"/>
          <w:szCs w:val="24"/>
        </w:rPr>
      </w:pPr>
      <w:r w:rsidRPr="004C19F7">
        <w:rPr>
          <w:rFonts w:ascii="Times New Roman" w:hAnsi="Times New Roman" w:cs="Times New Roman"/>
          <w:noProof/>
          <w:sz w:val="24"/>
          <w:szCs w:val="24"/>
          <w:lang w:eastAsia="en-MY"/>
        </w:rPr>
        <w:lastRenderedPageBreak/>
        <w:drawing>
          <wp:inline distT="0" distB="0" distL="0" distR="0">
            <wp:extent cx="4705350" cy="2857500"/>
            <wp:effectExtent l="19050" t="0" r="19050" b="0"/>
            <wp:docPr id="59"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11C81" w:rsidRPr="00DB3328" w:rsidRDefault="00311C81" w:rsidP="003F2BF9">
      <w:pPr>
        <w:spacing w:line="480" w:lineRule="auto"/>
        <w:jc w:val="center"/>
        <w:rPr>
          <w:rFonts w:ascii="Times New Roman" w:hAnsi="Times New Roman" w:cs="Times New Roman"/>
          <w:sz w:val="24"/>
          <w:szCs w:val="24"/>
        </w:rPr>
      </w:pPr>
      <w:r w:rsidRPr="00DB3328">
        <w:rPr>
          <w:rFonts w:ascii="Times New Roman" w:hAnsi="Times New Roman" w:cs="Times New Roman"/>
          <w:sz w:val="24"/>
          <w:szCs w:val="24"/>
        </w:rPr>
        <w:t xml:space="preserve">Figure 4.5.3: Chart </w:t>
      </w:r>
      <w:r w:rsidR="00DB3328">
        <w:rPr>
          <w:rFonts w:ascii="Times New Roman" w:hAnsi="Times New Roman" w:cs="Times New Roman"/>
          <w:sz w:val="24"/>
          <w:szCs w:val="24"/>
        </w:rPr>
        <w:t>indicating Matching P</w:t>
      </w:r>
      <w:r w:rsidR="00FD40B4" w:rsidRPr="00DB3328">
        <w:rPr>
          <w:rFonts w:ascii="Times New Roman" w:hAnsi="Times New Roman" w:cs="Times New Roman"/>
          <w:sz w:val="24"/>
          <w:szCs w:val="24"/>
        </w:rPr>
        <w:t xml:space="preserve">ercentage of </w:t>
      </w:r>
      <w:del w:id="932" w:author="User" w:date="2016-01-13T22:14:00Z">
        <w:r w:rsidR="00DB3328" w:rsidDel="0052545F">
          <w:rPr>
            <w:rFonts w:ascii="Times New Roman" w:hAnsi="Times New Roman" w:cs="Times New Roman"/>
            <w:sz w:val="24"/>
            <w:szCs w:val="24"/>
          </w:rPr>
          <w:delText xml:space="preserve">each </w:delText>
        </w:r>
      </w:del>
      <w:ins w:id="933" w:author="User" w:date="2016-01-13T22:14:00Z">
        <w:r w:rsidR="0052545F">
          <w:rPr>
            <w:rFonts w:ascii="Times New Roman" w:hAnsi="Times New Roman" w:cs="Times New Roman"/>
            <w:sz w:val="24"/>
            <w:szCs w:val="24"/>
          </w:rPr>
          <w:t xml:space="preserve">Each </w:t>
        </w:r>
      </w:ins>
      <w:r w:rsidR="00DB3328">
        <w:rPr>
          <w:rFonts w:ascii="Times New Roman" w:hAnsi="Times New Roman" w:cs="Times New Roman"/>
          <w:sz w:val="24"/>
          <w:szCs w:val="24"/>
        </w:rPr>
        <w:t>Candidate</w:t>
      </w:r>
    </w:p>
    <w:p w:rsidR="003F2BF9" w:rsidRDefault="003F2BF9" w:rsidP="003F2BF9">
      <w:pPr>
        <w:spacing w:line="480" w:lineRule="auto"/>
        <w:jc w:val="both"/>
        <w:rPr>
          <w:rFonts w:ascii="Times New Roman" w:hAnsi="Times New Roman" w:cs="Times New Roman"/>
          <w:sz w:val="24"/>
          <w:szCs w:val="24"/>
        </w:rPr>
      </w:pPr>
      <w:r>
        <w:rPr>
          <w:rFonts w:ascii="Times New Roman" w:hAnsi="Times New Roman" w:cs="Times New Roman"/>
          <w:b/>
          <w:sz w:val="24"/>
          <w:szCs w:val="24"/>
        </w:rPr>
        <w:tab/>
      </w:r>
      <w:r w:rsidR="004C19F7">
        <w:rPr>
          <w:rFonts w:ascii="Times New Roman" w:hAnsi="Times New Roman" w:cs="Times New Roman"/>
          <w:sz w:val="24"/>
          <w:szCs w:val="24"/>
        </w:rPr>
        <w:t>By referring to the Table 4.5</w:t>
      </w:r>
      <w:r w:rsidR="00A510A4">
        <w:rPr>
          <w:rFonts w:ascii="Times New Roman" w:hAnsi="Times New Roman" w:cs="Times New Roman"/>
          <w:sz w:val="24"/>
          <w:szCs w:val="24"/>
        </w:rPr>
        <w:t>, t</w:t>
      </w:r>
      <w:r>
        <w:rPr>
          <w:rFonts w:ascii="Times New Roman" w:hAnsi="Times New Roman" w:cs="Times New Roman"/>
          <w:sz w:val="24"/>
          <w:szCs w:val="24"/>
        </w:rPr>
        <w:t xml:space="preserve">he power dissipation of this block is </w:t>
      </w:r>
      <w:r w:rsidR="00DB3328">
        <w:rPr>
          <w:rFonts w:ascii="Times New Roman" w:hAnsi="Times New Roman" w:cs="Times New Roman"/>
          <w:sz w:val="24"/>
          <w:szCs w:val="24"/>
        </w:rPr>
        <w:t xml:space="preserve">estimated as </w:t>
      </w:r>
      <w:r>
        <w:rPr>
          <w:rFonts w:ascii="Times New Roman" w:hAnsi="Times New Roman" w:cs="Times New Roman"/>
          <w:sz w:val="24"/>
          <w:szCs w:val="24"/>
        </w:rPr>
        <w:t xml:space="preserve">146.08mW. In LUT usage, the highest input function </w:t>
      </w:r>
      <w:r w:rsidR="00CB1D17">
        <w:rPr>
          <w:rFonts w:ascii="Times New Roman" w:hAnsi="Times New Roman" w:cs="Times New Roman"/>
          <w:sz w:val="24"/>
          <w:szCs w:val="24"/>
        </w:rPr>
        <w:t xml:space="preserve">units </w:t>
      </w:r>
      <w:r>
        <w:rPr>
          <w:rFonts w:ascii="Times New Roman" w:hAnsi="Times New Roman" w:cs="Times New Roman"/>
          <w:sz w:val="24"/>
          <w:szCs w:val="24"/>
        </w:rPr>
        <w:t xml:space="preserve">used is </w:t>
      </w:r>
      <w:r w:rsidR="00DB3328" w:rsidRPr="00551CDF">
        <w:rPr>
          <w:rFonts w:ascii="Times New Roman" w:hAnsi="Times New Roman" w:cs="Times New Roman"/>
          <w:sz w:val="24"/>
          <w:szCs w:val="24"/>
        </w:rPr>
        <w:t>≤</w:t>
      </w:r>
      <w:r>
        <w:rPr>
          <w:rFonts w:ascii="Times New Roman" w:hAnsi="Times New Roman" w:cs="Times New Roman"/>
          <w:sz w:val="24"/>
          <w:szCs w:val="24"/>
        </w:rPr>
        <w:t>2 input function</w:t>
      </w:r>
      <w:r w:rsidR="00DB3328">
        <w:rPr>
          <w:rFonts w:ascii="Times New Roman" w:hAnsi="Times New Roman" w:cs="Times New Roman"/>
          <w:sz w:val="24"/>
          <w:szCs w:val="24"/>
        </w:rPr>
        <w:t>s</w:t>
      </w:r>
      <w:r w:rsidR="00CB1D17">
        <w:rPr>
          <w:rFonts w:ascii="Times New Roman" w:hAnsi="Times New Roman" w:cs="Times New Roman"/>
          <w:sz w:val="24"/>
          <w:szCs w:val="24"/>
        </w:rPr>
        <w:t xml:space="preserve">. The </w:t>
      </w:r>
      <w:r w:rsidR="00DB3328">
        <w:rPr>
          <w:rFonts w:ascii="Times New Roman" w:hAnsi="Times New Roman" w:cs="Times New Roman"/>
          <w:sz w:val="24"/>
          <w:szCs w:val="24"/>
        </w:rPr>
        <w:t>usage</w:t>
      </w:r>
      <w:r w:rsidR="00CB1D17">
        <w:rPr>
          <w:rFonts w:ascii="Times New Roman" w:hAnsi="Times New Roman" w:cs="Times New Roman"/>
          <w:sz w:val="24"/>
          <w:szCs w:val="24"/>
        </w:rPr>
        <w:t xml:space="preserve"> for </w:t>
      </w:r>
      <w:r w:rsidR="00DB3328" w:rsidRPr="00551CDF">
        <w:rPr>
          <w:rFonts w:ascii="Times New Roman" w:hAnsi="Times New Roman" w:cs="Times New Roman"/>
          <w:sz w:val="24"/>
          <w:szCs w:val="24"/>
        </w:rPr>
        <w:t>≤</w:t>
      </w:r>
      <w:r w:rsidR="00CB1D17">
        <w:rPr>
          <w:rFonts w:ascii="Times New Roman" w:hAnsi="Times New Roman" w:cs="Times New Roman"/>
          <w:sz w:val="24"/>
          <w:szCs w:val="24"/>
        </w:rPr>
        <w:t>2 input function</w:t>
      </w:r>
      <w:r w:rsidR="00DB3328">
        <w:rPr>
          <w:rFonts w:ascii="Times New Roman" w:hAnsi="Times New Roman" w:cs="Times New Roman"/>
          <w:sz w:val="24"/>
          <w:szCs w:val="24"/>
        </w:rPr>
        <w:t>s</w:t>
      </w:r>
      <w:r w:rsidR="00CB1D17">
        <w:rPr>
          <w:rFonts w:ascii="Times New Roman" w:hAnsi="Times New Roman" w:cs="Times New Roman"/>
          <w:sz w:val="24"/>
          <w:szCs w:val="24"/>
        </w:rPr>
        <w:t xml:space="preserve"> is 2111. The second highest user input function is</w:t>
      </w:r>
      <w:r w:rsidR="00DB3328">
        <w:rPr>
          <w:rFonts w:ascii="Times New Roman" w:hAnsi="Times New Roman" w:cs="Times New Roman"/>
          <w:sz w:val="24"/>
          <w:szCs w:val="24"/>
        </w:rPr>
        <w:t xml:space="preserve"> the</w:t>
      </w:r>
      <w:r w:rsidR="00CB1D17">
        <w:rPr>
          <w:rFonts w:ascii="Times New Roman" w:hAnsi="Times New Roman" w:cs="Times New Roman"/>
          <w:sz w:val="24"/>
          <w:szCs w:val="24"/>
        </w:rPr>
        <w:t xml:space="preserve"> 3 input function</w:t>
      </w:r>
      <w:r w:rsidR="00DB3328">
        <w:rPr>
          <w:rFonts w:ascii="Times New Roman" w:hAnsi="Times New Roman" w:cs="Times New Roman"/>
          <w:sz w:val="24"/>
          <w:szCs w:val="24"/>
        </w:rPr>
        <w:t>s</w:t>
      </w:r>
      <w:r w:rsidR="00CB1D17">
        <w:rPr>
          <w:rFonts w:ascii="Times New Roman" w:hAnsi="Times New Roman" w:cs="Times New Roman"/>
          <w:sz w:val="24"/>
          <w:szCs w:val="24"/>
        </w:rPr>
        <w:t xml:space="preserve"> that used up to 360 units. Lastly</w:t>
      </w:r>
      <w:r w:rsidR="00DB3328">
        <w:rPr>
          <w:rFonts w:ascii="Times New Roman" w:hAnsi="Times New Roman" w:cs="Times New Roman"/>
          <w:sz w:val="24"/>
          <w:szCs w:val="24"/>
        </w:rPr>
        <w:t>,</w:t>
      </w:r>
      <w:r w:rsidR="00CB1D17">
        <w:rPr>
          <w:rFonts w:ascii="Times New Roman" w:hAnsi="Times New Roman" w:cs="Times New Roman"/>
          <w:sz w:val="24"/>
          <w:szCs w:val="24"/>
        </w:rPr>
        <w:t xml:space="preserve"> the units for 4 input function</w:t>
      </w:r>
      <w:r w:rsidR="00DB3328">
        <w:rPr>
          <w:rFonts w:ascii="Times New Roman" w:hAnsi="Times New Roman" w:cs="Times New Roman"/>
          <w:sz w:val="24"/>
          <w:szCs w:val="24"/>
        </w:rPr>
        <w:t>s</w:t>
      </w:r>
      <w:r w:rsidR="00CB1D17">
        <w:rPr>
          <w:rFonts w:ascii="Times New Roman" w:hAnsi="Times New Roman" w:cs="Times New Roman"/>
          <w:sz w:val="24"/>
          <w:szCs w:val="24"/>
        </w:rPr>
        <w:t xml:space="preserve"> is 112.</w:t>
      </w:r>
      <w:r w:rsidR="009817D2">
        <w:rPr>
          <w:rFonts w:ascii="Times New Roman" w:hAnsi="Times New Roman" w:cs="Times New Roman"/>
          <w:sz w:val="24"/>
          <w:szCs w:val="24"/>
        </w:rPr>
        <w:t xml:space="preserve"> The board usage is 2814 logic elements that took </w:t>
      </w:r>
      <w:r w:rsidR="00DB3328">
        <w:rPr>
          <w:rFonts w:ascii="Times New Roman" w:hAnsi="Times New Roman" w:cs="Times New Roman"/>
          <w:sz w:val="24"/>
          <w:szCs w:val="24"/>
        </w:rPr>
        <w:t>up 8% of the total board capacity</w:t>
      </w:r>
      <w:r w:rsidR="009817D2">
        <w:rPr>
          <w:rFonts w:ascii="Times New Roman" w:hAnsi="Times New Roman" w:cs="Times New Roman"/>
          <w:sz w:val="24"/>
          <w:szCs w:val="24"/>
        </w:rPr>
        <w:t>.</w:t>
      </w:r>
    </w:p>
    <w:p w:rsidR="003F2BF9" w:rsidRPr="00DB3328" w:rsidRDefault="004C19F7" w:rsidP="003026D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Table 4.5</w:t>
      </w:r>
      <w:r w:rsidR="003F2BF9" w:rsidRPr="00DB3328">
        <w:rPr>
          <w:rFonts w:ascii="Times New Roman" w:hAnsi="Times New Roman" w:cs="Times New Roman"/>
          <w:sz w:val="24"/>
          <w:szCs w:val="24"/>
        </w:rPr>
        <w:t xml:space="preserve">: </w:t>
      </w:r>
      <w:r w:rsidR="00CE0DA0">
        <w:rPr>
          <w:rFonts w:ascii="Times New Roman" w:hAnsi="Times New Roman" w:cs="Times New Roman"/>
          <w:sz w:val="24"/>
          <w:szCs w:val="24"/>
        </w:rPr>
        <w:t>Power Dissipation and Resource Usage</w:t>
      </w:r>
      <w:r w:rsidR="003026D1">
        <w:rPr>
          <w:rFonts w:ascii="Times New Roman" w:hAnsi="Times New Roman" w:cs="Times New Roman"/>
          <w:sz w:val="24"/>
          <w:szCs w:val="24"/>
        </w:rPr>
        <w:t>s</w:t>
      </w:r>
      <w:r w:rsidR="00CE0DA0">
        <w:rPr>
          <w:rFonts w:ascii="Times New Roman" w:hAnsi="Times New Roman" w:cs="Times New Roman"/>
          <w:sz w:val="24"/>
          <w:szCs w:val="24"/>
        </w:rPr>
        <w:t xml:space="preserve"> of the Voting System Block</w:t>
      </w:r>
    </w:p>
    <w:tbl>
      <w:tblPr>
        <w:tblStyle w:val="TableGrid"/>
        <w:tblW w:w="0" w:type="auto"/>
        <w:tblLook w:val="04A0"/>
      </w:tblPr>
      <w:tblGrid>
        <w:gridCol w:w="4621"/>
        <w:gridCol w:w="4621"/>
      </w:tblGrid>
      <w:tr w:rsidR="003F2BF9" w:rsidTr="003C1105">
        <w:tc>
          <w:tcPr>
            <w:tcW w:w="4621" w:type="dxa"/>
          </w:tcPr>
          <w:p w:rsidR="003F2BF9" w:rsidRPr="00CE0DA0" w:rsidRDefault="00DB3328" w:rsidP="00CE0DA0">
            <w:pPr>
              <w:jc w:val="center"/>
              <w:rPr>
                <w:rFonts w:ascii="Times New Roman" w:hAnsi="Times New Roman" w:cs="Times New Roman"/>
                <w:b/>
              </w:rPr>
            </w:pPr>
            <w:r w:rsidRPr="00CE0DA0">
              <w:rPr>
                <w:rFonts w:ascii="Times New Roman" w:hAnsi="Times New Roman" w:cs="Times New Roman"/>
                <w:b/>
              </w:rPr>
              <w:t>Specifications</w:t>
            </w:r>
          </w:p>
        </w:tc>
        <w:tc>
          <w:tcPr>
            <w:tcW w:w="4621" w:type="dxa"/>
          </w:tcPr>
          <w:p w:rsidR="003F2BF9" w:rsidRPr="00CE0DA0" w:rsidRDefault="00DB3328" w:rsidP="00CE0DA0">
            <w:pPr>
              <w:jc w:val="center"/>
              <w:rPr>
                <w:rFonts w:ascii="Times New Roman" w:hAnsi="Times New Roman" w:cs="Times New Roman"/>
                <w:b/>
              </w:rPr>
            </w:pPr>
            <w:r w:rsidRPr="00CE0DA0">
              <w:rPr>
                <w:rFonts w:ascii="Times New Roman" w:hAnsi="Times New Roman" w:cs="Times New Roman"/>
                <w:b/>
              </w:rPr>
              <w:t>Values</w:t>
            </w:r>
          </w:p>
        </w:tc>
      </w:tr>
      <w:tr w:rsidR="00DB3328" w:rsidTr="003C1105">
        <w:tc>
          <w:tcPr>
            <w:tcW w:w="4621" w:type="dxa"/>
          </w:tcPr>
          <w:p w:rsidR="00DB3328" w:rsidRPr="00CE0DA0" w:rsidRDefault="00DB3328" w:rsidP="00CE0DA0">
            <w:pPr>
              <w:jc w:val="center"/>
              <w:rPr>
                <w:rFonts w:ascii="Times New Roman" w:hAnsi="Times New Roman" w:cs="Times New Roman"/>
              </w:rPr>
            </w:pPr>
            <w:r w:rsidRPr="00CE0DA0">
              <w:rPr>
                <w:rFonts w:ascii="Times New Roman" w:hAnsi="Times New Roman" w:cs="Times New Roman"/>
              </w:rPr>
              <w:t>Power Dissipation</w:t>
            </w:r>
          </w:p>
        </w:tc>
        <w:tc>
          <w:tcPr>
            <w:tcW w:w="4621" w:type="dxa"/>
          </w:tcPr>
          <w:p w:rsidR="00DB3328" w:rsidRPr="00CE0DA0" w:rsidRDefault="00DB3328" w:rsidP="00CE0DA0">
            <w:pPr>
              <w:jc w:val="center"/>
              <w:rPr>
                <w:rFonts w:ascii="Times New Roman" w:hAnsi="Times New Roman" w:cs="Times New Roman"/>
              </w:rPr>
            </w:pPr>
            <w:r w:rsidRPr="00CE0DA0">
              <w:rPr>
                <w:rFonts w:ascii="Times New Roman" w:hAnsi="Times New Roman" w:cs="Times New Roman"/>
              </w:rPr>
              <w:t>146.08mW</w:t>
            </w:r>
          </w:p>
        </w:tc>
      </w:tr>
      <w:tr w:rsidR="00DB3328" w:rsidTr="003C1105">
        <w:tc>
          <w:tcPr>
            <w:tcW w:w="4621" w:type="dxa"/>
          </w:tcPr>
          <w:p w:rsidR="00DB3328" w:rsidRPr="00CE0DA0" w:rsidRDefault="00DB3328" w:rsidP="00CE0DA0">
            <w:pPr>
              <w:jc w:val="center"/>
              <w:rPr>
                <w:rFonts w:ascii="Times New Roman" w:hAnsi="Times New Roman" w:cs="Times New Roman"/>
              </w:rPr>
            </w:pPr>
            <w:r w:rsidRPr="00CE0DA0">
              <w:rPr>
                <w:rFonts w:ascii="Times New Roman" w:hAnsi="Times New Roman" w:cs="Times New Roman"/>
              </w:rPr>
              <w:t>LUT Usage</w:t>
            </w:r>
          </w:p>
        </w:tc>
        <w:tc>
          <w:tcPr>
            <w:tcW w:w="4621" w:type="dxa"/>
          </w:tcPr>
          <w:p w:rsidR="00DB3328" w:rsidRPr="00CE0DA0" w:rsidRDefault="00DB3328" w:rsidP="00CE0DA0">
            <w:pPr>
              <w:jc w:val="center"/>
              <w:rPr>
                <w:rFonts w:ascii="Times New Roman" w:hAnsi="Times New Roman" w:cs="Times New Roman"/>
              </w:rPr>
            </w:pPr>
            <w:r w:rsidRPr="00CE0DA0">
              <w:rPr>
                <w:rFonts w:ascii="Times New Roman" w:hAnsi="Times New Roman" w:cs="Times New Roman"/>
              </w:rPr>
              <w:t>-4 input function (112)</w:t>
            </w:r>
          </w:p>
          <w:p w:rsidR="00DB3328" w:rsidRPr="00CE0DA0" w:rsidRDefault="00DB3328" w:rsidP="00CE0DA0">
            <w:pPr>
              <w:jc w:val="center"/>
              <w:rPr>
                <w:rFonts w:ascii="Times New Roman" w:hAnsi="Times New Roman" w:cs="Times New Roman"/>
              </w:rPr>
            </w:pPr>
            <w:r w:rsidRPr="00CE0DA0">
              <w:rPr>
                <w:rFonts w:ascii="Times New Roman" w:hAnsi="Times New Roman" w:cs="Times New Roman"/>
              </w:rPr>
              <w:t>-3 input function (360)</w:t>
            </w:r>
          </w:p>
          <w:p w:rsidR="00DB3328" w:rsidRPr="00CE0DA0" w:rsidRDefault="00DB3328" w:rsidP="00CE0DA0">
            <w:pPr>
              <w:jc w:val="center"/>
              <w:rPr>
                <w:rFonts w:ascii="Times New Roman" w:hAnsi="Times New Roman" w:cs="Times New Roman"/>
              </w:rPr>
            </w:pPr>
            <w:r w:rsidRPr="00CE0DA0">
              <w:rPr>
                <w:rFonts w:ascii="Times New Roman" w:hAnsi="Times New Roman" w:cs="Times New Roman"/>
              </w:rPr>
              <w:t>-</w:t>
            </w:r>
            <w:r w:rsidR="00921E8E" w:rsidRPr="00921E8E">
              <w:rPr>
                <w:rFonts w:ascii="Times New Roman" w:hAnsi="Times New Roman" w:cs="Times New Roman"/>
              </w:rPr>
              <w:t>≤</w:t>
            </w:r>
            <w:r w:rsidRPr="00CE0DA0">
              <w:rPr>
                <w:rFonts w:ascii="Times New Roman" w:hAnsi="Times New Roman" w:cs="Times New Roman"/>
              </w:rPr>
              <w:t xml:space="preserve"> 2 input function (2111)</w:t>
            </w:r>
          </w:p>
        </w:tc>
      </w:tr>
      <w:tr w:rsidR="00DB3328" w:rsidTr="003C1105">
        <w:tc>
          <w:tcPr>
            <w:tcW w:w="4621" w:type="dxa"/>
          </w:tcPr>
          <w:p w:rsidR="00DB3328" w:rsidRPr="00CE0DA0" w:rsidRDefault="00DB3328" w:rsidP="00CE0DA0">
            <w:pPr>
              <w:jc w:val="center"/>
              <w:rPr>
                <w:rFonts w:ascii="Times New Roman" w:hAnsi="Times New Roman" w:cs="Times New Roman"/>
              </w:rPr>
            </w:pPr>
            <w:r w:rsidRPr="00CE0DA0">
              <w:rPr>
                <w:rFonts w:ascii="Times New Roman" w:hAnsi="Times New Roman" w:cs="Times New Roman"/>
              </w:rPr>
              <w:t>Board Usage</w:t>
            </w:r>
          </w:p>
        </w:tc>
        <w:tc>
          <w:tcPr>
            <w:tcW w:w="4621" w:type="dxa"/>
          </w:tcPr>
          <w:p w:rsidR="00DB3328" w:rsidRPr="00CE0DA0" w:rsidRDefault="00DB3328" w:rsidP="00CE0DA0">
            <w:pPr>
              <w:jc w:val="center"/>
              <w:rPr>
                <w:rFonts w:ascii="Times New Roman" w:hAnsi="Times New Roman" w:cs="Times New Roman"/>
              </w:rPr>
            </w:pPr>
            <w:r w:rsidRPr="00CE0DA0">
              <w:rPr>
                <w:rFonts w:ascii="Times New Roman" w:hAnsi="Times New Roman" w:cs="Times New Roman"/>
              </w:rPr>
              <w:t>2814 (8%)</w:t>
            </w:r>
          </w:p>
        </w:tc>
      </w:tr>
    </w:tbl>
    <w:p w:rsidR="003C1718" w:rsidRDefault="003C1718">
      <w:pPr>
        <w:rPr>
          <w:rFonts w:ascii="Times New Roman" w:hAnsi="Times New Roman" w:cs="Times New Roman"/>
          <w:noProof/>
          <w:sz w:val="24"/>
          <w:szCs w:val="24"/>
        </w:rPr>
      </w:pPr>
    </w:p>
    <w:p w:rsidR="003C1718" w:rsidRDefault="003C1718" w:rsidP="002829EF">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sz w:val="24"/>
          <w:szCs w:val="24"/>
        </w:rPr>
        <w:t xml:space="preserve">The setup timing </w:t>
      </w:r>
      <w:r w:rsidR="00CE0DA0">
        <w:rPr>
          <w:rFonts w:ascii="Times New Roman" w:hAnsi="Times New Roman" w:cs="Times New Roman"/>
          <w:sz w:val="24"/>
          <w:szCs w:val="24"/>
        </w:rPr>
        <w:t xml:space="preserve">slack </w:t>
      </w:r>
      <w:r>
        <w:rPr>
          <w:rFonts w:ascii="Times New Roman" w:hAnsi="Times New Roman" w:cs="Times New Roman"/>
          <w:sz w:val="24"/>
          <w:szCs w:val="24"/>
        </w:rPr>
        <w:t xml:space="preserve">for </w:t>
      </w:r>
      <w:r w:rsidR="00CE0DA0">
        <w:rPr>
          <w:rFonts w:ascii="Times New Roman" w:hAnsi="Times New Roman" w:cs="Times New Roman"/>
          <w:sz w:val="24"/>
          <w:szCs w:val="24"/>
        </w:rPr>
        <w:t xml:space="preserve">the </w:t>
      </w:r>
      <w:r>
        <w:rPr>
          <w:rFonts w:ascii="Times New Roman" w:hAnsi="Times New Roman" w:cs="Times New Roman"/>
          <w:sz w:val="24"/>
          <w:szCs w:val="24"/>
        </w:rPr>
        <w:t>Data Arrival Path and Data Required</w:t>
      </w:r>
      <w:r w:rsidR="006669EF">
        <w:rPr>
          <w:rFonts w:ascii="Times New Roman" w:hAnsi="Times New Roman" w:cs="Times New Roman"/>
          <w:sz w:val="24"/>
          <w:szCs w:val="24"/>
        </w:rPr>
        <w:t xml:space="preserve"> Path are </w:t>
      </w:r>
      <w:r w:rsidR="00CE0DA0">
        <w:rPr>
          <w:rFonts w:ascii="Times New Roman" w:hAnsi="Times New Roman" w:cs="Times New Roman"/>
          <w:sz w:val="24"/>
          <w:szCs w:val="24"/>
        </w:rPr>
        <w:t xml:space="preserve">as </w:t>
      </w:r>
      <w:r w:rsidR="006669EF">
        <w:rPr>
          <w:rFonts w:ascii="Times New Roman" w:hAnsi="Times New Roman" w:cs="Times New Roman"/>
          <w:sz w:val="24"/>
          <w:szCs w:val="24"/>
        </w:rPr>
        <w:t>shown in Figure 4.5.4</w:t>
      </w:r>
      <w:r>
        <w:rPr>
          <w:rFonts w:ascii="Times New Roman" w:hAnsi="Times New Roman" w:cs="Times New Roman"/>
          <w:sz w:val="24"/>
          <w:szCs w:val="24"/>
        </w:rPr>
        <w:t>. The clock pa</w:t>
      </w:r>
      <w:r w:rsidR="006669EF">
        <w:rPr>
          <w:rFonts w:ascii="Times New Roman" w:hAnsi="Times New Roman" w:cs="Times New Roman"/>
          <w:sz w:val="24"/>
          <w:szCs w:val="24"/>
        </w:rPr>
        <w:t xml:space="preserve">th of </w:t>
      </w:r>
      <w:r w:rsidR="00CE0DA0">
        <w:rPr>
          <w:rFonts w:ascii="Times New Roman" w:hAnsi="Times New Roman" w:cs="Times New Roman"/>
          <w:sz w:val="24"/>
          <w:szCs w:val="24"/>
        </w:rPr>
        <w:t xml:space="preserve">the </w:t>
      </w:r>
      <w:r w:rsidR="006669EF">
        <w:rPr>
          <w:rFonts w:ascii="Times New Roman" w:hAnsi="Times New Roman" w:cs="Times New Roman"/>
          <w:sz w:val="24"/>
          <w:szCs w:val="24"/>
        </w:rPr>
        <w:t>Data Required Path is 2.68</w:t>
      </w:r>
      <w:r>
        <w:rPr>
          <w:rFonts w:ascii="Times New Roman" w:hAnsi="Times New Roman" w:cs="Times New Roman"/>
          <w:sz w:val="24"/>
          <w:szCs w:val="24"/>
        </w:rPr>
        <w:t>0n</w:t>
      </w:r>
      <w:r w:rsidR="006669EF">
        <w:rPr>
          <w:rFonts w:ascii="Times New Roman" w:hAnsi="Times New Roman" w:cs="Times New Roman"/>
          <w:sz w:val="24"/>
          <w:szCs w:val="24"/>
        </w:rPr>
        <w:t xml:space="preserve">s </w:t>
      </w:r>
      <w:r w:rsidR="00CE0DA0">
        <w:rPr>
          <w:rFonts w:ascii="Times New Roman" w:hAnsi="Times New Roman" w:cs="Times New Roman"/>
          <w:sz w:val="24"/>
          <w:szCs w:val="24"/>
        </w:rPr>
        <w:t>while the</w:t>
      </w:r>
      <w:r w:rsidR="006669EF">
        <w:rPr>
          <w:rFonts w:ascii="Times New Roman" w:hAnsi="Times New Roman" w:cs="Times New Roman"/>
          <w:sz w:val="24"/>
          <w:szCs w:val="24"/>
        </w:rPr>
        <w:t xml:space="preserve"> Data Arrival Path is 3.680</w:t>
      </w:r>
      <w:r>
        <w:rPr>
          <w:rFonts w:ascii="Times New Roman" w:hAnsi="Times New Roman" w:cs="Times New Roman"/>
          <w:sz w:val="24"/>
          <w:szCs w:val="24"/>
        </w:rPr>
        <w:t xml:space="preserve">ns. The result of </w:t>
      </w:r>
      <w:r w:rsidR="00CE0DA0">
        <w:rPr>
          <w:rFonts w:ascii="Times New Roman" w:hAnsi="Times New Roman" w:cs="Times New Roman"/>
          <w:sz w:val="24"/>
          <w:szCs w:val="24"/>
        </w:rPr>
        <w:t xml:space="preserve">the </w:t>
      </w:r>
      <w:r>
        <w:rPr>
          <w:rFonts w:ascii="Times New Roman" w:hAnsi="Times New Roman" w:cs="Times New Roman"/>
          <w:sz w:val="24"/>
          <w:szCs w:val="24"/>
        </w:rPr>
        <w:t>se</w:t>
      </w:r>
      <w:r w:rsidR="006669EF">
        <w:rPr>
          <w:rFonts w:ascii="Times New Roman" w:hAnsi="Times New Roman" w:cs="Times New Roman"/>
          <w:sz w:val="24"/>
          <w:szCs w:val="24"/>
        </w:rPr>
        <w:t>tup slack waveform in Figure 4.5.5</w:t>
      </w:r>
      <w:r>
        <w:rPr>
          <w:rFonts w:ascii="Times New Roman" w:hAnsi="Times New Roman" w:cs="Times New Roman"/>
          <w:sz w:val="24"/>
          <w:szCs w:val="24"/>
        </w:rPr>
        <w:t xml:space="preserve"> shows</w:t>
      </w:r>
      <w:r w:rsidR="00CE0DA0">
        <w:rPr>
          <w:rFonts w:ascii="Times New Roman" w:hAnsi="Times New Roman" w:cs="Times New Roman"/>
          <w:sz w:val="24"/>
          <w:szCs w:val="24"/>
        </w:rPr>
        <w:t xml:space="preserve"> that</w:t>
      </w:r>
      <w:r>
        <w:rPr>
          <w:rFonts w:ascii="Times New Roman" w:hAnsi="Times New Roman" w:cs="Times New Roman"/>
          <w:sz w:val="24"/>
          <w:szCs w:val="24"/>
        </w:rPr>
        <w:t xml:space="preserve"> the data delay is </w:t>
      </w:r>
      <w:r w:rsidR="006669EF">
        <w:rPr>
          <w:rFonts w:ascii="Times New Roman" w:hAnsi="Times New Roman" w:cs="Times New Roman"/>
          <w:sz w:val="24"/>
          <w:szCs w:val="24"/>
        </w:rPr>
        <w:t>94.271ns</w:t>
      </w:r>
      <w:r>
        <w:rPr>
          <w:rFonts w:ascii="Times New Roman" w:hAnsi="Times New Roman" w:cs="Times New Roman"/>
          <w:sz w:val="24"/>
          <w:szCs w:val="24"/>
        </w:rPr>
        <w:t>.</w:t>
      </w:r>
    </w:p>
    <w:p w:rsidR="00FD40B4" w:rsidRDefault="00336CC5">
      <w:pPr>
        <w:rPr>
          <w:rFonts w:ascii="Times New Roman" w:hAnsi="Times New Roman" w:cs="Times New Roman"/>
          <w:sz w:val="24"/>
          <w:szCs w:val="24"/>
        </w:rPr>
      </w:pPr>
      <w:r>
        <w:rPr>
          <w:rFonts w:ascii="Times New Roman" w:hAnsi="Times New Roman" w:cs="Times New Roman"/>
          <w:noProof/>
          <w:sz w:val="24"/>
          <w:szCs w:val="24"/>
          <w:lang w:eastAsia="en-MY"/>
        </w:rPr>
        <w:lastRenderedPageBreak/>
        <w:drawing>
          <wp:inline distT="0" distB="0" distL="0" distR="0">
            <wp:extent cx="5731510" cy="4341347"/>
            <wp:effectExtent l="19050" t="0" r="2540" b="0"/>
            <wp:docPr id="30" name="Picture 6" descr="C:\Users\Feng\Desktop\Final FYP Folder\voting\data pat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eng\Desktop\Final FYP Folder\voting\data path.tif"/>
                    <pic:cNvPicPr>
                      <a:picLocks noChangeAspect="1" noChangeArrowheads="1"/>
                    </pic:cNvPicPr>
                  </pic:nvPicPr>
                  <pic:blipFill>
                    <a:blip r:embed="rId60"/>
                    <a:srcRect/>
                    <a:stretch>
                      <a:fillRect/>
                    </a:stretch>
                  </pic:blipFill>
                  <pic:spPr bwMode="auto">
                    <a:xfrm>
                      <a:off x="0" y="0"/>
                      <a:ext cx="5731510" cy="4341347"/>
                    </a:xfrm>
                    <a:prstGeom prst="rect">
                      <a:avLst/>
                    </a:prstGeom>
                    <a:noFill/>
                    <a:ln w="9525">
                      <a:noFill/>
                      <a:miter lim="800000"/>
                      <a:headEnd/>
                      <a:tailEnd/>
                    </a:ln>
                  </pic:spPr>
                </pic:pic>
              </a:graphicData>
            </a:graphic>
          </wp:inline>
        </w:drawing>
      </w:r>
    </w:p>
    <w:p w:rsidR="00336CC5" w:rsidRPr="00CE0DA0" w:rsidRDefault="00336CC5" w:rsidP="00336CC5">
      <w:pPr>
        <w:jc w:val="center"/>
        <w:rPr>
          <w:rFonts w:ascii="Times New Roman" w:hAnsi="Times New Roman" w:cs="Times New Roman"/>
          <w:sz w:val="24"/>
          <w:szCs w:val="24"/>
        </w:rPr>
      </w:pPr>
      <w:r w:rsidRPr="00CE0DA0">
        <w:rPr>
          <w:rFonts w:ascii="Times New Roman" w:hAnsi="Times New Roman" w:cs="Times New Roman"/>
          <w:sz w:val="24"/>
          <w:szCs w:val="24"/>
        </w:rPr>
        <w:t xml:space="preserve">Figure 4.5.4: </w:t>
      </w:r>
      <w:r w:rsidR="00CE0DA0">
        <w:rPr>
          <w:rFonts w:ascii="Times New Roman" w:hAnsi="Times New Roman" w:cs="Times New Roman"/>
          <w:sz w:val="24"/>
          <w:szCs w:val="24"/>
        </w:rPr>
        <w:t>Timing Analysis for the Datapath of Voting System Block</w:t>
      </w:r>
    </w:p>
    <w:p w:rsidR="00336CC5" w:rsidRPr="00336CC5" w:rsidRDefault="00336CC5" w:rsidP="00336CC5">
      <w:pPr>
        <w:jc w:val="both"/>
        <w:rPr>
          <w:rFonts w:ascii="Times New Roman" w:hAnsi="Times New Roman" w:cs="Times New Roman"/>
          <w:b/>
          <w:sz w:val="24"/>
          <w:szCs w:val="24"/>
        </w:rPr>
      </w:pPr>
    </w:p>
    <w:p w:rsidR="00336CC5" w:rsidRDefault="00336CC5">
      <w:pPr>
        <w:rPr>
          <w:rFonts w:ascii="Times New Roman" w:hAnsi="Times New Roman" w:cs="Times New Roman"/>
          <w:sz w:val="24"/>
          <w:szCs w:val="24"/>
        </w:rPr>
      </w:pPr>
    </w:p>
    <w:p w:rsidR="00336CC5" w:rsidRDefault="00F43E31">
      <w:pPr>
        <w:rPr>
          <w:rFonts w:ascii="Times New Roman" w:hAnsi="Times New Roman" w:cs="Times New Roman"/>
          <w:sz w:val="24"/>
          <w:szCs w:val="24"/>
        </w:rPr>
        <w:sectPr w:rsidR="00336CC5" w:rsidSect="00611963">
          <w:pgSz w:w="11906" w:h="16838"/>
          <w:pgMar w:top="1440" w:right="1440" w:bottom="1440" w:left="1440" w:header="708" w:footer="708" w:gutter="0"/>
          <w:cols w:space="708"/>
          <w:docGrid w:linePitch="360"/>
        </w:sectPr>
      </w:pPr>
      <w:r>
        <w:rPr>
          <w:rFonts w:ascii="Times New Roman" w:hAnsi="Times New Roman" w:cs="Times New Roman"/>
          <w:sz w:val="24"/>
          <w:szCs w:val="24"/>
        </w:rPr>
        <w:br w:type="page"/>
      </w:r>
    </w:p>
    <w:p w:rsidR="003C1718" w:rsidRDefault="003C1718">
      <w:pPr>
        <w:rPr>
          <w:rFonts w:ascii="Times New Roman" w:hAnsi="Times New Roman" w:cs="Times New Roman"/>
          <w:noProof/>
          <w:sz w:val="24"/>
          <w:szCs w:val="24"/>
        </w:rPr>
      </w:pPr>
    </w:p>
    <w:p w:rsidR="00336CC5" w:rsidRDefault="003C1718">
      <w:pP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8863330" cy="4265521"/>
            <wp:effectExtent l="19050" t="0" r="0" b="0"/>
            <wp:docPr id="33" name="Picture 7" descr="C:\Users\Feng\Desktop\Final FYP Folder\voting\wave sla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eng\Desktop\Final FYP Folder\voting\wave slack.tif"/>
                    <pic:cNvPicPr>
                      <a:picLocks noChangeAspect="1" noChangeArrowheads="1"/>
                    </pic:cNvPicPr>
                  </pic:nvPicPr>
                  <pic:blipFill>
                    <a:blip r:embed="rId61"/>
                    <a:srcRect/>
                    <a:stretch>
                      <a:fillRect/>
                    </a:stretch>
                  </pic:blipFill>
                  <pic:spPr bwMode="auto">
                    <a:xfrm>
                      <a:off x="0" y="0"/>
                      <a:ext cx="8863330" cy="4265521"/>
                    </a:xfrm>
                    <a:prstGeom prst="rect">
                      <a:avLst/>
                    </a:prstGeom>
                    <a:noFill/>
                    <a:ln w="9525">
                      <a:noFill/>
                      <a:miter lim="800000"/>
                      <a:headEnd/>
                      <a:tailEnd/>
                    </a:ln>
                  </pic:spPr>
                </pic:pic>
              </a:graphicData>
            </a:graphic>
          </wp:inline>
        </w:drawing>
      </w:r>
    </w:p>
    <w:p w:rsidR="003C1718" w:rsidRPr="00CE0DA0" w:rsidRDefault="003C1718" w:rsidP="003C1718">
      <w:pPr>
        <w:jc w:val="center"/>
        <w:rPr>
          <w:rFonts w:ascii="Times New Roman" w:hAnsi="Times New Roman" w:cs="Times New Roman"/>
          <w:sz w:val="24"/>
          <w:szCs w:val="24"/>
        </w:rPr>
        <w:sectPr w:rsidR="003C1718" w:rsidRPr="00CE0DA0" w:rsidSect="00336CC5">
          <w:pgSz w:w="16838" w:h="11906" w:orient="landscape"/>
          <w:pgMar w:top="1440" w:right="1440" w:bottom="1440" w:left="1440" w:header="708" w:footer="708" w:gutter="0"/>
          <w:cols w:space="708"/>
          <w:docGrid w:linePitch="360"/>
        </w:sectPr>
      </w:pPr>
      <w:r w:rsidRPr="00CE0DA0">
        <w:rPr>
          <w:rFonts w:ascii="Times New Roman" w:hAnsi="Times New Roman" w:cs="Times New Roman"/>
          <w:sz w:val="24"/>
          <w:szCs w:val="24"/>
        </w:rPr>
        <w:t xml:space="preserve">Figure 4.5.5: </w:t>
      </w:r>
      <w:r w:rsidR="00CE0DA0">
        <w:rPr>
          <w:rFonts w:ascii="Times New Roman" w:hAnsi="Times New Roman" w:cs="Times New Roman"/>
          <w:sz w:val="24"/>
          <w:szCs w:val="24"/>
        </w:rPr>
        <w:t xml:space="preserve">Timing </w:t>
      </w:r>
      <w:r w:rsidRPr="00CE0DA0">
        <w:rPr>
          <w:rFonts w:ascii="Times New Roman" w:hAnsi="Times New Roman" w:cs="Times New Roman"/>
          <w:sz w:val="24"/>
          <w:szCs w:val="24"/>
        </w:rPr>
        <w:t xml:space="preserve">Waveform of </w:t>
      </w:r>
      <w:r w:rsidR="00CE0DA0">
        <w:rPr>
          <w:rFonts w:ascii="Times New Roman" w:hAnsi="Times New Roman" w:cs="Times New Roman"/>
          <w:sz w:val="24"/>
          <w:szCs w:val="24"/>
        </w:rPr>
        <w:t xml:space="preserve">the </w:t>
      </w:r>
      <w:r w:rsidRPr="00CE0DA0">
        <w:rPr>
          <w:rFonts w:ascii="Times New Roman" w:hAnsi="Times New Roman" w:cs="Times New Roman"/>
          <w:sz w:val="24"/>
          <w:szCs w:val="24"/>
        </w:rPr>
        <w:t xml:space="preserve">Voting System Block </w:t>
      </w:r>
    </w:p>
    <w:p w:rsidR="00F43E31" w:rsidRPr="00634891" w:rsidRDefault="00F43E31" w:rsidP="00634891">
      <w:pPr>
        <w:pStyle w:val="Heading3"/>
        <w:spacing w:before="0" w:after="240" w:line="480" w:lineRule="auto"/>
        <w:rPr>
          <w:rFonts w:ascii="Times New Roman" w:hAnsi="Times New Roman" w:cs="Times New Roman"/>
          <w:color w:val="auto"/>
          <w:sz w:val="24"/>
          <w:szCs w:val="24"/>
        </w:rPr>
      </w:pPr>
      <w:bookmarkStart w:id="934" w:name="_Toc440455523"/>
      <w:bookmarkStart w:id="935" w:name="_Toc440455958"/>
      <w:r w:rsidRPr="00634891">
        <w:rPr>
          <w:rFonts w:ascii="Times New Roman" w:hAnsi="Times New Roman" w:cs="Times New Roman"/>
          <w:color w:val="auto"/>
          <w:sz w:val="24"/>
          <w:szCs w:val="24"/>
        </w:rPr>
        <w:lastRenderedPageBreak/>
        <w:t>4.6 On Chip Training Block</w:t>
      </w:r>
      <w:bookmarkEnd w:id="934"/>
      <w:bookmarkEnd w:id="935"/>
    </w:p>
    <w:p w:rsidR="00AE30A7" w:rsidRPr="007E2929" w:rsidRDefault="00F43E31" w:rsidP="00AE30A7">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r>
      <w:r w:rsidR="00F26908">
        <w:rPr>
          <w:rFonts w:ascii="Times New Roman" w:hAnsi="Times New Roman" w:cs="Times New Roman"/>
          <w:sz w:val="24"/>
          <w:szCs w:val="24"/>
        </w:rPr>
        <w:t xml:space="preserve">Figure 4.6.1 shows that the </w:t>
      </w:r>
      <w:r w:rsidR="00F26908" w:rsidRPr="00CE0DA0">
        <w:rPr>
          <w:rFonts w:ascii="Times New Roman" w:hAnsi="Times New Roman" w:cs="Times New Roman"/>
          <w:i/>
          <w:sz w:val="24"/>
          <w:szCs w:val="24"/>
        </w:rPr>
        <w:t>votedNetwork</w:t>
      </w:r>
      <w:r w:rsidR="007E2929">
        <w:rPr>
          <w:rFonts w:ascii="Times New Roman" w:hAnsi="Times New Roman" w:cs="Times New Roman"/>
          <w:sz w:val="24"/>
          <w:szCs w:val="24"/>
        </w:rPr>
        <w:t xml:space="preserve">from Voting System Block (Block 5) </w:t>
      </w:r>
      <w:r w:rsidR="00CE0DA0">
        <w:rPr>
          <w:rFonts w:ascii="Times New Roman" w:hAnsi="Times New Roman" w:cs="Times New Roman"/>
          <w:sz w:val="24"/>
          <w:szCs w:val="24"/>
        </w:rPr>
        <w:t>has been</w:t>
      </w:r>
      <w:r w:rsidR="00F26908">
        <w:rPr>
          <w:rFonts w:ascii="Times New Roman" w:hAnsi="Times New Roman" w:cs="Times New Roman"/>
          <w:sz w:val="24"/>
          <w:szCs w:val="24"/>
        </w:rPr>
        <w:t xml:space="preserve"> successful</w:t>
      </w:r>
      <w:r w:rsidR="00CE0DA0">
        <w:rPr>
          <w:rFonts w:ascii="Times New Roman" w:hAnsi="Times New Roman" w:cs="Times New Roman"/>
          <w:sz w:val="24"/>
          <w:szCs w:val="24"/>
        </w:rPr>
        <w:t>ly</w:t>
      </w:r>
      <w:r w:rsidR="00F26908">
        <w:rPr>
          <w:rFonts w:ascii="Times New Roman" w:hAnsi="Times New Roman" w:cs="Times New Roman"/>
          <w:sz w:val="24"/>
          <w:szCs w:val="24"/>
        </w:rPr>
        <w:t xml:space="preserve"> recognized</w:t>
      </w:r>
      <w:r w:rsidR="00CE0DA0">
        <w:rPr>
          <w:rFonts w:ascii="Times New Roman" w:hAnsi="Times New Roman" w:cs="Times New Roman"/>
          <w:sz w:val="24"/>
          <w:szCs w:val="24"/>
        </w:rPr>
        <w:t xml:space="preserve">/ matchedto </w:t>
      </w:r>
      <w:r w:rsidR="00F26908">
        <w:rPr>
          <w:rFonts w:ascii="Times New Roman" w:hAnsi="Times New Roman" w:cs="Times New Roman"/>
          <w:sz w:val="24"/>
          <w:szCs w:val="24"/>
        </w:rPr>
        <w:t xml:space="preserve">the database </w:t>
      </w:r>
      <w:r w:rsidR="00CE0DA0">
        <w:rPr>
          <w:rFonts w:ascii="Times New Roman" w:hAnsi="Times New Roman" w:cs="Times New Roman"/>
          <w:sz w:val="24"/>
          <w:szCs w:val="24"/>
        </w:rPr>
        <w:t xml:space="preserve">when compared to the </w:t>
      </w:r>
      <w:r w:rsidR="00F26908">
        <w:rPr>
          <w:rFonts w:ascii="Times New Roman" w:hAnsi="Times New Roman" w:cs="Times New Roman"/>
          <w:sz w:val="24"/>
          <w:szCs w:val="24"/>
        </w:rPr>
        <w:t>value</w:t>
      </w:r>
      <w:r w:rsidR="00CE0DA0">
        <w:rPr>
          <w:rFonts w:ascii="Times New Roman" w:hAnsi="Times New Roman" w:cs="Times New Roman"/>
          <w:sz w:val="24"/>
          <w:szCs w:val="24"/>
        </w:rPr>
        <w:t>s</w:t>
      </w:r>
      <w:r w:rsidR="00F26908">
        <w:rPr>
          <w:rFonts w:ascii="Times New Roman" w:hAnsi="Times New Roman" w:cs="Times New Roman"/>
          <w:sz w:val="24"/>
          <w:szCs w:val="24"/>
        </w:rPr>
        <w:t xml:space="preserve"> of </w:t>
      </w:r>
      <w:r w:rsidR="00CE0DA0">
        <w:rPr>
          <w:rFonts w:ascii="Times New Roman" w:hAnsi="Times New Roman" w:cs="Times New Roman"/>
          <w:sz w:val="24"/>
          <w:szCs w:val="24"/>
        </w:rPr>
        <w:t xml:space="preserve">the </w:t>
      </w:r>
      <w:r w:rsidR="00F26908" w:rsidRPr="00CE0DA0">
        <w:rPr>
          <w:rFonts w:ascii="Times New Roman" w:hAnsi="Times New Roman" w:cs="Times New Roman"/>
          <w:i/>
          <w:sz w:val="24"/>
          <w:szCs w:val="24"/>
        </w:rPr>
        <w:t>userID</w:t>
      </w:r>
      <w:r w:rsidR="00F26908">
        <w:rPr>
          <w:rFonts w:ascii="Times New Roman" w:hAnsi="Times New Roman" w:cs="Times New Roman"/>
          <w:sz w:val="24"/>
          <w:szCs w:val="24"/>
        </w:rPr>
        <w:t xml:space="preserve">. The </w:t>
      </w:r>
      <w:r w:rsidR="00F26908" w:rsidRPr="00CE0DA0">
        <w:rPr>
          <w:rFonts w:ascii="Times New Roman" w:hAnsi="Times New Roman" w:cs="Times New Roman"/>
          <w:i/>
          <w:sz w:val="24"/>
          <w:szCs w:val="24"/>
        </w:rPr>
        <w:t>userID</w:t>
      </w:r>
      <w:r w:rsidR="00F26908">
        <w:rPr>
          <w:rFonts w:ascii="Times New Roman" w:hAnsi="Times New Roman" w:cs="Times New Roman"/>
          <w:sz w:val="24"/>
          <w:szCs w:val="24"/>
        </w:rPr>
        <w:t xml:space="preserve"> shows the value </w:t>
      </w:r>
      <w:r w:rsidR="00CE0DA0">
        <w:rPr>
          <w:rFonts w:ascii="Times New Roman" w:hAnsi="Times New Roman" w:cs="Times New Roman"/>
          <w:sz w:val="24"/>
          <w:szCs w:val="24"/>
        </w:rPr>
        <w:t xml:space="preserve">of </w:t>
      </w:r>
      <w:r w:rsidR="00F26908">
        <w:rPr>
          <w:rFonts w:ascii="Times New Roman" w:hAnsi="Times New Roman" w:cs="Times New Roman"/>
          <w:sz w:val="24"/>
          <w:szCs w:val="24"/>
        </w:rPr>
        <w:t xml:space="preserve">4'b0010 </w:t>
      </w:r>
      <w:r w:rsidR="00CE0DA0">
        <w:rPr>
          <w:rFonts w:ascii="Times New Roman" w:hAnsi="Times New Roman" w:cs="Times New Roman"/>
          <w:sz w:val="24"/>
          <w:szCs w:val="24"/>
        </w:rPr>
        <w:t>meaning that the User 2 has been</w:t>
      </w:r>
      <w:r w:rsidR="00F26908">
        <w:rPr>
          <w:rFonts w:ascii="Times New Roman" w:hAnsi="Times New Roman" w:cs="Times New Roman"/>
          <w:sz w:val="24"/>
          <w:szCs w:val="24"/>
        </w:rPr>
        <w:t xml:space="preserve"> successful</w:t>
      </w:r>
      <w:r w:rsidR="00CE0DA0">
        <w:rPr>
          <w:rFonts w:ascii="Times New Roman" w:hAnsi="Times New Roman" w:cs="Times New Roman"/>
          <w:sz w:val="24"/>
          <w:szCs w:val="24"/>
        </w:rPr>
        <w:t xml:space="preserve">ly recognized. </w:t>
      </w:r>
      <w:r w:rsidR="00F26908">
        <w:rPr>
          <w:rFonts w:ascii="Times New Roman" w:hAnsi="Times New Roman" w:cs="Times New Roman"/>
          <w:sz w:val="24"/>
          <w:szCs w:val="24"/>
        </w:rPr>
        <w:t>Figure 4.6.2 shows the Console Display with 81 neuron</w:t>
      </w:r>
      <w:r w:rsidR="00CE0DA0">
        <w:rPr>
          <w:rFonts w:ascii="Times New Roman" w:hAnsi="Times New Roman" w:cs="Times New Roman"/>
          <w:sz w:val="24"/>
          <w:szCs w:val="24"/>
        </w:rPr>
        <w:t xml:space="preserve">sbeing successfully </w:t>
      </w:r>
      <w:r w:rsidR="00F26908">
        <w:rPr>
          <w:rFonts w:ascii="Times New Roman" w:hAnsi="Times New Roman" w:cs="Times New Roman"/>
          <w:sz w:val="24"/>
          <w:szCs w:val="24"/>
        </w:rPr>
        <w:t>matched</w:t>
      </w:r>
      <w:r w:rsidR="00CE0DA0">
        <w:rPr>
          <w:rFonts w:ascii="Times New Roman" w:hAnsi="Times New Roman" w:cs="Times New Roman"/>
          <w:sz w:val="24"/>
          <w:szCs w:val="24"/>
        </w:rPr>
        <w:t>between</w:t>
      </w:r>
      <w:r w:rsidR="007E2929">
        <w:rPr>
          <w:rFonts w:ascii="Times New Roman" w:hAnsi="Times New Roman" w:cs="Times New Roman"/>
          <w:sz w:val="24"/>
          <w:szCs w:val="24"/>
        </w:rPr>
        <w:t xml:space="preserve"> the database and the user</w:t>
      </w:r>
      <w:r w:rsidR="00F26908">
        <w:rPr>
          <w:rFonts w:ascii="Times New Roman" w:hAnsi="Times New Roman" w:cs="Times New Roman"/>
          <w:sz w:val="24"/>
          <w:szCs w:val="24"/>
        </w:rPr>
        <w:t>.</w:t>
      </w:r>
      <w:r w:rsidR="007E2929">
        <w:rPr>
          <w:rFonts w:ascii="Times New Roman" w:hAnsi="Times New Roman" w:cs="Times New Roman"/>
          <w:sz w:val="24"/>
          <w:szCs w:val="24"/>
        </w:rPr>
        <w:t xml:space="preserve"> Other than that, there is also a fail</w:t>
      </w:r>
      <w:r w:rsidR="00CE0DA0">
        <w:rPr>
          <w:rFonts w:ascii="Times New Roman" w:hAnsi="Times New Roman" w:cs="Times New Roman"/>
          <w:sz w:val="24"/>
          <w:szCs w:val="24"/>
        </w:rPr>
        <w:t>ed</w:t>
      </w:r>
      <w:r w:rsidR="007E2929">
        <w:rPr>
          <w:rFonts w:ascii="Times New Roman" w:hAnsi="Times New Roman" w:cs="Times New Roman"/>
          <w:sz w:val="24"/>
          <w:szCs w:val="24"/>
        </w:rPr>
        <w:t xml:space="preserve"> result to be discuss</w:t>
      </w:r>
      <w:r w:rsidR="00CE0DA0">
        <w:rPr>
          <w:rFonts w:ascii="Times New Roman" w:hAnsi="Times New Roman" w:cs="Times New Roman"/>
          <w:sz w:val="24"/>
          <w:szCs w:val="24"/>
        </w:rPr>
        <w:t>ed as shown</w:t>
      </w:r>
      <w:r w:rsidR="007E2929">
        <w:rPr>
          <w:rFonts w:ascii="Times New Roman" w:hAnsi="Times New Roman" w:cs="Times New Roman"/>
          <w:sz w:val="24"/>
          <w:szCs w:val="24"/>
        </w:rPr>
        <w:t xml:space="preserve"> in Figure 4.6.3 and </w:t>
      </w:r>
      <w:r w:rsidR="0003265E">
        <w:rPr>
          <w:rFonts w:ascii="Times New Roman" w:hAnsi="Times New Roman" w:cs="Times New Roman"/>
          <w:sz w:val="24"/>
          <w:szCs w:val="24"/>
        </w:rPr>
        <w:t xml:space="preserve">Figure 4.6.4. The </w:t>
      </w:r>
      <w:r w:rsidR="0003265E" w:rsidRPr="00F8774A">
        <w:rPr>
          <w:rFonts w:ascii="Times New Roman" w:hAnsi="Times New Roman" w:cs="Times New Roman"/>
          <w:i/>
          <w:sz w:val="24"/>
          <w:szCs w:val="24"/>
        </w:rPr>
        <w:t>userID</w:t>
      </w:r>
      <w:r w:rsidR="0003265E">
        <w:rPr>
          <w:rFonts w:ascii="Times New Roman" w:hAnsi="Times New Roman" w:cs="Times New Roman"/>
          <w:sz w:val="24"/>
          <w:szCs w:val="24"/>
        </w:rPr>
        <w:t xml:space="preserve"> shows the value</w:t>
      </w:r>
      <w:r w:rsidR="00AE30A7">
        <w:rPr>
          <w:rFonts w:ascii="Times New Roman" w:hAnsi="Times New Roman" w:cs="Times New Roman"/>
          <w:sz w:val="24"/>
          <w:szCs w:val="24"/>
        </w:rPr>
        <w:t xml:space="preserve"> </w:t>
      </w:r>
      <w:commentRangeStart w:id="936"/>
      <w:r w:rsidR="00AE30A7" w:rsidRPr="00AE30A7">
        <w:rPr>
          <w:rFonts w:ascii="Times New Roman" w:hAnsi="Times New Roman" w:cs="Times New Roman"/>
          <w:sz w:val="24"/>
          <w:szCs w:val="24"/>
          <w:highlight w:val="yellow"/>
        </w:rPr>
        <w:t xml:space="preserve">of 4'b1000 as shown in Figure 4.6.3 indicating that the </w:t>
      </w:r>
      <w:r w:rsidR="00AE30A7" w:rsidRPr="00AE30A7">
        <w:rPr>
          <w:rFonts w:ascii="Times New Roman" w:hAnsi="Times New Roman" w:cs="Times New Roman"/>
          <w:i/>
          <w:sz w:val="24"/>
          <w:szCs w:val="24"/>
          <w:highlight w:val="yellow"/>
        </w:rPr>
        <w:t>votedNetwork</w:t>
      </w:r>
      <w:r w:rsidR="00AE30A7" w:rsidRPr="00AE30A7">
        <w:rPr>
          <w:rFonts w:ascii="Times New Roman" w:hAnsi="Times New Roman" w:cs="Times New Roman"/>
          <w:sz w:val="24"/>
          <w:szCs w:val="24"/>
          <w:highlight w:val="yellow"/>
        </w:rPr>
        <w:t>does not match with the database. Also, in the Figure 4.6.4 shows the Console Display of an unrecognized user indicated with an X. The actual hardware implementation for the final user recognition results are displayed on the LEDs of the DE2 FGGA board.</w:t>
      </w:r>
      <w:commentRangeEnd w:id="936"/>
      <w:r w:rsidR="00AE30A7">
        <w:rPr>
          <w:rStyle w:val="CommentReference"/>
        </w:rPr>
        <w:commentReference w:id="936"/>
      </w:r>
    </w:p>
    <w:p w:rsidR="00A222B9" w:rsidRDefault="009B79B5" w:rsidP="0003265E">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3306445" cy="2009775"/>
            <wp:effectExtent l="19050" t="0" r="8255" b="0"/>
            <wp:docPr id="43" name="Picture 9" descr="C:\Users\Feng\Desktop\Final FYP Folder\onchip\som resul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eng\Desktop\Final FYP Folder\onchip\som result.tif"/>
                    <pic:cNvPicPr>
                      <a:picLocks noChangeAspect="1" noChangeArrowheads="1"/>
                    </pic:cNvPicPr>
                  </pic:nvPicPr>
                  <pic:blipFill>
                    <a:blip r:embed="rId62"/>
                    <a:srcRect/>
                    <a:stretch>
                      <a:fillRect/>
                    </a:stretch>
                  </pic:blipFill>
                  <pic:spPr bwMode="auto">
                    <a:xfrm>
                      <a:off x="0" y="0"/>
                      <a:ext cx="3306445" cy="2009775"/>
                    </a:xfrm>
                    <a:prstGeom prst="rect">
                      <a:avLst/>
                    </a:prstGeom>
                    <a:noFill/>
                    <a:ln w="9525">
                      <a:noFill/>
                      <a:miter lim="800000"/>
                      <a:headEnd/>
                      <a:tailEnd/>
                    </a:ln>
                  </pic:spPr>
                </pic:pic>
              </a:graphicData>
            </a:graphic>
          </wp:inline>
        </w:drawing>
      </w:r>
    </w:p>
    <w:p w:rsidR="00A222B9" w:rsidRPr="00CE0DA0" w:rsidRDefault="00CE0DA0" w:rsidP="002908E6">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Figure 4.6.1: Result of On-Chip Training Block with S</w:t>
      </w:r>
      <w:r w:rsidR="00A222B9" w:rsidRPr="00CE0DA0">
        <w:rPr>
          <w:rFonts w:ascii="Times New Roman" w:hAnsi="Times New Roman" w:cs="Times New Roman"/>
          <w:sz w:val="24"/>
          <w:szCs w:val="24"/>
        </w:rPr>
        <w:t>uccessful</w:t>
      </w:r>
      <w:r>
        <w:rPr>
          <w:rFonts w:ascii="Times New Roman" w:hAnsi="Times New Roman" w:cs="Times New Roman"/>
          <w:sz w:val="24"/>
          <w:szCs w:val="24"/>
        </w:rPr>
        <w:t>ly R</w:t>
      </w:r>
      <w:r w:rsidR="00F8774A">
        <w:rPr>
          <w:rFonts w:ascii="Times New Roman" w:hAnsi="Times New Roman" w:cs="Times New Roman"/>
          <w:sz w:val="24"/>
          <w:szCs w:val="24"/>
        </w:rPr>
        <w:t>ecognition</w:t>
      </w:r>
    </w:p>
    <w:p w:rsidR="003B395A" w:rsidRDefault="003B395A" w:rsidP="0003265E">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2260729" cy="1254642"/>
            <wp:effectExtent l="19050" t="0" r="6221" b="0"/>
            <wp:docPr id="42" name="Picture 8" descr="C:\Users\Feng\Desktop\Final FYP Folder\onchip\som conso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eng\Desktop\Final FYP Folder\onchip\som console.tif"/>
                    <pic:cNvPicPr>
                      <a:picLocks noChangeAspect="1" noChangeArrowheads="1"/>
                    </pic:cNvPicPr>
                  </pic:nvPicPr>
                  <pic:blipFill>
                    <a:blip r:embed="rId63"/>
                    <a:srcRect/>
                    <a:stretch>
                      <a:fillRect/>
                    </a:stretch>
                  </pic:blipFill>
                  <pic:spPr bwMode="auto">
                    <a:xfrm>
                      <a:off x="0" y="0"/>
                      <a:ext cx="2260510" cy="1254520"/>
                    </a:xfrm>
                    <a:prstGeom prst="rect">
                      <a:avLst/>
                    </a:prstGeom>
                    <a:noFill/>
                    <a:ln w="9525">
                      <a:noFill/>
                      <a:miter lim="800000"/>
                      <a:headEnd/>
                      <a:tailEnd/>
                    </a:ln>
                  </pic:spPr>
                </pic:pic>
              </a:graphicData>
            </a:graphic>
          </wp:inline>
        </w:drawing>
      </w:r>
    </w:p>
    <w:p w:rsidR="00A222B9" w:rsidRPr="00CE0DA0" w:rsidRDefault="00A222B9" w:rsidP="002908E6">
      <w:pPr>
        <w:spacing w:before="240" w:line="480" w:lineRule="auto"/>
        <w:jc w:val="center"/>
        <w:rPr>
          <w:rFonts w:ascii="Times New Roman" w:hAnsi="Times New Roman" w:cs="Times New Roman"/>
          <w:sz w:val="24"/>
          <w:szCs w:val="24"/>
        </w:rPr>
      </w:pPr>
      <w:r w:rsidRPr="00CE0DA0">
        <w:rPr>
          <w:rFonts w:ascii="Times New Roman" w:hAnsi="Times New Roman" w:cs="Times New Roman"/>
          <w:sz w:val="24"/>
          <w:szCs w:val="24"/>
        </w:rPr>
        <w:t xml:space="preserve">Figure 4.6.2: Console Display of </w:t>
      </w:r>
      <w:r w:rsidR="00F8774A">
        <w:rPr>
          <w:rFonts w:ascii="Times New Roman" w:hAnsi="Times New Roman" w:cs="Times New Roman"/>
          <w:sz w:val="24"/>
          <w:szCs w:val="24"/>
        </w:rPr>
        <w:t>the On-Chip Training Block with Successful Recognition</w:t>
      </w:r>
    </w:p>
    <w:p w:rsidR="00A222B9" w:rsidRDefault="00A222B9" w:rsidP="0003265E">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lastRenderedPageBreak/>
        <w:drawing>
          <wp:inline distT="0" distB="0" distL="0" distR="0">
            <wp:extent cx="3179445" cy="2062480"/>
            <wp:effectExtent l="19050" t="0" r="1905" b="0"/>
            <wp:docPr id="45" name="Picture 10" descr="C:\Users\Feng\Desktop\Final FYP Folder\onchip\som fail resultt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eng\Desktop\Final FYP Folder\onchip\som fail resulttt.tif"/>
                    <pic:cNvPicPr>
                      <a:picLocks noChangeAspect="1" noChangeArrowheads="1"/>
                    </pic:cNvPicPr>
                  </pic:nvPicPr>
                  <pic:blipFill>
                    <a:blip r:embed="rId64"/>
                    <a:srcRect/>
                    <a:stretch>
                      <a:fillRect/>
                    </a:stretch>
                  </pic:blipFill>
                  <pic:spPr bwMode="auto">
                    <a:xfrm>
                      <a:off x="0" y="0"/>
                      <a:ext cx="3179445" cy="2062480"/>
                    </a:xfrm>
                    <a:prstGeom prst="rect">
                      <a:avLst/>
                    </a:prstGeom>
                    <a:noFill/>
                    <a:ln w="9525">
                      <a:noFill/>
                      <a:miter lim="800000"/>
                      <a:headEnd/>
                      <a:tailEnd/>
                    </a:ln>
                  </pic:spPr>
                </pic:pic>
              </a:graphicData>
            </a:graphic>
          </wp:inline>
        </w:drawing>
      </w:r>
    </w:p>
    <w:p w:rsidR="00A222B9" w:rsidRPr="00F8774A" w:rsidRDefault="00F8774A" w:rsidP="002908E6">
      <w:pPr>
        <w:spacing w:before="240" w:line="480" w:lineRule="auto"/>
        <w:jc w:val="center"/>
        <w:rPr>
          <w:rFonts w:ascii="Times New Roman" w:hAnsi="Times New Roman" w:cs="Times New Roman"/>
          <w:sz w:val="24"/>
          <w:szCs w:val="24"/>
        </w:rPr>
      </w:pPr>
      <w:r>
        <w:rPr>
          <w:rFonts w:ascii="Times New Roman" w:hAnsi="Times New Roman" w:cs="Times New Roman"/>
          <w:sz w:val="24"/>
          <w:szCs w:val="24"/>
        </w:rPr>
        <w:t>Figure 4.6.3: Result of the On-</w:t>
      </w:r>
      <w:r w:rsidR="00A222B9" w:rsidRPr="00F8774A">
        <w:rPr>
          <w:rFonts w:ascii="Times New Roman" w:hAnsi="Times New Roman" w:cs="Times New Roman"/>
          <w:sz w:val="24"/>
          <w:szCs w:val="24"/>
        </w:rPr>
        <w:t xml:space="preserve">Chip Training Block with </w:t>
      </w:r>
      <w:r>
        <w:rPr>
          <w:rFonts w:ascii="Times New Roman" w:hAnsi="Times New Roman" w:cs="Times New Roman"/>
          <w:sz w:val="24"/>
          <w:szCs w:val="24"/>
        </w:rPr>
        <w:t>Failed Recognition</w:t>
      </w:r>
    </w:p>
    <w:p w:rsidR="00A222B9" w:rsidRDefault="00A222B9" w:rsidP="0003265E">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2411163" cy="1275907"/>
            <wp:effectExtent l="19050" t="0" r="8187" b="0"/>
            <wp:docPr id="47" name="Picture 11" descr="C:\Users\Feng\Desktop\Final FYP Folder\onchip\som fail resul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eng\Desktop\Final FYP Folder\onchip\som fail result.tif"/>
                    <pic:cNvPicPr>
                      <a:picLocks noChangeAspect="1" noChangeArrowheads="1"/>
                    </pic:cNvPicPr>
                  </pic:nvPicPr>
                  <pic:blipFill>
                    <a:blip r:embed="rId65"/>
                    <a:srcRect/>
                    <a:stretch>
                      <a:fillRect/>
                    </a:stretch>
                  </pic:blipFill>
                  <pic:spPr bwMode="auto">
                    <a:xfrm>
                      <a:off x="0" y="0"/>
                      <a:ext cx="2411604" cy="1276140"/>
                    </a:xfrm>
                    <a:prstGeom prst="rect">
                      <a:avLst/>
                    </a:prstGeom>
                    <a:noFill/>
                    <a:ln w="9525">
                      <a:noFill/>
                      <a:miter lim="800000"/>
                      <a:headEnd/>
                      <a:tailEnd/>
                    </a:ln>
                  </pic:spPr>
                </pic:pic>
              </a:graphicData>
            </a:graphic>
          </wp:inline>
        </w:drawing>
      </w:r>
    </w:p>
    <w:p w:rsidR="00A67137" w:rsidRPr="00A67137" w:rsidRDefault="00A222B9" w:rsidP="00F8774A">
      <w:pPr>
        <w:spacing w:before="240" w:line="480" w:lineRule="auto"/>
        <w:jc w:val="center"/>
        <w:rPr>
          <w:rFonts w:ascii="Times New Roman" w:hAnsi="Times New Roman" w:cs="Times New Roman"/>
          <w:sz w:val="24"/>
          <w:szCs w:val="24"/>
        </w:rPr>
      </w:pPr>
      <w:r w:rsidRPr="00F8774A">
        <w:rPr>
          <w:rFonts w:ascii="Times New Roman" w:hAnsi="Times New Roman" w:cs="Times New Roman"/>
          <w:sz w:val="24"/>
          <w:szCs w:val="24"/>
        </w:rPr>
        <w:t>Figure 4.6.</w:t>
      </w:r>
      <w:r w:rsidR="00F26908" w:rsidRPr="00F8774A">
        <w:rPr>
          <w:rFonts w:ascii="Times New Roman" w:hAnsi="Times New Roman" w:cs="Times New Roman"/>
          <w:sz w:val="24"/>
          <w:szCs w:val="24"/>
        </w:rPr>
        <w:t>4</w:t>
      </w:r>
      <w:r w:rsidRPr="00F8774A">
        <w:rPr>
          <w:rFonts w:ascii="Times New Roman" w:hAnsi="Times New Roman" w:cs="Times New Roman"/>
          <w:sz w:val="24"/>
          <w:szCs w:val="24"/>
        </w:rPr>
        <w:t>: Console Display of</w:t>
      </w:r>
      <w:r w:rsidR="00F8774A">
        <w:rPr>
          <w:rFonts w:ascii="Times New Roman" w:hAnsi="Times New Roman" w:cs="Times New Roman"/>
          <w:sz w:val="24"/>
          <w:szCs w:val="24"/>
        </w:rPr>
        <w:t xml:space="preserve"> the On-</w:t>
      </w:r>
      <w:r w:rsidRPr="00F8774A">
        <w:rPr>
          <w:rFonts w:ascii="Times New Roman" w:hAnsi="Times New Roman" w:cs="Times New Roman"/>
          <w:sz w:val="24"/>
          <w:szCs w:val="24"/>
        </w:rPr>
        <w:t xml:space="preserve">Chip Training Block with </w:t>
      </w:r>
      <w:r w:rsidR="00F8774A">
        <w:rPr>
          <w:rFonts w:ascii="Times New Roman" w:hAnsi="Times New Roman" w:cs="Times New Roman"/>
          <w:sz w:val="24"/>
          <w:szCs w:val="24"/>
        </w:rPr>
        <w:t>Failed Recognition</w:t>
      </w:r>
    </w:p>
    <w:p w:rsidR="00A222B9" w:rsidRPr="004D7BCF" w:rsidRDefault="0003265E" w:rsidP="004D7BCF">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t>Table 4.6</w:t>
      </w:r>
      <w:r w:rsidR="004D7BCF">
        <w:rPr>
          <w:rFonts w:ascii="Times New Roman" w:hAnsi="Times New Roman" w:cs="Times New Roman"/>
          <w:sz w:val="24"/>
          <w:szCs w:val="24"/>
        </w:rPr>
        <w:t xml:space="preserve"> sho</w:t>
      </w:r>
      <w:r w:rsidR="009817D2">
        <w:rPr>
          <w:rFonts w:ascii="Times New Roman" w:hAnsi="Times New Roman" w:cs="Times New Roman"/>
          <w:sz w:val="24"/>
          <w:szCs w:val="24"/>
        </w:rPr>
        <w:t xml:space="preserve">ws the comparison of </w:t>
      </w:r>
      <w:r w:rsidR="00F8774A">
        <w:rPr>
          <w:rFonts w:ascii="Times New Roman" w:hAnsi="Times New Roman" w:cs="Times New Roman"/>
          <w:sz w:val="24"/>
          <w:szCs w:val="24"/>
        </w:rPr>
        <w:t xml:space="preserve">resource </w:t>
      </w:r>
      <w:r w:rsidR="009817D2">
        <w:rPr>
          <w:rFonts w:ascii="Times New Roman" w:hAnsi="Times New Roman" w:cs="Times New Roman"/>
          <w:sz w:val="24"/>
          <w:szCs w:val="24"/>
        </w:rPr>
        <w:t xml:space="preserve">usage </w:t>
      </w:r>
      <w:r w:rsidR="00F8774A">
        <w:rPr>
          <w:rFonts w:ascii="Times New Roman" w:hAnsi="Times New Roman" w:cs="Times New Roman"/>
          <w:sz w:val="24"/>
          <w:szCs w:val="24"/>
        </w:rPr>
        <w:t>and power dissipation between the c</w:t>
      </w:r>
      <w:r w:rsidR="004D7BCF">
        <w:rPr>
          <w:rFonts w:ascii="Times New Roman" w:hAnsi="Times New Roman" w:cs="Times New Roman"/>
          <w:sz w:val="24"/>
          <w:szCs w:val="24"/>
        </w:rPr>
        <w:t xml:space="preserve">onventional and </w:t>
      </w:r>
      <w:r w:rsidR="00F8774A">
        <w:rPr>
          <w:rFonts w:ascii="Times New Roman" w:hAnsi="Times New Roman" w:cs="Times New Roman"/>
          <w:sz w:val="24"/>
          <w:szCs w:val="24"/>
        </w:rPr>
        <w:t xml:space="preserve">proposed </w:t>
      </w:r>
      <w:r w:rsidR="009817D2">
        <w:rPr>
          <w:rFonts w:ascii="Times New Roman" w:hAnsi="Times New Roman" w:cs="Times New Roman"/>
          <w:sz w:val="24"/>
          <w:szCs w:val="24"/>
        </w:rPr>
        <w:t>SOM</w:t>
      </w:r>
      <w:r w:rsidR="00F8774A">
        <w:rPr>
          <w:rFonts w:ascii="Times New Roman" w:hAnsi="Times New Roman" w:cs="Times New Roman"/>
          <w:sz w:val="24"/>
          <w:szCs w:val="24"/>
        </w:rPr>
        <w:t xml:space="preserve"> implementation for the IRS</w:t>
      </w:r>
      <w:r w:rsidR="004D7BCF">
        <w:rPr>
          <w:rFonts w:ascii="Times New Roman" w:hAnsi="Times New Roman" w:cs="Times New Roman"/>
          <w:sz w:val="24"/>
          <w:szCs w:val="24"/>
        </w:rPr>
        <w:t xml:space="preserve">. </w:t>
      </w:r>
      <w:r w:rsidR="009817D2">
        <w:rPr>
          <w:rFonts w:ascii="Times New Roman" w:hAnsi="Times New Roman" w:cs="Times New Roman"/>
          <w:sz w:val="24"/>
          <w:szCs w:val="24"/>
        </w:rPr>
        <w:t xml:space="preserve">The improvement </w:t>
      </w:r>
      <w:r w:rsidR="00F8774A">
        <w:rPr>
          <w:rFonts w:ascii="Times New Roman" w:hAnsi="Times New Roman" w:cs="Times New Roman"/>
          <w:sz w:val="24"/>
          <w:szCs w:val="24"/>
        </w:rPr>
        <w:t xml:space="preserve">made </w:t>
      </w:r>
      <w:r w:rsidR="009817D2">
        <w:rPr>
          <w:rFonts w:ascii="Times New Roman" w:hAnsi="Times New Roman" w:cs="Times New Roman"/>
          <w:sz w:val="24"/>
          <w:szCs w:val="24"/>
        </w:rPr>
        <w:t xml:space="preserve">on the Conventional </w:t>
      </w:r>
      <w:r w:rsidR="00F8774A">
        <w:rPr>
          <w:rFonts w:ascii="Times New Roman" w:hAnsi="Times New Roman" w:cs="Times New Roman"/>
          <w:sz w:val="24"/>
          <w:szCs w:val="24"/>
        </w:rPr>
        <w:t xml:space="preserve">design </w:t>
      </w:r>
      <w:r w:rsidR="009817D2">
        <w:rPr>
          <w:rFonts w:ascii="Times New Roman" w:hAnsi="Times New Roman" w:cs="Times New Roman"/>
          <w:sz w:val="24"/>
          <w:szCs w:val="24"/>
        </w:rPr>
        <w:t xml:space="preserve">is </w:t>
      </w:r>
      <w:r w:rsidR="00F8774A">
        <w:rPr>
          <w:rFonts w:ascii="Times New Roman" w:hAnsi="Times New Roman" w:cs="Times New Roman"/>
          <w:sz w:val="24"/>
          <w:szCs w:val="24"/>
        </w:rPr>
        <w:t xml:space="preserve">the reduction of board usage </w:t>
      </w:r>
      <w:r w:rsidR="009817D2">
        <w:rPr>
          <w:rFonts w:ascii="Times New Roman" w:hAnsi="Times New Roman" w:cs="Times New Roman"/>
          <w:sz w:val="24"/>
          <w:szCs w:val="24"/>
        </w:rPr>
        <w:t xml:space="preserve">from 6871 logic elements to 4025 logic elements </w:t>
      </w:r>
      <w:r w:rsidR="00F8774A">
        <w:rPr>
          <w:rFonts w:ascii="Times New Roman" w:hAnsi="Times New Roman" w:cs="Times New Roman"/>
          <w:sz w:val="24"/>
          <w:szCs w:val="24"/>
        </w:rPr>
        <w:t xml:space="preserve">which </w:t>
      </w:r>
      <w:r w:rsidR="009817D2">
        <w:rPr>
          <w:rFonts w:ascii="Times New Roman" w:hAnsi="Times New Roman" w:cs="Times New Roman"/>
          <w:sz w:val="24"/>
          <w:szCs w:val="24"/>
        </w:rPr>
        <w:t>save</w:t>
      </w:r>
      <w:r w:rsidR="00F8774A">
        <w:rPr>
          <w:rFonts w:ascii="Times New Roman" w:hAnsi="Times New Roman" w:cs="Times New Roman"/>
          <w:sz w:val="24"/>
          <w:szCs w:val="24"/>
        </w:rPr>
        <w:t>s up to</w:t>
      </w:r>
      <w:r w:rsidR="009817D2">
        <w:rPr>
          <w:rFonts w:ascii="Times New Roman" w:hAnsi="Times New Roman" w:cs="Times New Roman"/>
          <w:sz w:val="24"/>
          <w:szCs w:val="24"/>
        </w:rPr>
        <w:t xml:space="preserve"> 2846 </w:t>
      </w:r>
      <w:r w:rsidR="00F8774A">
        <w:rPr>
          <w:rFonts w:ascii="Times New Roman" w:hAnsi="Times New Roman" w:cs="Times New Roman"/>
          <w:sz w:val="24"/>
          <w:szCs w:val="24"/>
        </w:rPr>
        <w:t xml:space="preserve">(~30%/ one third) </w:t>
      </w:r>
      <w:r w:rsidR="009817D2">
        <w:rPr>
          <w:rFonts w:ascii="Times New Roman" w:hAnsi="Times New Roman" w:cs="Times New Roman"/>
          <w:sz w:val="24"/>
          <w:szCs w:val="24"/>
        </w:rPr>
        <w:t>logic elements. Also</w:t>
      </w:r>
      <w:r w:rsidR="00F8774A">
        <w:rPr>
          <w:rFonts w:ascii="Times New Roman" w:hAnsi="Times New Roman" w:cs="Times New Roman"/>
          <w:sz w:val="24"/>
          <w:szCs w:val="24"/>
        </w:rPr>
        <w:t>,</w:t>
      </w:r>
      <w:r w:rsidR="009817D2">
        <w:rPr>
          <w:rFonts w:ascii="Times New Roman" w:hAnsi="Times New Roman" w:cs="Times New Roman"/>
          <w:sz w:val="24"/>
          <w:szCs w:val="24"/>
        </w:rPr>
        <w:t xml:space="preserve"> the total pins used </w:t>
      </w:r>
      <w:r w:rsidR="00F8774A">
        <w:rPr>
          <w:rFonts w:ascii="Times New Roman" w:hAnsi="Times New Roman" w:cs="Times New Roman"/>
          <w:sz w:val="24"/>
          <w:szCs w:val="24"/>
        </w:rPr>
        <w:t xml:space="preserve">reduced </w:t>
      </w:r>
      <w:r w:rsidR="009817D2">
        <w:rPr>
          <w:rFonts w:ascii="Times New Roman" w:hAnsi="Times New Roman" w:cs="Times New Roman"/>
          <w:sz w:val="24"/>
          <w:szCs w:val="24"/>
        </w:rPr>
        <w:t>from 225 to 215. Other than that, the power dissipation reduced from 136.57mW to 135.71mW</w:t>
      </w:r>
      <w:r w:rsidR="00F8774A">
        <w:rPr>
          <w:rFonts w:ascii="Times New Roman" w:hAnsi="Times New Roman" w:cs="Times New Roman"/>
          <w:sz w:val="24"/>
          <w:szCs w:val="24"/>
        </w:rPr>
        <w:t xml:space="preserve">, reducing around 1mW of power.In terms of </w:t>
      </w:r>
      <w:r w:rsidR="009817D2">
        <w:rPr>
          <w:rFonts w:ascii="Times New Roman" w:hAnsi="Times New Roman" w:cs="Times New Roman"/>
          <w:sz w:val="24"/>
          <w:szCs w:val="24"/>
        </w:rPr>
        <w:t>LUT usage, the 4 input function</w:t>
      </w:r>
      <w:r w:rsidR="00F8774A">
        <w:rPr>
          <w:rFonts w:ascii="Times New Roman" w:hAnsi="Times New Roman" w:cs="Times New Roman"/>
          <w:sz w:val="24"/>
          <w:szCs w:val="24"/>
        </w:rPr>
        <w:t xml:space="preserve">sused in the </w:t>
      </w:r>
      <w:r w:rsidR="007101C7">
        <w:rPr>
          <w:rFonts w:ascii="Times New Roman" w:hAnsi="Times New Roman" w:cs="Times New Roman"/>
          <w:sz w:val="24"/>
          <w:szCs w:val="24"/>
        </w:rPr>
        <w:t xml:space="preserve">Conventional </w:t>
      </w:r>
      <w:r w:rsidR="00F8774A">
        <w:rPr>
          <w:rFonts w:ascii="Times New Roman" w:hAnsi="Times New Roman" w:cs="Times New Roman"/>
          <w:sz w:val="24"/>
          <w:szCs w:val="24"/>
        </w:rPr>
        <w:t xml:space="preserve">design </w:t>
      </w:r>
      <w:r w:rsidR="007101C7">
        <w:rPr>
          <w:rFonts w:ascii="Times New Roman" w:hAnsi="Times New Roman" w:cs="Times New Roman"/>
          <w:sz w:val="24"/>
          <w:szCs w:val="24"/>
        </w:rPr>
        <w:t xml:space="preserve">is 200 units </w:t>
      </w:r>
      <w:r w:rsidR="00F8774A">
        <w:rPr>
          <w:rFonts w:ascii="Times New Roman" w:hAnsi="Times New Roman" w:cs="Times New Roman"/>
          <w:sz w:val="24"/>
          <w:szCs w:val="24"/>
        </w:rPr>
        <w:t xml:space="preserve">while </w:t>
      </w:r>
      <w:r w:rsidR="007101C7">
        <w:rPr>
          <w:rFonts w:ascii="Times New Roman" w:hAnsi="Times New Roman" w:cs="Times New Roman"/>
          <w:sz w:val="24"/>
          <w:szCs w:val="24"/>
        </w:rPr>
        <w:t>3 input function</w:t>
      </w:r>
      <w:r w:rsidR="00F8774A">
        <w:rPr>
          <w:rFonts w:ascii="Times New Roman" w:hAnsi="Times New Roman" w:cs="Times New Roman"/>
          <w:sz w:val="24"/>
          <w:szCs w:val="24"/>
        </w:rPr>
        <w:t>s</w:t>
      </w:r>
      <w:r w:rsidR="007101C7">
        <w:rPr>
          <w:rFonts w:ascii="Times New Roman" w:hAnsi="Times New Roman" w:cs="Times New Roman"/>
          <w:sz w:val="24"/>
          <w:szCs w:val="24"/>
        </w:rPr>
        <w:t xml:space="preserve"> is 263 units but for the </w:t>
      </w:r>
      <w:r w:rsidR="00F8774A">
        <w:rPr>
          <w:rFonts w:ascii="Times New Roman" w:hAnsi="Times New Roman" w:cs="Times New Roman"/>
          <w:sz w:val="24"/>
          <w:szCs w:val="24"/>
        </w:rPr>
        <w:t xml:space="preserve">proposed </w:t>
      </w:r>
      <w:r w:rsidR="007101C7">
        <w:rPr>
          <w:rFonts w:ascii="Times New Roman" w:hAnsi="Times New Roman" w:cs="Times New Roman"/>
          <w:sz w:val="24"/>
          <w:szCs w:val="24"/>
        </w:rPr>
        <w:t>SOM</w:t>
      </w:r>
      <w:r w:rsidR="00F8774A">
        <w:rPr>
          <w:rFonts w:ascii="Times New Roman" w:hAnsi="Times New Roman" w:cs="Times New Roman"/>
          <w:sz w:val="24"/>
          <w:szCs w:val="24"/>
        </w:rPr>
        <w:t>, this number</w:t>
      </w:r>
      <w:r w:rsidR="007101C7">
        <w:rPr>
          <w:rFonts w:ascii="Times New Roman" w:hAnsi="Times New Roman" w:cs="Times New Roman"/>
          <w:sz w:val="24"/>
          <w:szCs w:val="24"/>
        </w:rPr>
        <w:t xml:space="preserve"> is 1622 and 1375</w:t>
      </w:r>
      <w:r w:rsidR="00F8774A">
        <w:rPr>
          <w:rFonts w:ascii="Times New Roman" w:hAnsi="Times New Roman" w:cs="Times New Roman"/>
          <w:sz w:val="24"/>
          <w:szCs w:val="24"/>
        </w:rPr>
        <w:t xml:space="preserve"> respectively</w:t>
      </w:r>
      <w:r w:rsidR="007101C7">
        <w:rPr>
          <w:rFonts w:ascii="Times New Roman" w:hAnsi="Times New Roman" w:cs="Times New Roman"/>
          <w:sz w:val="24"/>
          <w:szCs w:val="24"/>
        </w:rPr>
        <w:t xml:space="preserve">. This result is </w:t>
      </w:r>
      <w:r w:rsidR="00F8774A">
        <w:rPr>
          <w:rFonts w:ascii="Times New Roman" w:hAnsi="Times New Roman" w:cs="Times New Roman"/>
          <w:sz w:val="24"/>
          <w:szCs w:val="24"/>
        </w:rPr>
        <w:t xml:space="preserve">due to the ≤ </w:t>
      </w:r>
      <w:r w:rsidR="007101C7">
        <w:rPr>
          <w:rFonts w:ascii="Times New Roman" w:hAnsi="Times New Roman" w:cs="Times New Roman"/>
          <w:sz w:val="24"/>
          <w:szCs w:val="24"/>
        </w:rPr>
        <w:t>2 input function</w:t>
      </w:r>
      <w:r w:rsidR="00F8774A">
        <w:rPr>
          <w:rFonts w:ascii="Times New Roman" w:hAnsi="Times New Roman" w:cs="Times New Roman"/>
          <w:sz w:val="24"/>
          <w:szCs w:val="24"/>
        </w:rPr>
        <w:t>s has been</w:t>
      </w:r>
      <w:r w:rsidR="007101C7">
        <w:rPr>
          <w:rFonts w:ascii="Times New Roman" w:hAnsi="Times New Roman" w:cs="Times New Roman"/>
          <w:sz w:val="24"/>
          <w:szCs w:val="24"/>
        </w:rPr>
        <w:t xml:space="preserve"> used up to 6404 units </w:t>
      </w:r>
      <w:r w:rsidR="00F8774A">
        <w:rPr>
          <w:rFonts w:ascii="Times New Roman" w:hAnsi="Times New Roman" w:cs="Times New Roman"/>
          <w:sz w:val="24"/>
          <w:szCs w:val="24"/>
        </w:rPr>
        <w:t xml:space="preserve">in the conventional design </w:t>
      </w:r>
      <w:r w:rsidR="007101C7">
        <w:rPr>
          <w:rFonts w:ascii="Times New Roman" w:hAnsi="Times New Roman" w:cs="Times New Roman"/>
          <w:sz w:val="24"/>
          <w:szCs w:val="24"/>
        </w:rPr>
        <w:t xml:space="preserve">and </w:t>
      </w:r>
      <w:r w:rsidR="00F8774A">
        <w:rPr>
          <w:rFonts w:ascii="Times New Roman" w:hAnsi="Times New Roman" w:cs="Times New Roman"/>
          <w:sz w:val="24"/>
          <w:szCs w:val="24"/>
        </w:rPr>
        <w:t xml:space="preserve">while the proposed SOM uses only 1028 units. </w:t>
      </w:r>
      <w:r w:rsidR="007101C7">
        <w:rPr>
          <w:rFonts w:ascii="Times New Roman" w:hAnsi="Times New Roman" w:cs="Times New Roman"/>
          <w:sz w:val="24"/>
          <w:szCs w:val="24"/>
        </w:rPr>
        <w:t xml:space="preserve">Lastly, the database for the users from the Conventional is two. </w:t>
      </w:r>
      <w:r w:rsidR="00F8774A">
        <w:rPr>
          <w:rFonts w:ascii="Times New Roman" w:hAnsi="Times New Roman" w:cs="Times New Roman"/>
          <w:sz w:val="24"/>
          <w:szCs w:val="24"/>
        </w:rPr>
        <w:t xml:space="preserve">The proposed </w:t>
      </w:r>
      <w:r w:rsidR="007101C7">
        <w:rPr>
          <w:rFonts w:ascii="Times New Roman" w:hAnsi="Times New Roman" w:cs="Times New Roman"/>
          <w:sz w:val="24"/>
          <w:szCs w:val="24"/>
        </w:rPr>
        <w:t xml:space="preserve">SOM database had </w:t>
      </w:r>
      <w:r w:rsidR="00F8774A">
        <w:rPr>
          <w:rFonts w:ascii="Times New Roman" w:hAnsi="Times New Roman" w:cs="Times New Roman"/>
          <w:sz w:val="24"/>
          <w:szCs w:val="24"/>
        </w:rPr>
        <w:t xml:space="preserve">been </w:t>
      </w:r>
      <w:r w:rsidR="007101C7">
        <w:rPr>
          <w:rFonts w:ascii="Times New Roman" w:hAnsi="Times New Roman" w:cs="Times New Roman"/>
          <w:sz w:val="24"/>
          <w:szCs w:val="24"/>
        </w:rPr>
        <w:t xml:space="preserve">increased to three users </w:t>
      </w:r>
      <w:r w:rsidR="00F8774A">
        <w:rPr>
          <w:rFonts w:ascii="Times New Roman" w:hAnsi="Times New Roman" w:cs="Times New Roman"/>
          <w:sz w:val="24"/>
          <w:szCs w:val="24"/>
        </w:rPr>
        <w:t xml:space="preserve">with three different </w:t>
      </w:r>
      <w:r w:rsidR="00F8774A">
        <w:rPr>
          <w:rFonts w:ascii="Times New Roman" w:hAnsi="Times New Roman" w:cs="Times New Roman"/>
          <w:sz w:val="24"/>
          <w:szCs w:val="24"/>
        </w:rPr>
        <w:lastRenderedPageBreak/>
        <w:t xml:space="preserve">variations being </w:t>
      </w:r>
      <w:r w:rsidR="007101C7">
        <w:rPr>
          <w:rFonts w:ascii="Times New Roman" w:hAnsi="Times New Roman" w:cs="Times New Roman"/>
          <w:sz w:val="24"/>
          <w:szCs w:val="24"/>
        </w:rPr>
        <w:t>store</w:t>
      </w:r>
      <w:r w:rsidR="00F8774A">
        <w:rPr>
          <w:rFonts w:ascii="Times New Roman" w:hAnsi="Times New Roman" w:cs="Times New Roman"/>
          <w:sz w:val="24"/>
          <w:szCs w:val="24"/>
        </w:rPr>
        <w:t>d</w:t>
      </w:r>
      <w:r w:rsidR="007101C7">
        <w:rPr>
          <w:rFonts w:ascii="Times New Roman" w:hAnsi="Times New Roman" w:cs="Times New Roman"/>
          <w:sz w:val="24"/>
          <w:szCs w:val="24"/>
        </w:rPr>
        <w:t xml:space="preserve"> in the database.</w:t>
      </w:r>
      <w:r w:rsidR="00263CCE">
        <w:rPr>
          <w:rFonts w:ascii="Times New Roman" w:hAnsi="Times New Roman" w:cs="Times New Roman"/>
          <w:sz w:val="24"/>
          <w:szCs w:val="24"/>
        </w:rPr>
        <w:t xml:space="preserve"> Figure 4.6.7 shows the chart </w:t>
      </w:r>
      <w:r w:rsidR="00F8774A">
        <w:rPr>
          <w:rFonts w:ascii="Times New Roman" w:hAnsi="Times New Roman" w:cs="Times New Roman"/>
          <w:sz w:val="24"/>
          <w:szCs w:val="24"/>
        </w:rPr>
        <w:t>to summarize comparison metrics between c</w:t>
      </w:r>
      <w:r w:rsidR="00263CCE">
        <w:rPr>
          <w:rFonts w:ascii="Times New Roman" w:hAnsi="Times New Roman" w:cs="Times New Roman"/>
          <w:sz w:val="24"/>
          <w:szCs w:val="24"/>
        </w:rPr>
        <w:t xml:space="preserve">onventional and </w:t>
      </w:r>
      <w:r w:rsidR="00F8774A">
        <w:rPr>
          <w:rFonts w:ascii="Times New Roman" w:hAnsi="Times New Roman" w:cs="Times New Roman"/>
          <w:sz w:val="24"/>
          <w:szCs w:val="24"/>
        </w:rPr>
        <w:t xml:space="preserve">proposed </w:t>
      </w:r>
      <w:r w:rsidR="00263CCE">
        <w:rPr>
          <w:rFonts w:ascii="Times New Roman" w:hAnsi="Times New Roman" w:cs="Times New Roman"/>
          <w:sz w:val="24"/>
          <w:szCs w:val="24"/>
        </w:rPr>
        <w:t>SOM</w:t>
      </w:r>
      <w:r w:rsidR="00F8774A">
        <w:rPr>
          <w:rFonts w:ascii="Times New Roman" w:hAnsi="Times New Roman" w:cs="Times New Roman"/>
          <w:sz w:val="24"/>
          <w:szCs w:val="24"/>
        </w:rPr>
        <w:t xml:space="preserve"> implementations for the IRS</w:t>
      </w:r>
      <w:r w:rsidR="00263CCE">
        <w:rPr>
          <w:rFonts w:ascii="Times New Roman" w:hAnsi="Times New Roman" w:cs="Times New Roman"/>
          <w:sz w:val="24"/>
          <w:szCs w:val="24"/>
        </w:rPr>
        <w:t>.</w:t>
      </w:r>
    </w:p>
    <w:p w:rsidR="00921E8E" w:rsidRDefault="0003265E" w:rsidP="00CF4007">
      <w:pPr>
        <w:spacing w:after="0" w:line="240" w:lineRule="auto"/>
        <w:jc w:val="center"/>
        <w:rPr>
          <w:rFonts w:ascii="Times New Roman" w:hAnsi="Times New Roman" w:cs="Times New Roman"/>
          <w:sz w:val="24"/>
          <w:szCs w:val="24"/>
        </w:rPr>
        <w:pPrChange w:id="937" w:author="User" w:date="2016-01-13T22:17:00Z">
          <w:pPr>
            <w:spacing w:before="240" w:line="240" w:lineRule="auto"/>
            <w:jc w:val="center"/>
          </w:pPr>
        </w:pPrChange>
      </w:pPr>
      <w:r>
        <w:rPr>
          <w:rFonts w:ascii="Times New Roman" w:hAnsi="Times New Roman" w:cs="Times New Roman"/>
          <w:sz w:val="24"/>
          <w:szCs w:val="24"/>
        </w:rPr>
        <w:t>Table 4.6</w:t>
      </w:r>
      <w:r w:rsidR="00F26908" w:rsidRPr="00F8774A">
        <w:rPr>
          <w:rFonts w:ascii="Times New Roman" w:hAnsi="Times New Roman" w:cs="Times New Roman"/>
          <w:sz w:val="24"/>
          <w:szCs w:val="24"/>
        </w:rPr>
        <w:t xml:space="preserve">: Comparison of </w:t>
      </w:r>
      <w:r w:rsidR="00F8774A">
        <w:rPr>
          <w:rFonts w:ascii="Times New Roman" w:hAnsi="Times New Roman" w:cs="Times New Roman"/>
          <w:sz w:val="24"/>
          <w:szCs w:val="24"/>
        </w:rPr>
        <w:t xml:space="preserve">Resource </w:t>
      </w:r>
      <w:r w:rsidR="00F26908" w:rsidRPr="00F8774A">
        <w:rPr>
          <w:rFonts w:ascii="Times New Roman" w:hAnsi="Times New Roman" w:cs="Times New Roman"/>
          <w:sz w:val="24"/>
          <w:szCs w:val="24"/>
        </w:rPr>
        <w:t xml:space="preserve">Usage </w:t>
      </w:r>
      <w:r w:rsidR="00F8774A">
        <w:rPr>
          <w:rFonts w:ascii="Times New Roman" w:hAnsi="Times New Roman" w:cs="Times New Roman"/>
          <w:sz w:val="24"/>
          <w:szCs w:val="24"/>
        </w:rPr>
        <w:t xml:space="preserve">and Power Dissipations </w:t>
      </w:r>
      <w:r w:rsidR="00F26908" w:rsidRPr="00F8774A">
        <w:rPr>
          <w:rFonts w:ascii="Times New Roman" w:hAnsi="Times New Roman" w:cs="Times New Roman"/>
          <w:sz w:val="24"/>
          <w:szCs w:val="24"/>
        </w:rPr>
        <w:t xml:space="preserve">for </w:t>
      </w:r>
    </w:p>
    <w:p w:rsidR="003B395A" w:rsidRDefault="00F26908" w:rsidP="00CF4007">
      <w:pPr>
        <w:spacing w:after="0" w:line="240" w:lineRule="auto"/>
        <w:jc w:val="center"/>
        <w:rPr>
          <w:ins w:id="938" w:author="User" w:date="2016-01-13T22:17:00Z"/>
          <w:rFonts w:ascii="Times New Roman" w:hAnsi="Times New Roman" w:cs="Times New Roman"/>
          <w:sz w:val="24"/>
          <w:szCs w:val="24"/>
        </w:rPr>
        <w:pPrChange w:id="939" w:author="User" w:date="2016-01-13T22:17:00Z">
          <w:pPr>
            <w:spacing w:before="240" w:line="240" w:lineRule="auto"/>
            <w:jc w:val="center"/>
          </w:pPr>
        </w:pPrChange>
      </w:pPr>
      <w:r w:rsidRPr="00F8774A">
        <w:rPr>
          <w:rFonts w:ascii="Times New Roman" w:hAnsi="Times New Roman" w:cs="Times New Roman"/>
          <w:sz w:val="24"/>
          <w:szCs w:val="24"/>
        </w:rPr>
        <w:t xml:space="preserve">Conventional and </w:t>
      </w:r>
      <w:r w:rsidR="00921E8E">
        <w:rPr>
          <w:rFonts w:ascii="Times New Roman" w:hAnsi="Times New Roman" w:cs="Times New Roman"/>
          <w:sz w:val="24"/>
          <w:szCs w:val="24"/>
        </w:rPr>
        <w:t xml:space="preserve">Proposed </w:t>
      </w:r>
      <w:r w:rsidRPr="00F8774A">
        <w:rPr>
          <w:rFonts w:ascii="Times New Roman" w:hAnsi="Times New Roman" w:cs="Times New Roman"/>
          <w:sz w:val="24"/>
          <w:szCs w:val="24"/>
        </w:rPr>
        <w:t>SOM</w:t>
      </w:r>
      <w:r w:rsidR="00921E8E">
        <w:rPr>
          <w:rFonts w:ascii="Times New Roman" w:hAnsi="Times New Roman" w:cs="Times New Roman"/>
          <w:sz w:val="24"/>
          <w:szCs w:val="24"/>
        </w:rPr>
        <w:t xml:space="preserve"> Implementations</w:t>
      </w:r>
    </w:p>
    <w:p w:rsidR="00CF4007" w:rsidRPr="00F8774A" w:rsidRDefault="00CF4007" w:rsidP="00CF4007">
      <w:pPr>
        <w:spacing w:after="0" w:line="240" w:lineRule="auto"/>
        <w:jc w:val="center"/>
        <w:rPr>
          <w:rFonts w:ascii="Times New Roman" w:hAnsi="Times New Roman" w:cs="Times New Roman"/>
          <w:sz w:val="24"/>
          <w:szCs w:val="24"/>
        </w:rPr>
        <w:pPrChange w:id="940" w:author="User" w:date="2016-01-13T22:17:00Z">
          <w:pPr>
            <w:spacing w:before="240" w:line="240" w:lineRule="auto"/>
            <w:jc w:val="center"/>
          </w:pPr>
        </w:pPrChange>
      </w:pPr>
    </w:p>
    <w:tbl>
      <w:tblPr>
        <w:tblStyle w:val="TableGrid"/>
        <w:tblW w:w="0" w:type="auto"/>
        <w:tblLook w:val="04A0"/>
      </w:tblPr>
      <w:tblGrid>
        <w:gridCol w:w="2802"/>
        <w:gridCol w:w="3543"/>
        <w:gridCol w:w="2897"/>
      </w:tblGrid>
      <w:tr w:rsidR="00E60B66" w:rsidTr="00E60B66">
        <w:tc>
          <w:tcPr>
            <w:tcW w:w="2802" w:type="dxa"/>
          </w:tcPr>
          <w:p w:rsidR="00E60B66" w:rsidRPr="00A84506" w:rsidRDefault="00921E8E" w:rsidP="00921E8E">
            <w:pPr>
              <w:jc w:val="center"/>
              <w:rPr>
                <w:rFonts w:ascii="Times New Roman" w:hAnsi="Times New Roman" w:cs="Times New Roman"/>
                <w:b/>
              </w:rPr>
            </w:pPr>
            <w:r w:rsidRPr="00A84506">
              <w:rPr>
                <w:rFonts w:ascii="Times New Roman" w:hAnsi="Times New Roman" w:cs="Times New Roman"/>
                <w:b/>
              </w:rPr>
              <w:t>Specification</w:t>
            </w:r>
          </w:p>
        </w:tc>
        <w:tc>
          <w:tcPr>
            <w:tcW w:w="3543" w:type="dxa"/>
          </w:tcPr>
          <w:p w:rsidR="00E60B66" w:rsidRPr="00A84506" w:rsidRDefault="00921E8E" w:rsidP="00921E8E">
            <w:pPr>
              <w:jc w:val="center"/>
              <w:rPr>
                <w:rFonts w:ascii="Times New Roman" w:hAnsi="Times New Roman" w:cs="Times New Roman"/>
                <w:b/>
              </w:rPr>
            </w:pPr>
            <w:r w:rsidRPr="00A84506">
              <w:rPr>
                <w:rFonts w:ascii="Times New Roman" w:hAnsi="Times New Roman" w:cs="Times New Roman"/>
                <w:b/>
              </w:rPr>
              <w:t>Conventional On-</w:t>
            </w:r>
            <w:r w:rsidR="00E60B66" w:rsidRPr="00A84506">
              <w:rPr>
                <w:rFonts w:ascii="Times New Roman" w:hAnsi="Times New Roman" w:cs="Times New Roman"/>
                <w:b/>
              </w:rPr>
              <w:t>Chip Training</w:t>
            </w:r>
            <w:r w:rsidRPr="00A84506">
              <w:rPr>
                <w:rFonts w:ascii="Times New Roman" w:hAnsi="Times New Roman" w:cs="Times New Roman"/>
                <w:b/>
              </w:rPr>
              <w:t xml:space="preserve"> Method</w:t>
            </w:r>
          </w:p>
        </w:tc>
        <w:tc>
          <w:tcPr>
            <w:tcW w:w="2897" w:type="dxa"/>
          </w:tcPr>
          <w:p w:rsidR="00E60B66" w:rsidRPr="00A84506" w:rsidRDefault="00921E8E" w:rsidP="00921E8E">
            <w:pPr>
              <w:jc w:val="center"/>
              <w:rPr>
                <w:rFonts w:ascii="Times New Roman" w:hAnsi="Times New Roman" w:cs="Times New Roman"/>
                <w:b/>
              </w:rPr>
            </w:pPr>
            <w:r w:rsidRPr="00A84506">
              <w:rPr>
                <w:rFonts w:ascii="Times New Roman" w:hAnsi="Times New Roman" w:cs="Times New Roman"/>
                <w:b/>
              </w:rPr>
              <w:t>Proposed SOM On-</w:t>
            </w:r>
            <w:r w:rsidR="00E60B66" w:rsidRPr="00A84506">
              <w:rPr>
                <w:rFonts w:ascii="Times New Roman" w:hAnsi="Times New Roman" w:cs="Times New Roman"/>
                <w:b/>
              </w:rPr>
              <w:t>Chip Training</w:t>
            </w:r>
            <w:r w:rsidRPr="00A84506">
              <w:rPr>
                <w:rFonts w:ascii="Times New Roman" w:hAnsi="Times New Roman" w:cs="Times New Roman"/>
                <w:b/>
              </w:rPr>
              <w:t xml:space="preserve"> Method</w:t>
            </w:r>
          </w:p>
        </w:tc>
      </w:tr>
      <w:tr w:rsidR="00E60B66" w:rsidTr="00E60B66">
        <w:tc>
          <w:tcPr>
            <w:tcW w:w="2802" w:type="dxa"/>
          </w:tcPr>
          <w:p w:rsidR="00E60B66" w:rsidRPr="00921E8E" w:rsidRDefault="00E60B66" w:rsidP="00921E8E">
            <w:pPr>
              <w:jc w:val="center"/>
              <w:rPr>
                <w:rFonts w:ascii="Times New Roman" w:hAnsi="Times New Roman" w:cs="Times New Roman"/>
              </w:rPr>
            </w:pPr>
            <w:r w:rsidRPr="00921E8E">
              <w:rPr>
                <w:rFonts w:ascii="Times New Roman" w:hAnsi="Times New Roman" w:cs="Times New Roman"/>
              </w:rPr>
              <w:t>Board Usage</w:t>
            </w:r>
          </w:p>
        </w:tc>
        <w:tc>
          <w:tcPr>
            <w:tcW w:w="3543" w:type="dxa"/>
          </w:tcPr>
          <w:p w:rsidR="00E60B66" w:rsidRPr="00921E8E" w:rsidRDefault="004D7BCF" w:rsidP="00921E8E">
            <w:pPr>
              <w:jc w:val="center"/>
              <w:rPr>
                <w:rFonts w:ascii="Times New Roman" w:hAnsi="Times New Roman" w:cs="Times New Roman"/>
              </w:rPr>
            </w:pPr>
            <w:r w:rsidRPr="00921E8E">
              <w:rPr>
                <w:rFonts w:ascii="Times New Roman" w:hAnsi="Times New Roman" w:cs="Times New Roman"/>
              </w:rPr>
              <w:t>6871</w:t>
            </w:r>
          </w:p>
        </w:tc>
        <w:tc>
          <w:tcPr>
            <w:tcW w:w="2897" w:type="dxa"/>
          </w:tcPr>
          <w:p w:rsidR="00E60B66" w:rsidRPr="00921E8E" w:rsidRDefault="0072217D" w:rsidP="00921E8E">
            <w:pPr>
              <w:jc w:val="center"/>
              <w:rPr>
                <w:rFonts w:ascii="Times New Roman" w:hAnsi="Times New Roman" w:cs="Times New Roman"/>
              </w:rPr>
            </w:pPr>
            <w:r w:rsidRPr="00921E8E">
              <w:rPr>
                <w:rFonts w:ascii="Times New Roman" w:hAnsi="Times New Roman" w:cs="Times New Roman"/>
              </w:rPr>
              <w:t>4025</w:t>
            </w:r>
          </w:p>
        </w:tc>
      </w:tr>
      <w:tr w:rsidR="00E60B66" w:rsidTr="00E60B66">
        <w:tc>
          <w:tcPr>
            <w:tcW w:w="2802" w:type="dxa"/>
          </w:tcPr>
          <w:p w:rsidR="00E60B66" w:rsidRPr="00921E8E" w:rsidRDefault="00E60B66" w:rsidP="00921E8E">
            <w:pPr>
              <w:jc w:val="center"/>
              <w:rPr>
                <w:rFonts w:ascii="Times New Roman" w:hAnsi="Times New Roman" w:cs="Times New Roman"/>
              </w:rPr>
            </w:pPr>
            <w:r w:rsidRPr="00921E8E">
              <w:rPr>
                <w:rFonts w:ascii="Times New Roman" w:hAnsi="Times New Roman" w:cs="Times New Roman"/>
              </w:rPr>
              <w:t>Total Pins</w:t>
            </w:r>
          </w:p>
        </w:tc>
        <w:tc>
          <w:tcPr>
            <w:tcW w:w="3543" w:type="dxa"/>
          </w:tcPr>
          <w:p w:rsidR="00E60B66" w:rsidRPr="00921E8E" w:rsidRDefault="004D7BCF" w:rsidP="00921E8E">
            <w:pPr>
              <w:jc w:val="center"/>
              <w:rPr>
                <w:rFonts w:ascii="Times New Roman" w:hAnsi="Times New Roman" w:cs="Times New Roman"/>
              </w:rPr>
            </w:pPr>
            <w:r w:rsidRPr="00921E8E">
              <w:rPr>
                <w:rFonts w:ascii="Times New Roman" w:hAnsi="Times New Roman" w:cs="Times New Roman"/>
              </w:rPr>
              <w:t>225</w:t>
            </w:r>
          </w:p>
        </w:tc>
        <w:tc>
          <w:tcPr>
            <w:tcW w:w="2897" w:type="dxa"/>
          </w:tcPr>
          <w:p w:rsidR="00E60B66" w:rsidRPr="00921E8E" w:rsidRDefault="0072217D" w:rsidP="00921E8E">
            <w:pPr>
              <w:jc w:val="center"/>
              <w:rPr>
                <w:rFonts w:ascii="Times New Roman" w:hAnsi="Times New Roman" w:cs="Times New Roman"/>
              </w:rPr>
            </w:pPr>
            <w:r w:rsidRPr="00921E8E">
              <w:rPr>
                <w:rFonts w:ascii="Times New Roman" w:hAnsi="Times New Roman" w:cs="Times New Roman"/>
              </w:rPr>
              <w:t>215</w:t>
            </w:r>
          </w:p>
        </w:tc>
      </w:tr>
      <w:tr w:rsidR="00E60B66" w:rsidTr="00E60B66">
        <w:tc>
          <w:tcPr>
            <w:tcW w:w="2802" w:type="dxa"/>
          </w:tcPr>
          <w:p w:rsidR="00E60B66" w:rsidRPr="00921E8E" w:rsidRDefault="00E60B66" w:rsidP="00921E8E">
            <w:pPr>
              <w:jc w:val="center"/>
              <w:rPr>
                <w:rFonts w:ascii="Times New Roman" w:hAnsi="Times New Roman" w:cs="Times New Roman"/>
              </w:rPr>
            </w:pPr>
            <w:r w:rsidRPr="00921E8E">
              <w:rPr>
                <w:rFonts w:ascii="Times New Roman" w:hAnsi="Times New Roman" w:cs="Times New Roman"/>
              </w:rPr>
              <w:t>Power Dissipation</w:t>
            </w:r>
          </w:p>
        </w:tc>
        <w:tc>
          <w:tcPr>
            <w:tcW w:w="3543" w:type="dxa"/>
          </w:tcPr>
          <w:p w:rsidR="00E60B66" w:rsidRPr="00921E8E" w:rsidRDefault="004D7BCF" w:rsidP="00921E8E">
            <w:pPr>
              <w:jc w:val="center"/>
              <w:rPr>
                <w:rFonts w:ascii="Times New Roman" w:hAnsi="Times New Roman" w:cs="Times New Roman"/>
              </w:rPr>
            </w:pPr>
            <w:r w:rsidRPr="00921E8E">
              <w:rPr>
                <w:rFonts w:ascii="Times New Roman" w:hAnsi="Times New Roman" w:cs="Times New Roman"/>
              </w:rPr>
              <w:t>136.57mW</w:t>
            </w:r>
          </w:p>
        </w:tc>
        <w:tc>
          <w:tcPr>
            <w:tcW w:w="2897" w:type="dxa"/>
          </w:tcPr>
          <w:p w:rsidR="00E60B66" w:rsidRPr="00921E8E" w:rsidRDefault="0072217D" w:rsidP="00921E8E">
            <w:pPr>
              <w:jc w:val="center"/>
              <w:rPr>
                <w:rFonts w:ascii="Times New Roman" w:hAnsi="Times New Roman" w:cs="Times New Roman"/>
              </w:rPr>
            </w:pPr>
            <w:r w:rsidRPr="00921E8E">
              <w:rPr>
                <w:rFonts w:ascii="Times New Roman" w:hAnsi="Times New Roman" w:cs="Times New Roman"/>
              </w:rPr>
              <w:t>135.71mW</w:t>
            </w:r>
          </w:p>
        </w:tc>
      </w:tr>
      <w:tr w:rsidR="00E60B66" w:rsidTr="00E60B66">
        <w:tc>
          <w:tcPr>
            <w:tcW w:w="2802" w:type="dxa"/>
          </w:tcPr>
          <w:p w:rsidR="00E60B66" w:rsidRPr="00921E8E" w:rsidRDefault="00E60B66" w:rsidP="00921E8E">
            <w:pPr>
              <w:jc w:val="center"/>
              <w:rPr>
                <w:rFonts w:ascii="Times New Roman" w:hAnsi="Times New Roman" w:cs="Times New Roman"/>
              </w:rPr>
            </w:pPr>
            <w:r w:rsidRPr="00921E8E">
              <w:rPr>
                <w:rFonts w:ascii="Times New Roman" w:hAnsi="Times New Roman" w:cs="Times New Roman"/>
              </w:rPr>
              <w:t>LUT Usage</w:t>
            </w:r>
          </w:p>
        </w:tc>
        <w:tc>
          <w:tcPr>
            <w:tcW w:w="3543" w:type="dxa"/>
          </w:tcPr>
          <w:p w:rsidR="004D7BCF" w:rsidRPr="00921E8E" w:rsidRDefault="004D7BCF" w:rsidP="00921E8E">
            <w:pPr>
              <w:jc w:val="center"/>
              <w:rPr>
                <w:rFonts w:ascii="Times New Roman" w:hAnsi="Times New Roman" w:cs="Times New Roman"/>
              </w:rPr>
            </w:pPr>
            <w:r w:rsidRPr="00921E8E">
              <w:rPr>
                <w:rFonts w:ascii="Times New Roman" w:hAnsi="Times New Roman" w:cs="Times New Roman"/>
              </w:rPr>
              <w:t>- 4 input function (200)</w:t>
            </w:r>
          </w:p>
          <w:p w:rsidR="004D7BCF" w:rsidRPr="00921E8E" w:rsidRDefault="004D7BCF" w:rsidP="00921E8E">
            <w:pPr>
              <w:jc w:val="center"/>
              <w:rPr>
                <w:rFonts w:ascii="Times New Roman" w:hAnsi="Times New Roman" w:cs="Times New Roman"/>
              </w:rPr>
            </w:pPr>
            <w:r w:rsidRPr="00921E8E">
              <w:rPr>
                <w:rFonts w:ascii="Times New Roman" w:hAnsi="Times New Roman" w:cs="Times New Roman"/>
              </w:rPr>
              <w:t>- 3 input function (263)</w:t>
            </w:r>
          </w:p>
          <w:p w:rsidR="00DF4231" w:rsidRPr="00921E8E" w:rsidRDefault="004D7BCF" w:rsidP="00921E8E">
            <w:pPr>
              <w:jc w:val="center"/>
              <w:rPr>
                <w:rFonts w:ascii="Times New Roman" w:hAnsi="Times New Roman" w:cs="Times New Roman"/>
              </w:rPr>
            </w:pPr>
            <w:r w:rsidRPr="00921E8E">
              <w:rPr>
                <w:rFonts w:ascii="Times New Roman" w:hAnsi="Times New Roman" w:cs="Times New Roman"/>
              </w:rPr>
              <w:t>-</w:t>
            </w:r>
            <w:r w:rsidR="00921E8E" w:rsidRPr="00921E8E">
              <w:rPr>
                <w:rFonts w:ascii="Times New Roman" w:hAnsi="Times New Roman" w:cs="Times New Roman"/>
              </w:rPr>
              <w:t>≤</w:t>
            </w:r>
            <w:r w:rsidRPr="00921E8E">
              <w:rPr>
                <w:rFonts w:ascii="Times New Roman" w:hAnsi="Times New Roman" w:cs="Times New Roman"/>
              </w:rPr>
              <w:t xml:space="preserve"> 2 input function (6404)</w:t>
            </w:r>
          </w:p>
        </w:tc>
        <w:tc>
          <w:tcPr>
            <w:tcW w:w="2897" w:type="dxa"/>
          </w:tcPr>
          <w:p w:rsidR="0072217D" w:rsidRPr="00921E8E" w:rsidRDefault="0072217D" w:rsidP="00921E8E">
            <w:pPr>
              <w:jc w:val="center"/>
              <w:rPr>
                <w:rFonts w:ascii="Times New Roman" w:hAnsi="Times New Roman" w:cs="Times New Roman"/>
              </w:rPr>
            </w:pPr>
            <w:r w:rsidRPr="00921E8E">
              <w:rPr>
                <w:rFonts w:ascii="Times New Roman" w:hAnsi="Times New Roman" w:cs="Times New Roman"/>
              </w:rPr>
              <w:t>- 4 input function (1622)</w:t>
            </w:r>
          </w:p>
          <w:p w:rsidR="0072217D" w:rsidRPr="00921E8E" w:rsidRDefault="0072217D" w:rsidP="00921E8E">
            <w:pPr>
              <w:jc w:val="center"/>
              <w:rPr>
                <w:rFonts w:ascii="Times New Roman" w:hAnsi="Times New Roman" w:cs="Times New Roman"/>
              </w:rPr>
            </w:pPr>
            <w:r w:rsidRPr="00921E8E">
              <w:rPr>
                <w:rFonts w:ascii="Times New Roman" w:hAnsi="Times New Roman" w:cs="Times New Roman"/>
              </w:rPr>
              <w:t>- 3 input function (1375)</w:t>
            </w:r>
          </w:p>
          <w:p w:rsidR="00E60B66" w:rsidRPr="00921E8E" w:rsidRDefault="0072217D" w:rsidP="00921E8E">
            <w:pPr>
              <w:jc w:val="center"/>
              <w:rPr>
                <w:rFonts w:ascii="Times New Roman" w:hAnsi="Times New Roman" w:cs="Times New Roman"/>
              </w:rPr>
            </w:pPr>
            <w:r w:rsidRPr="00921E8E">
              <w:rPr>
                <w:rFonts w:ascii="Times New Roman" w:hAnsi="Times New Roman" w:cs="Times New Roman"/>
              </w:rPr>
              <w:t>-</w:t>
            </w:r>
            <w:r w:rsidR="00921E8E" w:rsidRPr="00921E8E">
              <w:rPr>
                <w:rFonts w:ascii="Times New Roman" w:hAnsi="Times New Roman" w:cs="Times New Roman"/>
              </w:rPr>
              <w:t>≤</w:t>
            </w:r>
            <w:r w:rsidRPr="00921E8E">
              <w:rPr>
                <w:rFonts w:ascii="Times New Roman" w:hAnsi="Times New Roman" w:cs="Times New Roman"/>
              </w:rPr>
              <w:t xml:space="preserve"> 2 input function (1028)</w:t>
            </w:r>
          </w:p>
        </w:tc>
      </w:tr>
      <w:tr w:rsidR="00E60B66" w:rsidTr="00E60B66">
        <w:tc>
          <w:tcPr>
            <w:tcW w:w="2802" w:type="dxa"/>
          </w:tcPr>
          <w:p w:rsidR="00E60B66" w:rsidRPr="00921E8E" w:rsidRDefault="0003265E" w:rsidP="00921E8E">
            <w:pPr>
              <w:jc w:val="center"/>
              <w:rPr>
                <w:rFonts w:ascii="Times New Roman" w:hAnsi="Times New Roman" w:cs="Times New Roman"/>
              </w:rPr>
            </w:pPr>
            <w:r>
              <w:rPr>
                <w:rFonts w:ascii="Times New Roman" w:hAnsi="Times New Roman" w:cs="Times New Roman"/>
              </w:rPr>
              <w:t>Database S</w:t>
            </w:r>
            <w:r w:rsidR="00E60B66" w:rsidRPr="00921E8E">
              <w:rPr>
                <w:rFonts w:ascii="Times New Roman" w:hAnsi="Times New Roman" w:cs="Times New Roman"/>
              </w:rPr>
              <w:t>lot</w:t>
            </w:r>
          </w:p>
        </w:tc>
        <w:tc>
          <w:tcPr>
            <w:tcW w:w="3543" w:type="dxa"/>
          </w:tcPr>
          <w:p w:rsidR="00E60B66" w:rsidRPr="00921E8E" w:rsidRDefault="0072217D" w:rsidP="00921E8E">
            <w:pPr>
              <w:jc w:val="center"/>
              <w:rPr>
                <w:rFonts w:ascii="Times New Roman" w:hAnsi="Times New Roman" w:cs="Times New Roman"/>
              </w:rPr>
            </w:pPr>
            <w:r w:rsidRPr="00921E8E">
              <w:rPr>
                <w:rFonts w:ascii="Times New Roman" w:hAnsi="Times New Roman" w:cs="Times New Roman"/>
              </w:rPr>
              <w:t>Two</w:t>
            </w:r>
          </w:p>
        </w:tc>
        <w:tc>
          <w:tcPr>
            <w:tcW w:w="2897" w:type="dxa"/>
          </w:tcPr>
          <w:p w:rsidR="00E60B66" w:rsidRPr="00921E8E" w:rsidRDefault="0072217D" w:rsidP="00921E8E">
            <w:pPr>
              <w:jc w:val="center"/>
              <w:rPr>
                <w:rFonts w:ascii="Times New Roman" w:hAnsi="Times New Roman" w:cs="Times New Roman"/>
              </w:rPr>
            </w:pPr>
            <w:r w:rsidRPr="00921E8E">
              <w:rPr>
                <w:rFonts w:ascii="Times New Roman" w:hAnsi="Times New Roman" w:cs="Times New Roman"/>
              </w:rPr>
              <w:t>Three</w:t>
            </w:r>
          </w:p>
        </w:tc>
      </w:tr>
    </w:tbl>
    <w:p w:rsidR="00E60B66" w:rsidRDefault="00E60B66" w:rsidP="002908E6">
      <w:pPr>
        <w:spacing w:line="480" w:lineRule="auto"/>
        <w:jc w:val="center"/>
        <w:rPr>
          <w:rFonts w:ascii="Times New Roman" w:hAnsi="Times New Roman" w:cs="Times New Roman"/>
          <w:b/>
          <w:sz w:val="24"/>
          <w:szCs w:val="24"/>
        </w:rPr>
      </w:pPr>
    </w:p>
    <w:p w:rsidR="00263CCE" w:rsidRDefault="00263CCE" w:rsidP="00263CCE">
      <w:pPr>
        <w:spacing w:before="240"/>
        <w:jc w:val="center"/>
        <w:rPr>
          <w:rFonts w:ascii="Times New Roman" w:hAnsi="Times New Roman" w:cs="Times New Roman"/>
          <w:b/>
          <w:sz w:val="24"/>
          <w:szCs w:val="24"/>
        </w:rPr>
      </w:pPr>
      <w:r w:rsidRPr="00263CCE">
        <w:rPr>
          <w:rFonts w:ascii="Times New Roman" w:hAnsi="Times New Roman" w:cs="Times New Roman"/>
          <w:b/>
          <w:noProof/>
          <w:sz w:val="24"/>
          <w:szCs w:val="24"/>
          <w:lang w:eastAsia="en-MY"/>
        </w:rPr>
        <w:drawing>
          <wp:inline distT="0" distB="0" distL="0" distR="0">
            <wp:extent cx="4572000" cy="2743200"/>
            <wp:effectExtent l="19050" t="0" r="19050" b="0"/>
            <wp:docPr id="5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921E8E" w:rsidRDefault="00263CCE" w:rsidP="00CF4007">
      <w:pPr>
        <w:spacing w:after="0" w:line="240" w:lineRule="auto"/>
        <w:jc w:val="center"/>
        <w:rPr>
          <w:rFonts w:ascii="Times New Roman" w:hAnsi="Times New Roman" w:cs="Times New Roman"/>
          <w:sz w:val="24"/>
          <w:szCs w:val="24"/>
        </w:rPr>
        <w:pPrChange w:id="941" w:author="User" w:date="2016-01-13T22:18:00Z">
          <w:pPr>
            <w:spacing w:before="240" w:line="240" w:lineRule="auto"/>
            <w:jc w:val="center"/>
          </w:pPr>
        </w:pPrChange>
      </w:pPr>
      <w:r w:rsidRPr="00921E8E">
        <w:rPr>
          <w:rFonts w:ascii="Times New Roman" w:hAnsi="Times New Roman" w:cs="Times New Roman"/>
          <w:sz w:val="24"/>
          <w:szCs w:val="24"/>
        </w:rPr>
        <w:t xml:space="preserve">Figure 4.6.7: </w:t>
      </w:r>
      <w:r w:rsidR="00921E8E">
        <w:rPr>
          <w:rFonts w:ascii="Times New Roman" w:hAnsi="Times New Roman" w:cs="Times New Roman"/>
          <w:sz w:val="24"/>
          <w:szCs w:val="24"/>
        </w:rPr>
        <w:t xml:space="preserve">Comparison Chart for the </w:t>
      </w:r>
      <w:r w:rsidRPr="00921E8E">
        <w:rPr>
          <w:rFonts w:ascii="Times New Roman" w:hAnsi="Times New Roman" w:cs="Times New Roman"/>
          <w:sz w:val="24"/>
          <w:szCs w:val="24"/>
        </w:rPr>
        <w:t xml:space="preserve">Conventional and </w:t>
      </w:r>
      <w:r w:rsidR="00921E8E">
        <w:rPr>
          <w:rFonts w:ascii="Times New Roman" w:hAnsi="Times New Roman" w:cs="Times New Roman"/>
          <w:sz w:val="24"/>
          <w:szCs w:val="24"/>
        </w:rPr>
        <w:t xml:space="preserve">Proposed </w:t>
      </w:r>
      <w:r w:rsidRPr="00921E8E">
        <w:rPr>
          <w:rFonts w:ascii="Times New Roman" w:hAnsi="Times New Roman" w:cs="Times New Roman"/>
          <w:sz w:val="24"/>
          <w:szCs w:val="24"/>
        </w:rPr>
        <w:t>SOM</w:t>
      </w:r>
    </w:p>
    <w:p w:rsidR="007A5343" w:rsidRDefault="00921E8E" w:rsidP="00CF4007">
      <w:pPr>
        <w:spacing w:after="0" w:line="240" w:lineRule="auto"/>
        <w:jc w:val="center"/>
        <w:rPr>
          <w:ins w:id="942" w:author="User" w:date="2016-01-13T22:18:00Z"/>
          <w:rFonts w:ascii="Times New Roman" w:hAnsi="Times New Roman" w:cs="Times New Roman"/>
          <w:sz w:val="24"/>
          <w:szCs w:val="24"/>
        </w:rPr>
        <w:pPrChange w:id="943" w:author="User" w:date="2016-01-13T22:18:00Z">
          <w:pPr>
            <w:spacing w:before="240" w:line="240" w:lineRule="auto"/>
            <w:jc w:val="center"/>
          </w:pPr>
        </w:pPrChange>
      </w:pPr>
      <w:r>
        <w:rPr>
          <w:rFonts w:ascii="Times New Roman" w:hAnsi="Times New Roman" w:cs="Times New Roman"/>
          <w:sz w:val="24"/>
          <w:szCs w:val="24"/>
        </w:rPr>
        <w:t>Implementation for the IRS</w:t>
      </w:r>
    </w:p>
    <w:p w:rsidR="00CF4007" w:rsidRPr="00921E8E" w:rsidRDefault="00CF4007" w:rsidP="00CF4007">
      <w:pPr>
        <w:spacing w:after="0" w:line="240" w:lineRule="auto"/>
        <w:jc w:val="center"/>
        <w:rPr>
          <w:rFonts w:ascii="Times New Roman" w:hAnsi="Times New Roman" w:cs="Times New Roman"/>
          <w:sz w:val="24"/>
          <w:szCs w:val="24"/>
        </w:rPr>
        <w:pPrChange w:id="944" w:author="User" w:date="2016-01-13T22:18:00Z">
          <w:pPr>
            <w:spacing w:before="240" w:line="240" w:lineRule="auto"/>
            <w:jc w:val="center"/>
          </w:pPr>
        </w:pPrChange>
      </w:pPr>
    </w:p>
    <w:p w:rsidR="007A5343" w:rsidRPr="007A5343" w:rsidRDefault="007A5343" w:rsidP="007A5343">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setup timing </w:t>
      </w:r>
      <w:r w:rsidR="00921E8E">
        <w:rPr>
          <w:rFonts w:ascii="Times New Roman" w:hAnsi="Times New Roman" w:cs="Times New Roman"/>
          <w:sz w:val="24"/>
          <w:szCs w:val="24"/>
        </w:rPr>
        <w:t xml:space="preserve">slack </w:t>
      </w:r>
      <w:r>
        <w:rPr>
          <w:rFonts w:ascii="Times New Roman" w:hAnsi="Times New Roman" w:cs="Times New Roman"/>
          <w:sz w:val="24"/>
          <w:szCs w:val="24"/>
        </w:rPr>
        <w:t xml:space="preserve">for </w:t>
      </w:r>
      <w:r w:rsidR="00921E8E">
        <w:rPr>
          <w:rFonts w:ascii="Times New Roman" w:hAnsi="Times New Roman" w:cs="Times New Roman"/>
          <w:sz w:val="24"/>
          <w:szCs w:val="24"/>
        </w:rPr>
        <w:t xml:space="preserve">the </w:t>
      </w:r>
      <w:r>
        <w:rPr>
          <w:rFonts w:ascii="Times New Roman" w:hAnsi="Times New Roman" w:cs="Times New Roman"/>
          <w:sz w:val="24"/>
          <w:szCs w:val="24"/>
        </w:rPr>
        <w:t>Data Arrival Path and Data Required Path for the SOM are</w:t>
      </w:r>
      <w:r w:rsidR="00921E8E">
        <w:rPr>
          <w:rFonts w:ascii="Times New Roman" w:hAnsi="Times New Roman" w:cs="Times New Roman"/>
          <w:sz w:val="24"/>
          <w:szCs w:val="24"/>
        </w:rPr>
        <w:t xml:space="preserve"> as</w:t>
      </w:r>
      <w:r>
        <w:rPr>
          <w:rFonts w:ascii="Times New Roman" w:hAnsi="Times New Roman" w:cs="Times New Roman"/>
          <w:sz w:val="24"/>
          <w:szCs w:val="24"/>
        </w:rPr>
        <w:t xml:space="preserve"> shown </w:t>
      </w:r>
      <w:r w:rsidR="00921E8E">
        <w:rPr>
          <w:rFonts w:ascii="Times New Roman" w:hAnsi="Times New Roman" w:cs="Times New Roman"/>
          <w:sz w:val="24"/>
          <w:szCs w:val="24"/>
        </w:rPr>
        <w:t>in Figure 4.6.8</w:t>
      </w:r>
      <w:r>
        <w:rPr>
          <w:rFonts w:ascii="Times New Roman" w:hAnsi="Times New Roman" w:cs="Times New Roman"/>
          <w:sz w:val="24"/>
          <w:szCs w:val="24"/>
        </w:rPr>
        <w:t xml:space="preserve">. The clock path of </w:t>
      </w:r>
      <w:r w:rsidR="00921E8E">
        <w:rPr>
          <w:rFonts w:ascii="Times New Roman" w:hAnsi="Times New Roman" w:cs="Times New Roman"/>
          <w:sz w:val="24"/>
          <w:szCs w:val="24"/>
        </w:rPr>
        <w:t xml:space="preserve">the </w:t>
      </w:r>
      <w:r>
        <w:rPr>
          <w:rFonts w:ascii="Times New Roman" w:hAnsi="Times New Roman" w:cs="Times New Roman"/>
          <w:sz w:val="24"/>
          <w:szCs w:val="24"/>
        </w:rPr>
        <w:t xml:space="preserve">Data Required Path is 2.679ns and Data Arrival Path is 3.679ns. Other than that, the setup timing </w:t>
      </w:r>
      <w:r w:rsidR="00921E8E">
        <w:rPr>
          <w:rFonts w:ascii="Times New Roman" w:hAnsi="Times New Roman" w:cs="Times New Roman"/>
          <w:sz w:val="24"/>
          <w:szCs w:val="24"/>
        </w:rPr>
        <w:t xml:space="preserve">slack </w:t>
      </w:r>
      <w:r>
        <w:rPr>
          <w:rFonts w:ascii="Times New Roman" w:hAnsi="Times New Roman" w:cs="Times New Roman"/>
          <w:sz w:val="24"/>
          <w:szCs w:val="24"/>
        </w:rPr>
        <w:t xml:space="preserve">for </w:t>
      </w:r>
      <w:r w:rsidR="00921E8E">
        <w:rPr>
          <w:rFonts w:ascii="Times New Roman" w:hAnsi="Times New Roman" w:cs="Times New Roman"/>
          <w:sz w:val="24"/>
          <w:szCs w:val="24"/>
        </w:rPr>
        <w:t xml:space="preserve">the </w:t>
      </w:r>
      <w:r>
        <w:rPr>
          <w:rFonts w:ascii="Times New Roman" w:hAnsi="Times New Roman" w:cs="Times New Roman"/>
          <w:sz w:val="24"/>
          <w:szCs w:val="24"/>
        </w:rPr>
        <w:t xml:space="preserve">Data Arrival Path and Data Required Path for the Conventional </w:t>
      </w:r>
      <w:r w:rsidR="00921E8E">
        <w:rPr>
          <w:rFonts w:ascii="Times New Roman" w:hAnsi="Times New Roman" w:cs="Times New Roman"/>
          <w:sz w:val="24"/>
          <w:szCs w:val="24"/>
        </w:rPr>
        <w:t xml:space="preserve">design is </w:t>
      </w:r>
      <w:r>
        <w:rPr>
          <w:rFonts w:ascii="Times New Roman" w:hAnsi="Times New Roman" w:cs="Times New Roman"/>
          <w:sz w:val="24"/>
          <w:szCs w:val="24"/>
        </w:rPr>
        <w:t xml:space="preserve">2.686ns and 3.656ns </w:t>
      </w:r>
      <w:r w:rsidR="00921E8E">
        <w:rPr>
          <w:rFonts w:ascii="Times New Roman" w:hAnsi="Times New Roman" w:cs="Times New Roman"/>
          <w:sz w:val="24"/>
          <w:szCs w:val="24"/>
        </w:rPr>
        <w:t xml:space="preserve">respectively </w:t>
      </w:r>
      <w:r>
        <w:rPr>
          <w:rFonts w:ascii="Times New Roman" w:hAnsi="Times New Roman" w:cs="Times New Roman"/>
          <w:sz w:val="24"/>
          <w:szCs w:val="24"/>
        </w:rPr>
        <w:t xml:space="preserve">as shown as in Figure 4.6.9.The result of </w:t>
      </w:r>
      <w:r w:rsidR="00921E8E">
        <w:rPr>
          <w:rFonts w:ascii="Times New Roman" w:hAnsi="Times New Roman" w:cs="Times New Roman"/>
          <w:sz w:val="24"/>
          <w:szCs w:val="24"/>
        </w:rPr>
        <w:t xml:space="preserve">the proposed On-Chip Training Block design however </w:t>
      </w:r>
      <w:r w:rsidR="00921E8E">
        <w:rPr>
          <w:rFonts w:ascii="Times New Roman" w:hAnsi="Times New Roman" w:cs="Times New Roman"/>
          <w:sz w:val="24"/>
          <w:szCs w:val="24"/>
        </w:rPr>
        <w:lastRenderedPageBreak/>
        <w:t xml:space="preserve">has a </w:t>
      </w:r>
      <w:r>
        <w:rPr>
          <w:rFonts w:ascii="Times New Roman" w:hAnsi="Times New Roman" w:cs="Times New Roman"/>
          <w:sz w:val="24"/>
          <w:szCs w:val="24"/>
        </w:rPr>
        <w:t xml:space="preserve">setup slack waveform </w:t>
      </w:r>
      <w:r w:rsidR="00921E8E">
        <w:rPr>
          <w:rFonts w:ascii="Times New Roman" w:hAnsi="Times New Roman" w:cs="Times New Roman"/>
          <w:sz w:val="24"/>
          <w:szCs w:val="24"/>
        </w:rPr>
        <w:t xml:space="preserve">as shown </w:t>
      </w:r>
      <w:r>
        <w:rPr>
          <w:rFonts w:ascii="Times New Roman" w:hAnsi="Times New Roman" w:cs="Times New Roman"/>
          <w:sz w:val="24"/>
          <w:szCs w:val="24"/>
        </w:rPr>
        <w:t>in Figure 4.</w:t>
      </w:r>
      <w:r w:rsidR="006700E3">
        <w:rPr>
          <w:rFonts w:ascii="Times New Roman" w:hAnsi="Times New Roman" w:cs="Times New Roman"/>
          <w:sz w:val="24"/>
          <w:szCs w:val="24"/>
        </w:rPr>
        <w:t>6.10</w:t>
      </w:r>
      <w:commentRangeStart w:id="945"/>
      <w:ins w:id="946" w:author="User" w:date="2016-01-13T22:19:00Z">
        <w:r w:rsidR="00CF4007">
          <w:rPr>
            <w:rFonts w:ascii="Times New Roman" w:hAnsi="Times New Roman" w:cs="Times New Roman"/>
            <w:sz w:val="24"/>
            <w:szCs w:val="24"/>
          </w:rPr>
          <w:t xml:space="preserve"> </w:t>
        </w:r>
        <w:commentRangeEnd w:id="945"/>
        <w:r w:rsidR="00CF4007">
          <w:rPr>
            <w:rStyle w:val="CommentReference"/>
          </w:rPr>
          <w:commentReference w:id="945"/>
        </w:r>
      </w:ins>
      <w:r w:rsidR="00921E8E">
        <w:rPr>
          <w:rFonts w:ascii="Times New Roman" w:hAnsi="Times New Roman" w:cs="Times New Roman"/>
          <w:sz w:val="24"/>
          <w:szCs w:val="24"/>
        </w:rPr>
        <w:t xml:space="preserve">indicating that </w:t>
      </w:r>
      <w:r>
        <w:rPr>
          <w:rFonts w:ascii="Times New Roman" w:hAnsi="Times New Roman" w:cs="Times New Roman"/>
          <w:sz w:val="24"/>
          <w:szCs w:val="24"/>
        </w:rPr>
        <w:t xml:space="preserve">the data delay is </w:t>
      </w:r>
      <w:r w:rsidR="006700E3">
        <w:rPr>
          <w:rFonts w:ascii="Times New Roman" w:hAnsi="Times New Roman" w:cs="Times New Roman"/>
          <w:sz w:val="24"/>
          <w:szCs w:val="24"/>
        </w:rPr>
        <w:t xml:space="preserve">7.442ns </w:t>
      </w:r>
      <w:r w:rsidR="00921E8E">
        <w:rPr>
          <w:rFonts w:ascii="Times New Roman" w:hAnsi="Times New Roman" w:cs="Times New Roman"/>
          <w:sz w:val="24"/>
          <w:szCs w:val="24"/>
        </w:rPr>
        <w:t xml:space="preserve">while </w:t>
      </w:r>
      <w:r w:rsidR="006700E3">
        <w:rPr>
          <w:rFonts w:ascii="Times New Roman" w:hAnsi="Times New Roman" w:cs="Times New Roman"/>
          <w:sz w:val="24"/>
          <w:szCs w:val="24"/>
        </w:rPr>
        <w:t xml:space="preserve">the Conventional </w:t>
      </w:r>
      <w:r w:rsidR="00921E8E">
        <w:rPr>
          <w:rFonts w:ascii="Times New Roman" w:hAnsi="Times New Roman" w:cs="Times New Roman"/>
          <w:sz w:val="24"/>
          <w:szCs w:val="24"/>
        </w:rPr>
        <w:t>implementation is as shown in Figure 4.6.11 as</w:t>
      </w:r>
      <w:r w:rsidR="006700E3">
        <w:rPr>
          <w:rFonts w:ascii="Times New Roman" w:hAnsi="Times New Roman" w:cs="Times New Roman"/>
          <w:sz w:val="24"/>
          <w:szCs w:val="24"/>
        </w:rPr>
        <w:t xml:space="preserve"> 120.054ns.</w:t>
      </w:r>
    </w:p>
    <w:p w:rsidR="00F26908" w:rsidRDefault="00F26908" w:rsidP="0003265E">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5357777" cy="4072270"/>
            <wp:effectExtent l="19050" t="0" r="0" b="0"/>
            <wp:docPr id="49" name="Picture 13" descr="C:\Users\Feng\Desktop\Final FYP Folder\onchip\data pat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eng\Desktop\Final FYP Folder\onchip\data path.tif"/>
                    <pic:cNvPicPr>
                      <a:picLocks noChangeAspect="1" noChangeArrowheads="1"/>
                    </pic:cNvPicPr>
                  </pic:nvPicPr>
                  <pic:blipFill>
                    <a:blip r:embed="rId67"/>
                    <a:srcRect/>
                    <a:stretch>
                      <a:fillRect/>
                    </a:stretch>
                  </pic:blipFill>
                  <pic:spPr bwMode="auto">
                    <a:xfrm>
                      <a:off x="0" y="0"/>
                      <a:ext cx="5357776" cy="4072269"/>
                    </a:xfrm>
                    <a:prstGeom prst="rect">
                      <a:avLst/>
                    </a:prstGeom>
                    <a:noFill/>
                    <a:ln w="9525">
                      <a:noFill/>
                      <a:miter lim="800000"/>
                      <a:headEnd/>
                      <a:tailEnd/>
                    </a:ln>
                  </pic:spPr>
                </pic:pic>
              </a:graphicData>
            </a:graphic>
          </wp:inline>
        </w:drawing>
      </w:r>
    </w:p>
    <w:p w:rsidR="00F26908" w:rsidRPr="00921E8E" w:rsidRDefault="00F26908" w:rsidP="002908E6">
      <w:pPr>
        <w:spacing w:before="240" w:line="480" w:lineRule="auto"/>
        <w:jc w:val="center"/>
        <w:rPr>
          <w:rFonts w:ascii="Times New Roman" w:hAnsi="Times New Roman" w:cs="Times New Roman"/>
          <w:sz w:val="24"/>
          <w:szCs w:val="24"/>
        </w:rPr>
      </w:pPr>
      <w:r w:rsidRPr="00921E8E">
        <w:rPr>
          <w:rFonts w:ascii="Times New Roman" w:hAnsi="Times New Roman" w:cs="Times New Roman"/>
          <w:sz w:val="24"/>
          <w:szCs w:val="24"/>
        </w:rPr>
        <w:t>Figure 4.6.</w:t>
      </w:r>
      <w:r w:rsidR="007A5343" w:rsidRPr="00921E8E">
        <w:rPr>
          <w:rFonts w:ascii="Times New Roman" w:hAnsi="Times New Roman" w:cs="Times New Roman"/>
          <w:sz w:val="24"/>
          <w:szCs w:val="24"/>
        </w:rPr>
        <w:t>8</w:t>
      </w:r>
      <w:r w:rsidRPr="00921E8E">
        <w:rPr>
          <w:rFonts w:ascii="Times New Roman" w:hAnsi="Times New Roman" w:cs="Times New Roman"/>
          <w:sz w:val="24"/>
          <w:szCs w:val="24"/>
        </w:rPr>
        <w:t xml:space="preserve">: </w:t>
      </w:r>
      <w:r w:rsidR="00921E8E">
        <w:rPr>
          <w:rFonts w:ascii="Times New Roman" w:hAnsi="Times New Roman" w:cs="Times New Roman"/>
          <w:sz w:val="24"/>
          <w:szCs w:val="24"/>
        </w:rPr>
        <w:t>Timing Analysis for the Datapath of the Proposed On-Chip Training Block</w:t>
      </w:r>
    </w:p>
    <w:p w:rsidR="007A5343" w:rsidRDefault="007A5343" w:rsidP="0003265E">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lastRenderedPageBreak/>
        <w:drawing>
          <wp:inline distT="0" distB="0" distL="0" distR="0">
            <wp:extent cx="5495882" cy="4136065"/>
            <wp:effectExtent l="19050" t="0" r="0" b="0"/>
            <wp:docPr id="51" name="Picture 14" descr="C:\Users\Feng\Desktop\Final FYP Folder\onchip\senior data pat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eng\Desktop\Final FYP Folder\onchip\senior data path.tif"/>
                    <pic:cNvPicPr>
                      <a:picLocks noChangeAspect="1" noChangeArrowheads="1"/>
                    </pic:cNvPicPr>
                  </pic:nvPicPr>
                  <pic:blipFill>
                    <a:blip r:embed="rId68"/>
                    <a:srcRect/>
                    <a:stretch>
                      <a:fillRect/>
                    </a:stretch>
                  </pic:blipFill>
                  <pic:spPr bwMode="auto">
                    <a:xfrm>
                      <a:off x="0" y="0"/>
                      <a:ext cx="5499631" cy="4138887"/>
                    </a:xfrm>
                    <a:prstGeom prst="rect">
                      <a:avLst/>
                    </a:prstGeom>
                    <a:noFill/>
                    <a:ln w="9525">
                      <a:noFill/>
                      <a:miter lim="800000"/>
                      <a:headEnd/>
                      <a:tailEnd/>
                    </a:ln>
                  </pic:spPr>
                </pic:pic>
              </a:graphicData>
            </a:graphic>
          </wp:inline>
        </w:drawing>
      </w:r>
    </w:p>
    <w:p w:rsidR="007A5343" w:rsidRPr="00921E8E" w:rsidRDefault="007A5343" w:rsidP="007A5343">
      <w:pPr>
        <w:spacing w:before="240" w:line="480" w:lineRule="auto"/>
        <w:jc w:val="center"/>
        <w:rPr>
          <w:rFonts w:ascii="Times New Roman" w:hAnsi="Times New Roman" w:cs="Times New Roman"/>
          <w:sz w:val="24"/>
          <w:szCs w:val="24"/>
        </w:rPr>
      </w:pPr>
      <w:r w:rsidRPr="00921E8E">
        <w:rPr>
          <w:rFonts w:ascii="Times New Roman" w:hAnsi="Times New Roman" w:cs="Times New Roman"/>
          <w:sz w:val="24"/>
          <w:szCs w:val="24"/>
        </w:rPr>
        <w:t xml:space="preserve">Figure 4.6.9: </w:t>
      </w:r>
      <w:r w:rsidR="00921E8E">
        <w:rPr>
          <w:rFonts w:ascii="Times New Roman" w:hAnsi="Times New Roman" w:cs="Times New Roman"/>
          <w:sz w:val="24"/>
          <w:szCs w:val="24"/>
        </w:rPr>
        <w:t>Timing Analysis for the Datapath of the Conventional On-Chip Training Block</w:t>
      </w:r>
    </w:p>
    <w:p w:rsidR="00F26908" w:rsidRDefault="00F26908" w:rsidP="002908E6">
      <w:pPr>
        <w:spacing w:before="240" w:line="480" w:lineRule="auto"/>
        <w:jc w:val="center"/>
        <w:rPr>
          <w:rFonts w:ascii="Times New Roman" w:hAnsi="Times New Roman" w:cs="Times New Roman"/>
          <w:b/>
          <w:sz w:val="24"/>
          <w:szCs w:val="24"/>
        </w:rPr>
      </w:pPr>
    </w:p>
    <w:p w:rsidR="00F26908" w:rsidRDefault="00F26908" w:rsidP="002908E6">
      <w:pPr>
        <w:spacing w:before="240" w:line="480" w:lineRule="auto"/>
        <w:jc w:val="center"/>
        <w:rPr>
          <w:rFonts w:ascii="Times New Roman" w:hAnsi="Times New Roman" w:cs="Times New Roman"/>
          <w:b/>
          <w:sz w:val="24"/>
          <w:szCs w:val="24"/>
        </w:rPr>
      </w:pPr>
    </w:p>
    <w:p w:rsidR="00F26908" w:rsidRDefault="00F26908" w:rsidP="002908E6">
      <w:pPr>
        <w:spacing w:before="240" w:line="480" w:lineRule="auto"/>
        <w:jc w:val="center"/>
        <w:rPr>
          <w:rFonts w:ascii="Times New Roman" w:hAnsi="Times New Roman" w:cs="Times New Roman"/>
          <w:b/>
          <w:sz w:val="24"/>
          <w:szCs w:val="24"/>
        </w:rPr>
      </w:pPr>
    </w:p>
    <w:p w:rsidR="007A5343" w:rsidRDefault="007A5343" w:rsidP="002908E6">
      <w:pPr>
        <w:spacing w:before="240" w:line="480" w:lineRule="auto"/>
        <w:jc w:val="center"/>
        <w:rPr>
          <w:rFonts w:ascii="Times New Roman" w:hAnsi="Times New Roman" w:cs="Times New Roman"/>
          <w:b/>
          <w:sz w:val="24"/>
          <w:szCs w:val="24"/>
        </w:rPr>
        <w:sectPr w:rsidR="007A5343" w:rsidSect="00611963">
          <w:pgSz w:w="11906" w:h="16838"/>
          <w:pgMar w:top="1440" w:right="1440" w:bottom="1440" w:left="1440" w:header="708" w:footer="708" w:gutter="0"/>
          <w:cols w:space="708"/>
          <w:docGrid w:linePitch="360"/>
        </w:sectPr>
      </w:pPr>
    </w:p>
    <w:p w:rsidR="007A5343" w:rsidRDefault="007A5343" w:rsidP="002908E6">
      <w:pPr>
        <w:spacing w:before="240" w:line="480" w:lineRule="auto"/>
        <w:jc w:val="center"/>
        <w:rPr>
          <w:rFonts w:ascii="Times New Roman" w:hAnsi="Times New Roman" w:cs="Times New Roman"/>
          <w:b/>
          <w:noProof/>
          <w:sz w:val="24"/>
          <w:szCs w:val="24"/>
        </w:rPr>
      </w:pPr>
    </w:p>
    <w:p w:rsidR="007A5343" w:rsidRDefault="007A5343" w:rsidP="0003265E">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8863330" cy="4236373"/>
            <wp:effectExtent l="19050" t="0" r="0" b="0"/>
            <wp:docPr id="52" name="Picture 15" descr="C:\Users\Feng\Desktop\Final FYP Folder\onchip\wavefor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eng\Desktop\Final FYP Folder\onchip\waveform.tif"/>
                    <pic:cNvPicPr>
                      <a:picLocks noChangeAspect="1" noChangeArrowheads="1"/>
                    </pic:cNvPicPr>
                  </pic:nvPicPr>
                  <pic:blipFill>
                    <a:blip r:embed="rId69"/>
                    <a:srcRect/>
                    <a:stretch>
                      <a:fillRect/>
                    </a:stretch>
                  </pic:blipFill>
                  <pic:spPr bwMode="auto">
                    <a:xfrm>
                      <a:off x="0" y="0"/>
                      <a:ext cx="8863330" cy="4236373"/>
                    </a:xfrm>
                    <a:prstGeom prst="rect">
                      <a:avLst/>
                    </a:prstGeom>
                    <a:noFill/>
                    <a:ln w="9525">
                      <a:noFill/>
                      <a:miter lim="800000"/>
                      <a:headEnd/>
                      <a:tailEnd/>
                    </a:ln>
                  </pic:spPr>
                </pic:pic>
              </a:graphicData>
            </a:graphic>
          </wp:inline>
        </w:drawing>
      </w:r>
    </w:p>
    <w:p w:rsidR="00153D37" w:rsidRPr="00921E8E" w:rsidRDefault="00153D37" w:rsidP="002908E6">
      <w:pPr>
        <w:spacing w:before="240" w:line="480" w:lineRule="auto"/>
        <w:jc w:val="center"/>
        <w:rPr>
          <w:rFonts w:ascii="Times New Roman" w:hAnsi="Times New Roman" w:cs="Times New Roman"/>
          <w:sz w:val="24"/>
          <w:szCs w:val="24"/>
        </w:rPr>
      </w:pPr>
      <w:r w:rsidRPr="00921E8E">
        <w:rPr>
          <w:rFonts w:ascii="Times New Roman" w:hAnsi="Times New Roman" w:cs="Times New Roman"/>
          <w:sz w:val="24"/>
          <w:szCs w:val="24"/>
        </w:rPr>
        <w:t xml:space="preserve">Figure 4.6.10: </w:t>
      </w:r>
      <w:r w:rsidR="00921E8E">
        <w:rPr>
          <w:rFonts w:ascii="Times New Roman" w:hAnsi="Times New Roman" w:cs="Times New Roman"/>
          <w:sz w:val="24"/>
          <w:szCs w:val="24"/>
        </w:rPr>
        <w:t>Timing Waveform of the Proposed On-Chip Training Module</w:t>
      </w:r>
    </w:p>
    <w:p w:rsidR="00153D37" w:rsidRDefault="00153D37" w:rsidP="002908E6">
      <w:pPr>
        <w:spacing w:before="240" w:line="480" w:lineRule="auto"/>
        <w:jc w:val="center"/>
        <w:rPr>
          <w:rFonts w:ascii="Times New Roman" w:hAnsi="Times New Roman" w:cs="Times New Roman"/>
          <w:b/>
          <w:sz w:val="24"/>
          <w:szCs w:val="24"/>
        </w:rPr>
        <w:sectPr w:rsidR="00153D37" w:rsidSect="007A5343">
          <w:pgSz w:w="16838" w:h="11906" w:orient="landscape"/>
          <w:pgMar w:top="1440" w:right="1440" w:bottom="1440" w:left="1440" w:header="708" w:footer="708" w:gutter="0"/>
          <w:cols w:space="708"/>
          <w:docGrid w:linePitch="360"/>
        </w:sectPr>
      </w:pPr>
    </w:p>
    <w:p w:rsidR="007A5343" w:rsidRDefault="007A5343" w:rsidP="002908E6">
      <w:pPr>
        <w:spacing w:before="240" w:line="480" w:lineRule="auto"/>
        <w:jc w:val="center"/>
        <w:rPr>
          <w:rFonts w:ascii="Times New Roman" w:hAnsi="Times New Roman" w:cs="Times New Roman"/>
          <w:b/>
          <w:noProof/>
          <w:sz w:val="24"/>
          <w:szCs w:val="24"/>
        </w:rPr>
      </w:pPr>
    </w:p>
    <w:p w:rsidR="007A5343" w:rsidRDefault="007A5343" w:rsidP="0003265E">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8863330" cy="4246807"/>
            <wp:effectExtent l="19050" t="0" r="0" b="0"/>
            <wp:docPr id="53" name="Picture 16" descr="C:\Users\Feng\Desktop\Final FYP Folder\onchip\senior wavefor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eng\Desktop\Final FYP Folder\onchip\senior waveform.tif"/>
                    <pic:cNvPicPr>
                      <a:picLocks noChangeAspect="1" noChangeArrowheads="1"/>
                    </pic:cNvPicPr>
                  </pic:nvPicPr>
                  <pic:blipFill>
                    <a:blip r:embed="rId70"/>
                    <a:srcRect/>
                    <a:stretch>
                      <a:fillRect/>
                    </a:stretch>
                  </pic:blipFill>
                  <pic:spPr bwMode="auto">
                    <a:xfrm>
                      <a:off x="0" y="0"/>
                      <a:ext cx="8863330" cy="4246807"/>
                    </a:xfrm>
                    <a:prstGeom prst="rect">
                      <a:avLst/>
                    </a:prstGeom>
                    <a:noFill/>
                    <a:ln w="9525">
                      <a:noFill/>
                      <a:miter lim="800000"/>
                      <a:headEnd/>
                      <a:tailEnd/>
                    </a:ln>
                  </pic:spPr>
                </pic:pic>
              </a:graphicData>
            </a:graphic>
          </wp:inline>
        </w:drawing>
      </w:r>
    </w:p>
    <w:p w:rsidR="00153D37" w:rsidRPr="00921E8E" w:rsidRDefault="00153D37" w:rsidP="002908E6">
      <w:pPr>
        <w:spacing w:before="240" w:line="480" w:lineRule="auto"/>
        <w:jc w:val="center"/>
        <w:rPr>
          <w:rFonts w:ascii="Times New Roman" w:hAnsi="Times New Roman" w:cs="Times New Roman"/>
          <w:sz w:val="24"/>
          <w:szCs w:val="24"/>
        </w:rPr>
        <w:sectPr w:rsidR="00153D37" w:rsidRPr="00921E8E" w:rsidSect="007A5343">
          <w:pgSz w:w="16838" w:h="11906" w:orient="landscape"/>
          <w:pgMar w:top="1440" w:right="1440" w:bottom="1440" w:left="1440" w:header="708" w:footer="708" w:gutter="0"/>
          <w:cols w:space="708"/>
          <w:docGrid w:linePitch="360"/>
        </w:sectPr>
      </w:pPr>
      <w:r w:rsidRPr="00921E8E">
        <w:rPr>
          <w:rFonts w:ascii="Times New Roman" w:hAnsi="Times New Roman" w:cs="Times New Roman"/>
          <w:sz w:val="24"/>
          <w:szCs w:val="24"/>
        </w:rPr>
        <w:t xml:space="preserve">Figure 4.6.11: </w:t>
      </w:r>
      <w:r w:rsidR="00921E8E">
        <w:rPr>
          <w:rFonts w:ascii="Times New Roman" w:hAnsi="Times New Roman" w:cs="Times New Roman"/>
          <w:sz w:val="24"/>
          <w:szCs w:val="24"/>
        </w:rPr>
        <w:t xml:space="preserve">Timing </w:t>
      </w:r>
      <w:r w:rsidRPr="00921E8E">
        <w:rPr>
          <w:rFonts w:ascii="Times New Roman" w:hAnsi="Times New Roman" w:cs="Times New Roman"/>
          <w:sz w:val="24"/>
          <w:szCs w:val="24"/>
        </w:rPr>
        <w:t xml:space="preserve">Waveform of </w:t>
      </w:r>
      <w:r w:rsidR="00921E8E">
        <w:rPr>
          <w:rFonts w:ascii="Times New Roman" w:hAnsi="Times New Roman" w:cs="Times New Roman"/>
          <w:sz w:val="24"/>
          <w:szCs w:val="24"/>
        </w:rPr>
        <w:t xml:space="preserve">the </w:t>
      </w:r>
      <w:r w:rsidRPr="00921E8E">
        <w:rPr>
          <w:rFonts w:ascii="Times New Roman" w:hAnsi="Times New Roman" w:cs="Times New Roman"/>
          <w:sz w:val="24"/>
          <w:szCs w:val="24"/>
        </w:rPr>
        <w:t>Conv</w:t>
      </w:r>
      <w:r w:rsidR="00921E8E">
        <w:rPr>
          <w:rFonts w:ascii="Times New Roman" w:hAnsi="Times New Roman" w:cs="Times New Roman"/>
          <w:sz w:val="24"/>
          <w:szCs w:val="24"/>
        </w:rPr>
        <w:t>entional On-</w:t>
      </w:r>
      <w:r w:rsidR="00BD28A8" w:rsidRPr="00921E8E">
        <w:rPr>
          <w:rFonts w:ascii="Times New Roman" w:hAnsi="Times New Roman" w:cs="Times New Roman"/>
          <w:sz w:val="24"/>
          <w:szCs w:val="24"/>
        </w:rPr>
        <w:t>Chip Training</w:t>
      </w:r>
      <w:r w:rsidR="00921E8E">
        <w:rPr>
          <w:rFonts w:ascii="Times New Roman" w:hAnsi="Times New Roman" w:cs="Times New Roman"/>
          <w:sz w:val="24"/>
          <w:szCs w:val="24"/>
        </w:rPr>
        <w:t xml:space="preserve"> Module</w:t>
      </w:r>
    </w:p>
    <w:p w:rsidR="00F26908" w:rsidRPr="00634891" w:rsidRDefault="001C609D" w:rsidP="00634891">
      <w:pPr>
        <w:pStyle w:val="Heading3"/>
        <w:spacing w:before="0" w:after="240" w:line="480" w:lineRule="auto"/>
        <w:rPr>
          <w:rFonts w:ascii="Times New Roman" w:hAnsi="Times New Roman" w:cs="Times New Roman"/>
          <w:color w:val="auto"/>
          <w:sz w:val="24"/>
          <w:szCs w:val="24"/>
        </w:rPr>
      </w:pPr>
      <w:bookmarkStart w:id="947" w:name="_Toc440455524"/>
      <w:bookmarkStart w:id="948" w:name="_Toc440455959"/>
      <w:r w:rsidRPr="00634891">
        <w:rPr>
          <w:rFonts w:ascii="Times New Roman" w:hAnsi="Times New Roman" w:cs="Times New Roman"/>
          <w:color w:val="auto"/>
          <w:sz w:val="24"/>
          <w:szCs w:val="24"/>
        </w:rPr>
        <w:lastRenderedPageBreak/>
        <w:t xml:space="preserve">4.7 </w:t>
      </w:r>
      <w:r w:rsidR="00921E8E" w:rsidRPr="00634891">
        <w:rPr>
          <w:rFonts w:ascii="Times New Roman" w:hAnsi="Times New Roman" w:cs="Times New Roman"/>
          <w:color w:val="auto"/>
          <w:sz w:val="24"/>
          <w:szCs w:val="24"/>
        </w:rPr>
        <w:t xml:space="preserve">The Integrated Proposed </w:t>
      </w:r>
      <w:r w:rsidRPr="00634891">
        <w:rPr>
          <w:rFonts w:ascii="Times New Roman" w:hAnsi="Times New Roman" w:cs="Times New Roman"/>
          <w:color w:val="auto"/>
          <w:sz w:val="24"/>
          <w:szCs w:val="24"/>
        </w:rPr>
        <w:t>SOM Block</w:t>
      </w:r>
      <w:bookmarkEnd w:id="947"/>
      <w:bookmarkEnd w:id="948"/>
    </w:p>
    <w:p w:rsidR="001C609D" w:rsidRDefault="00C03FAF"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r>
      <w:r w:rsidR="00A510A4">
        <w:rPr>
          <w:rFonts w:ascii="Times New Roman" w:hAnsi="Times New Roman" w:cs="Times New Roman"/>
          <w:sz w:val="24"/>
          <w:szCs w:val="24"/>
        </w:rPr>
        <w:t xml:space="preserve">The data array of user 2 had </w:t>
      </w:r>
      <w:r w:rsidR="00D07323">
        <w:rPr>
          <w:rFonts w:ascii="Times New Roman" w:hAnsi="Times New Roman" w:cs="Times New Roman"/>
          <w:sz w:val="24"/>
          <w:szCs w:val="24"/>
        </w:rPr>
        <w:t xml:space="preserve">been </w:t>
      </w:r>
      <w:r w:rsidR="00A510A4">
        <w:rPr>
          <w:rFonts w:ascii="Times New Roman" w:hAnsi="Times New Roman" w:cs="Times New Roman"/>
          <w:sz w:val="24"/>
          <w:szCs w:val="24"/>
        </w:rPr>
        <w:t xml:space="preserve">used </w:t>
      </w:r>
      <w:r w:rsidR="00D07323">
        <w:rPr>
          <w:rFonts w:ascii="Times New Roman" w:hAnsi="Times New Roman" w:cs="Times New Roman"/>
          <w:sz w:val="24"/>
          <w:szCs w:val="24"/>
        </w:rPr>
        <w:t xml:space="preserve">for recognition </w:t>
      </w:r>
      <w:r w:rsidR="00A510A4">
        <w:rPr>
          <w:rFonts w:ascii="Times New Roman" w:hAnsi="Times New Roman" w:cs="Times New Roman"/>
          <w:sz w:val="24"/>
          <w:szCs w:val="24"/>
        </w:rPr>
        <w:t xml:space="preserve">in </w:t>
      </w:r>
      <w:r>
        <w:rPr>
          <w:rFonts w:ascii="Times New Roman" w:hAnsi="Times New Roman" w:cs="Times New Roman"/>
          <w:sz w:val="24"/>
          <w:szCs w:val="24"/>
        </w:rPr>
        <w:t>the result as shown in Figure 4.7.1</w:t>
      </w:r>
      <w:r w:rsidR="00D07323">
        <w:rPr>
          <w:rFonts w:ascii="Times New Roman" w:hAnsi="Times New Roman" w:cs="Times New Roman"/>
          <w:sz w:val="24"/>
          <w:szCs w:val="24"/>
        </w:rPr>
        <w:t>. Here, it</w:t>
      </w:r>
      <w:r>
        <w:rPr>
          <w:rFonts w:ascii="Times New Roman" w:hAnsi="Times New Roman" w:cs="Times New Roman"/>
          <w:sz w:val="24"/>
          <w:szCs w:val="24"/>
        </w:rPr>
        <w:t xml:space="preserve"> shows that the </w:t>
      </w:r>
      <w:r w:rsidRPr="00D07323">
        <w:rPr>
          <w:rFonts w:ascii="Times New Roman" w:hAnsi="Times New Roman" w:cs="Times New Roman"/>
          <w:i/>
          <w:sz w:val="24"/>
          <w:szCs w:val="24"/>
        </w:rPr>
        <w:t>updateNetwork</w:t>
      </w:r>
      <w:commentRangeStart w:id="949"/>
      <w:ins w:id="950" w:author="User" w:date="2016-01-13T22:19:00Z">
        <w:r w:rsidR="00C42C18">
          <w:rPr>
            <w:rFonts w:ascii="Times New Roman" w:hAnsi="Times New Roman" w:cs="Times New Roman"/>
            <w:i/>
            <w:sz w:val="24"/>
            <w:szCs w:val="24"/>
          </w:rPr>
          <w:t xml:space="preserve"> </w:t>
        </w:r>
        <w:commentRangeEnd w:id="949"/>
        <w:r w:rsidR="00C42C18">
          <w:rPr>
            <w:rStyle w:val="CommentReference"/>
          </w:rPr>
          <w:commentReference w:id="949"/>
        </w:r>
      </w:ins>
      <w:r w:rsidR="00D07323">
        <w:rPr>
          <w:rFonts w:ascii="Times New Roman" w:hAnsi="Times New Roman" w:cs="Times New Roman"/>
          <w:sz w:val="24"/>
          <w:szCs w:val="24"/>
        </w:rPr>
        <w:t>has been</w:t>
      </w:r>
      <w:r>
        <w:rPr>
          <w:rFonts w:ascii="Times New Roman" w:hAnsi="Times New Roman" w:cs="Times New Roman"/>
          <w:sz w:val="24"/>
          <w:szCs w:val="24"/>
        </w:rPr>
        <w:t xml:space="preserve"> successfully matched </w:t>
      </w:r>
      <w:r w:rsidR="00D07323">
        <w:rPr>
          <w:rFonts w:ascii="Times New Roman" w:hAnsi="Times New Roman" w:cs="Times New Roman"/>
          <w:sz w:val="24"/>
          <w:szCs w:val="24"/>
        </w:rPr>
        <w:t xml:space="preserve">to </w:t>
      </w:r>
      <w:r>
        <w:rPr>
          <w:rFonts w:ascii="Times New Roman" w:hAnsi="Times New Roman" w:cs="Times New Roman"/>
          <w:sz w:val="24"/>
          <w:szCs w:val="24"/>
        </w:rPr>
        <w:t xml:space="preserve">the database </w:t>
      </w:r>
      <w:r w:rsidR="00D07323">
        <w:rPr>
          <w:rFonts w:ascii="Times New Roman" w:hAnsi="Times New Roman" w:cs="Times New Roman"/>
          <w:sz w:val="24"/>
          <w:szCs w:val="24"/>
        </w:rPr>
        <w:t xml:space="preserve">of </w:t>
      </w:r>
      <w:r>
        <w:rPr>
          <w:rFonts w:ascii="Times New Roman" w:hAnsi="Times New Roman" w:cs="Times New Roman"/>
          <w:sz w:val="24"/>
          <w:szCs w:val="24"/>
        </w:rPr>
        <w:t xml:space="preserve">user 2. </w:t>
      </w:r>
      <w:r w:rsidR="00D07323">
        <w:rPr>
          <w:rFonts w:ascii="Times New Roman" w:hAnsi="Times New Roman" w:cs="Times New Roman"/>
          <w:sz w:val="24"/>
          <w:szCs w:val="24"/>
        </w:rPr>
        <w:t>The</w:t>
      </w:r>
      <w:r>
        <w:rPr>
          <w:rFonts w:ascii="Times New Roman" w:hAnsi="Times New Roman" w:cs="Times New Roman"/>
          <w:sz w:val="24"/>
          <w:szCs w:val="24"/>
        </w:rPr>
        <w:t xml:space="preserve"> Console Display as indicated in Figure 4.7.2 shows </w:t>
      </w:r>
      <w:r w:rsidR="00D07323">
        <w:rPr>
          <w:rFonts w:ascii="Times New Roman" w:hAnsi="Times New Roman" w:cs="Times New Roman"/>
          <w:sz w:val="24"/>
          <w:szCs w:val="24"/>
        </w:rPr>
        <w:t xml:space="preserve">that 88% of </w:t>
      </w:r>
      <w:r>
        <w:rPr>
          <w:rFonts w:ascii="Times New Roman" w:hAnsi="Times New Roman" w:cs="Times New Roman"/>
          <w:sz w:val="24"/>
          <w:szCs w:val="24"/>
        </w:rPr>
        <w:t>the neuron</w:t>
      </w:r>
      <w:r w:rsidR="00D07323">
        <w:rPr>
          <w:rFonts w:ascii="Times New Roman" w:hAnsi="Times New Roman" w:cs="Times New Roman"/>
          <w:sz w:val="24"/>
          <w:szCs w:val="24"/>
        </w:rPr>
        <w:t>s</w:t>
      </w:r>
      <w:commentRangeStart w:id="951"/>
      <w:ins w:id="952" w:author="User" w:date="2016-01-13T22:20:00Z">
        <w:r w:rsidR="00C42C18">
          <w:rPr>
            <w:rFonts w:ascii="Times New Roman" w:hAnsi="Times New Roman" w:cs="Times New Roman"/>
            <w:sz w:val="24"/>
            <w:szCs w:val="24"/>
          </w:rPr>
          <w:t xml:space="preserve"> </w:t>
        </w:r>
        <w:commentRangeEnd w:id="951"/>
        <w:r w:rsidR="00C42C18">
          <w:rPr>
            <w:rStyle w:val="CommentReference"/>
          </w:rPr>
          <w:commentReference w:id="951"/>
        </w:r>
      </w:ins>
      <w:r w:rsidR="00D07323">
        <w:rPr>
          <w:rFonts w:ascii="Times New Roman" w:hAnsi="Times New Roman" w:cs="Times New Roman"/>
          <w:sz w:val="24"/>
          <w:szCs w:val="24"/>
        </w:rPr>
        <w:t xml:space="preserve">has been </w:t>
      </w:r>
      <w:r>
        <w:rPr>
          <w:rFonts w:ascii="Times New Roman" w:hAnsi="Times New Roman" w:cs="Times New Roman"/>
          <w:sz w:val="24"/>
          <w:szCs w:val="24"/>
        </w:rPr>
        <w:t xml:space="preserve">matched </w:t>
      </w:r>
      <w:r w:rsidR="00D07323">
        <w:rPr>
          <w:rFonts w:ascii="Times New Roman" w:hAnsi="Times New Roman" w:cs="Times New Roman"/>
          <w:sz w:val="24"/>
          <w:szCs w:val="24"/>
        </w:rPr>
        <w:t xml:space="preserve">to </w:t>
      </w:r>
      <w:r>
        <w:rPr>
          <w:rFonts w:ascii="Times New Roman" w:hAnsi="Times New Roman" w:cs="Times New Roman"/>
          <w:sz w:val="24"/>
          <w:szCs w:val="24"/>
        </w:rPr>
        <w:t xml:space="preserve">the database. The </w:t>
      </w:r>
      <w:r w:rsidRPr="00D07323">
        <w:rPr>
          <w:rFonts w:ascii="Times New Roman" w:hAnsi="Times New Roman" w:cs="Times New Roman"/>
          <w:i/>
          <w:sz w:val="24"/>
          <w:szCs w:val="24"/>
        </w:rPr>
        <w:t>updatedNetwork</w:t>
      </w:r>
      <w:r>
        <w:rPr>
          <w:rFonts w:ascii="Times New Roman" w:hAnsi="Times New Roman" w:cs="Times New Roman"/>
          <w:sz w:val="24"/>
          <w:szCs w:val="24"/>
        </w:rPr>
        <w:t xml:space="preserve"> array had </w:t>
      </w:r>
      <w:r w:rsidR="00D07323">
        <w:rPr>
          <w:rFonts w:ascii="Times New Roman" w:hAnsi="Times New Roman" w:cs="Times New Roman"/>
          <w:sz w:val="24"/>
          <w:szCs w:val="24"/>
        </w:rPr>
        <w:t xml:space="preserve">been correctly </w:t>
      </w:r>
      <w:r>
        <w:rPr>
          <w:rFonts w:ascii="Times New Roman" w:hAnsi="Times New Roman" w:cs="Times New Roman"/>
          <w:sz w:val="24"/>
          <w:szCs w:val="24"/>
        </w:rPr>
        <w:t xml:space="preserve">updated </w:t>
      </w:r>
      <w:r w:rsidR="00D07323">
        <w:rPr>
          <w:rFonts w:ascii="Times New Roman" w:hAnsi="Times New Roman" w:cs="Times New Roman"/>
          <w:sz w:val="24"/>
          <w:szCs w:val="24"/>
        </w:rPr>
        <w:t xml:space="preserve">as shown </w:t>
      </w:r>
      <w:r>
        <w:rPr>
          <w:rFonts w:ascii="Times New Roman" w:hAnsi="Times New Roman" w:cs="Times New Roman"/>
          <w:sz w:val="24"/>
          <w:szCs w:val="24"/>
        </w:rPr>
        <w:t>in Figure 4.7.1.</w:t>
      </w:r>
    </w:p>
    <w:p w:rsidR="001C609D" w:rsidRPr="00C03FAF" w:rsidRDefault="00C03FAF" w:rsidP="00C03FAF">
      <w:pPr>
        <w:spacing w:before="240" w:line="480" w:lineRule="auto"/>
        <w:jc w:val="center"/>
        <w:rPr>
          <w:rFonts w:ascii="Times New Roman" w:hAnsi="Times New Roman" w:cs="Times New Roman"/>
          <w:b/>
          <w:sz w:val="24"/>
          <w:szCs w:val="24"/>
        </w:rPr>
      </w:pPr>
      <w:r w:rsidRPr="00C03FAF">
        <w:rPr>
          <w:rFonts w:ascii="Times New Roman" w:hAnsi="Times New Roman" w:cs="Times New Roman"/>
          <w:b/>
          <w:noProof/>
          <w:sz w:val="24"/>
          <w:szCs w:val="24"/>
          <w:lang w:eastAsia="en-MY"/>
        </w:rPr>
        <w:drawing>
          <wp:inline distT="0" distB="0" distL="0" distR="0">
            <wp:extent cx="2860040" cy="3816985"/>
            <wp:effectExtent l="19050" t="0" r="0" b="0"/>
            <wp:docPr id="77" name="Picture 26" descr="C:\Users\Feng\Desktop\Final FYP Folder\som\result match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eng\Desktop\Final FYP Folder\som\result matched.tif"/>
                    <pic:cNvPicPr>
                      <a:picLocks noChangeAspect="1" noChangeArrowheads="1"/>
                    </pic:cNvPicPr>
                  </pic:nvPicPr>
                  <pic:blipFill>
                    <a:blip r:embed="rId71"/>
                    <a:srcRect/>
                    <a:stretch>
                      <a:fillRect/>
                    </a:stretch>
                  </pic:blipFill>
                  <pic:spPr bwMode="auto">
                    <a:xfrm>
                      <a:off x="0" y="0"/>
                      <a:ext cx="2860040" cy="3816985"/>
                    </a:xfrm>
                    <a:prstGeom prst="rect">
                      <a:avLst/>
                    </a:prstGeom>
                    <a:noFill/>
                    <a:ln w="9525">
                      <a:noFill/>
                      <a:miter lim="800000"/>
                      <a:headEnd/>
                      <a:tailEnd/>
                    </a:ln>
                  </pic:spPr>
                </pic:pic>
              </a:graphicData>
            </a:graphic>
          </wp:inline>
        </w:drawing>
      </w:r>
    </w:p>
    <w:p w:rsidR="00C03FAF" w:rsidRPr="00A84506" w:rsidRDefault="00C03FAF" w:rsidP="00C03FAF">
      <w:pPr>
        <w:spacing w:before="240" w:line="480" w:lineRule="auto"/>
        <w:jc w:val="center"/>
        <w:rPr>
          <w:rFonts w:ascii="Times New Roman" w:hAnsi="Times New Roman" w:cs="Times New Roman"/>
          <w:sz w:val="24"/>
          <w:szCs w:val="24"/>
        </w:rPr>
      </w:pPr>
      <w:r w:rsidRPr="00A84506">
        <w:rPr>
          <w:rFonts w:ascii="Times New Roman" w:hAnsi="Times New Roman" w:cs="Times New Roman"/>
          <w:sz w:val="24"/>
          <w:szCs w:val="24"/>
        </w:rPr>
        <w:t xml:space="preserve">Figure 4.7.1: </w:t>
      </w:r>
      <w:r w:rsidR="00A84506">
        <w:rPr>
          <w:rFonts w:ascii="Times New Roman" w:hAnsi="Times New Roman" w:cs="Times New Roman"/>
          <w:sz w:val="24"/>
          <w:szCs w:val="24"/>
        </w:rPr>
        <w:t>Result of Successfully Matched User</w:t>
      </w:r>
    </w:p>
    <w:p w:rsidR="00C03FAF" w:rsidRPr="00C03FAF" w:rsidRDefault="00C03FAF" w:rsidP="00C03FAF">
      <w:pPr>
        <w:spacing w:before="240" w:line="480" w:lineRule="auto"/>
        <w:jc w:val="center"/>
        <w:rPr>
          <w:rFonts w:ascii="Times New Roman" w:hAnsi="Times New Roman" w:cs="Times New Roman"/>
          <w:b/>
          <w:sz w:val="24"/>
          <w:szCs w:val="24"/>
        </w:rPr>
      </w:pPr>
      <w:r w:rsidRPr="00C03FAF">
        <w:rPr>
          <w:rFonts w:ascii="Times New Roman" w:hAnsi="Times New Roman" w:cs="Times New Roman"/>
          <w:b/>
          <w:noProof/>
          <w:sz w:val="24"/>
          <w:szCs w:val="24"/>
          <w:lang w:eastAsia="en-MY"/>
        </w:rPr>
        <w:drawing>
          <wp:inline distT="0" distB="0" distL="0" distR="0">
            <wp:extent cx="1690370" cy="542290"/>
            <wp:effectExtent l="19050" t="0" r="5080" b="0"/>
            <wp:docPr id="78" name="Picture 27" descr="C:\Users\Feng\Desktop\Final FYP Folder\som\match conso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eng\Desktop\Final FYP Folder\som\match console.tif"/>
                    <pic:cNvPicPr>
                      <a:picLocks noChangeAspect="1" noChangeArrowheads="1"/>
                    </pic:cNvPicPr>
                  </pic:nvPicPr>
                  <pic:blipFill>
                    <a:blip r:embed="rId72"/>
                    <a:srcRect/>
                    <a:stretch>
                      <a:fillRect/>
                    </a:stretch>
                  </pic:blipFill>
                  <pic:spPr bwMode="auto">
                    <a:xfrm>
                      <a:off x="0" y="0"/>
                      <a:ext cx="1690370" cy="542290"/>
                    </a:xfrm>
                    <a:prstGeom prst="rect">
                      <a:avLst/>
                    </a:prstGeom>
                    <a:noFill/>
                    <a:ln w="9525">
                      <a:noFill/>
                      <a:miter lim="800000"/>
                      <a:headEnd/>
                      <a:tailEnd/>
                    </a:ln>
                  </pic:spPr>
                </pic:pic>
              </a:graphicData>
            </a:graphic>
          </wp:inline>
        </w:drawing>
      </w:r>
    </w:p>
    <w:p w:rsidR="00C03FAF" w:rsidRPr="00A84506" w:rsidRDefault="00C03FAF" w:rsidP="00C03FAF">
      <w:pPr>
        <w:spacing w:before="240" w:line="480" w:lineRule="auto"/>
        <w:jc w:val="center"/>
        <w:rPr>
          <w:rFonts w:ascii="Times New Roman" w:hAnsi="Times New Roman" w:cs="Times New Roman"/>
          <w:sz w:val="24"/>
          <w:szCs w:val="24"/>
        </w:rPr>
      </w:pPr>
      <w:r w:rsidRPr="00A84506">
        <w:rPr>
          <w:rFonts w:ascii="Times New Roman" w:hAnsi="Times New Roman" w:cs="Times New Roman"/>
          <w:sz w:val="24"/>
          <w:szCs w:val="24"/>
        </w:rPr>
        <w:t xml:space="preserve">Figure 4.7.2: Console Display of </w:t>
      </w:r>
      <w:r w:rsidR="00A84506">
        <w:rPr>
          <w:rFonts w:ascii="Times New Roman" w:hAnsi="Times New Roman" w:cs="Times New Roman"/>
          <w:sz w:val="24"/>
          <w:szCs w:val="24"/>
        </w:rPr>
        <w:t>a Successfully Matched User</w:t>
      </w:r>
    </w:p>
    <w:p w:rsidR="00C03FAF" w:rsidRDefault="00C03FAF" w:rsidP="00CD0A1B">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r>
    </w:p>
    <w:p w:rsidR="00C03FAF" w:rsidRDefault="00C03FAF" w:rsidP="00CD0A1B">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Other than the matched result</w:t>
      </w:r>
      <w:r w:rsidR="00A84506">
        <w:rPr>
          <w:rFonts w:ascii="Times New Roman" w:hAnsi="Times New Roman" w:cs="Times New Roman"/>
          <w:sz w:val="24"/>
          <w:szCs w:val="24"/>
        </w:rPr>
        <w:t>s</w:t>
      </w:r>
      <w:r>
        <w:rPr>
          <w:rFonts w:ascii="Times New Roman" w:hAnsi="Times New Roman" w:cs="Times New Roman"/>
          <w:sz w:val="24"/>
          <w:szCs w:val="24"/>
        </w:rPr>
        <w:t xml:space="preserve">, an unmatched result </w:t>
      </w:r>
      <w:r w:rsidR="00A84506">
        <w:rPr>
          <w:rFonts w:ascii="Times New Roman" w:hAnsi="Times New Roman" w:cs="Times New Roman"/>
          <w:sz w:val="24"/>
          <w:szCs w:val="24"/>
        </w:rPr>
        <w:t xml:space="preserve">is </w:t>
      </w:r>
      <w:r>
        <w:rPr>
          <w:rFonts w:ascii="Times New Roman" w:hAnsi="Times New Roman" w:cs="Times New Roman"/>
          <w:sz w:val="24"/>
          <w:szCs w:val="24"/>
        </w:rPr>
        <w:t xml:space="preserve">as shown as in Figure 4.7.3. The value of </w:t>
      </w:r>
      <w:r w:rsidRPr="00A84506">
        <w:rPr>
          <w:rFonts w:ascii="Times New Roman" w:hAnsi="Times New Roman" w:cs="Times New Roman"/>
          <w:i/>
          <w:sz w:val="24"/>
          <w:szCs w:val="24"/>
        </w:rPr>
        <w:t>userID</w:t>
      </w:r>
      <w:r>
        <w:rPr>
          <w:rFonts w:ascii="Times New Roman" w:hAnsi="Times New Roman" w:cs="Times New Roman"/>
          <w:sz w:val="24"/>
          <w:szCs w:val="24"/>
        </w:rPr>
        <w:t xml:space="preserve"> is 4'b1000 </w:t>
      </w:r>
      <w:r w:rsidR="00A84506">
        <w:rPr>
          <w:rFonts w:ascii="Times New Roman" w:hAnsi="Times New Roman" w:cs="Times New Roman"/>
          <w:sz w:val="24"/>
          <w:szCs w:val="24"/>
        </w:rPr>
        <w:t>meaning that</w:t>
      </w:r>
      <w:r>
        <w:rPr>
          <w:rFonts w:ascii="Times New Roman" w:hAnsi="Times New Roman" w:cs="Times New Roman"/>
          <w:sz w:val="24"/>
          <w:szCs w:val="24"/>
        </w:rPr>
        <w:t xml:space="preserve"> the </w:t>
      </w:r>
      <w:r w:rsidR="00A84506">
        <w:rPr>
          <w:rFonts w:ascii="Times New Roman" w:hAnsi="Times New Roman" w:cs="Times New Roman"/>
          <w:sz w:val="24"/>
          <w:szCs w:val="24"/>
        </w:rPr>
        <w:t xml:space="preserve">user cannot be matched with any array pattern within the database because this particular </w:t>
      </w:r>
      <w:r w:rsidR="00A510A4">
        <w:rPr>
          <w:rFonts w:ascii="Times New Roman" w:hAnsi="Times New Roman" w:cs="Times New Roman"/>
          <w:sz w:val="24"/>
          <w:szCs w:val="24"/>
        </w:rPr>
        <w:t>user has not been train</w:t>
      </w:r>
      <w:r w:rsidR="00A84506">
        <w:rPr>
          <w:rFonts w:ascii="Times New Roman" w:hAnsi="Times New Roman" w:cs="Times New Roman"/>
          <w:sz w:val="24"/>
          <w:szCs w:val="24"/>
        </w:rPr>
        <w:t>ed</w:t>
      </w:r>
      <w:r w:rsidR="00A510A4">
        <w:rPr>
          <w:rFonts w:ascii="Times New Roman" w:hAnsi="Times New Roman" w:cs="Times New Roman"/>
          <w:sz w:val="24"/>
          <w:szCs w:val="24"/>
        </w:rPr>
        <w:t xml:space="preserve"> into the database</w:t>
      </w:r>
      <w:r>
        <w:rPr>
          <w:rFonts w:ascii="Times New Roman" w:hAnsi="Times New Roman" w:cs="Times New Roman"/>
          <w:sz w:val="24"/>
          <w:szCs w:val="24"/>
        </w:rPr>
        <w:t xml:space="preserve">. </w:t>
      </w:r>
    </w:p>
    <w:p w:rsidR="00C03FAF" w:rsidRPr="00C03FAF" w:rsidRDefault="00C03FAF" w:rsidP="0003265E">
      <w:pPr>
        <w:spacing w:after="0" w:line="240" w:lineRule="auto"/>
        <w:jc w:val="center"/>
        <w:rPr>
          <w:rFonts w:ascii="Times New Roman" w:hAnsi="Times New Roman" w:cs="Times New Roman"/>
          <w:b/>
          <w:sz w:val="24"/>
          <w:szCs w:val="24"/>
        </w:rPr>
      </w:pPr>
      <w:r w:rsidRPr="00C03FAF">
        <w:rPr>
          <w:rFonts w:ascii="Times New Roman" w:hAnsi="Times New Roman" w:cs="Times New Roman"/>
          <w:b/>
          <w:noProof/>
          <w:sz w:val="24"/>
          <w:szCs w:val="24"/>
          <w:lang w:eastAsia="en-MY"/>
        </w:rPr>
        <w:drawing>
          <wp:inline distT="0" distB="0" distL="0" distR="0">
            <wp:extent cx="2849245" cy="3806190"/>
            <wp:effectExtent l="19050" t="0" r="8255" b="0"/>
            <wp:docPr id="79" name="Picture 28" descr="C:\Users\Feng\Desktop\Final FYP Folder\som\not matc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eng\Desktop\Final FYP Folder\som\not match.tif"/>
                    <pic:cNvPicPr>
                      <a:picLocks noChangeAspect="1" noChangeArrowheads="1"/>
                    </pic:cNvPicPr>
                  </pic:nvPicPr>
                  <pic:blipFill>
                    <a:blip r:embed="rId73"/>
                    <a:srcRect/>
                    <a:stretch>
                      <a:fillRect/>
                    </a:stretch>
                  </pic:blipFill>
                  <pic:spPr bwMode="auto">
                    <a:xfrm>
                      <a:off x="0" y="0"/>
                      <a:ext cx="2849245" cy="3806190"/>
                    </a:xfrm>
                    <a:prstGeom prst="rect">
                      <a:avLst/>
                    </a:prstGeom>
                    <a:noFill/>
                    <a:ln w="9525">
                      <a:noFill/>
                      <a:miter lim="800000"/>
                      <a:headEnd/>
                      <a:tailEnd/>
                    </a:ln>
                  </pic:spPr>
                </pic:pic>
              </a:graphicData>
            </a:graphic>
          </wp:inline>
        </w:drawing>
      </w:r>
    </w:p>
    <w:p w:rsidR="00C03FAF" w:rsidRPr="00A84506" w:rsidRDefault="00C03FAF" w:rsidP="00C03FAF">
      <w:pPr>
        <w:spacing w:before="240" w:line="480" w:lineRule="auto"/>
        <w:jc w:val="center"/>
        <w:rPr>
          <w:rFonts w:ascii="Times New Roman" w:hAnsi="Times New Roman" w:cs="Times New Roman"/>
          <w:sz w:val="24"/>
          <w:szCs w:val="24"/>
        </w:rPr>
      </w:pPr>
      <w:r w:rsidRPr="00A84506">
        <w:rPr>
          <w:rFonts w:ascii="Times New Roman" w:hAnsi="Times New Roman" w:cs="Times New Roman"/>
          <w:sz w:val="24"/>
          <w:szCs w:val="24"/>
        </w:rPr>
        <w:t xml:space="preserve">Figure 4.7.3: Result of </w:t>
      </w:r>
      <w:r w:rsidR="00A84506">
        <w:rPr>
          <w:rFonts w:ascii="Times New Roman" w:hAnsi="Times New Roman" w:cs="Times New Roman"/>
          <w:sz w:val="24"/>
          <w:szCs w:val="24"/>
        </w:rPr>
        <w:t>an Unmatched User</w:t>
      </w:r>
    </w:p>
    <w:p w:rsidR="00A510A4" w:rsidRDefault="00A510A4" w:rsidP="00A510A4">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r>
      <w:r w:rsidR="00676DC4">
        <w:rPr>
          <w:rFonts w:ascii="Times New Roman" w:hAnsi="Times New Roman" w:cs="Times New Roman"/>
          <w:sz w:val="24"/>
          <w:szCs w:val="24"/>
        </w:rPr>
        <w:t xml:space="preserve">Based on the comparison table </w:t>
      </w:r>
      <w:r w:rsidR="00A84506">
        <w:rPr>
          <w:rFonts w:ascii="Times New Roman" w:hAnsi="Times New Roman" w:cs="Times New Roman"/>
          <w:sz w:val="24"/>
          <w:szCs w:val="24"/>
        </w:rPr>
        <w:t xml:space="preserve">shown </w:t>
      </w:r>
      <w:r w:rsidR="0003265E">
        <w:rPr>
          <w:rFonts w:ascii="Times New Roman" w:hAnsi="Times New Roman" w:cs="Times New Roman"/>
          <w:sz w:val="24"/>
          <w:szCs w:val="24"/>
        </w:rPr>
        <w:t>in Table 4.7</w:t>
      </w:r>
      <w:r w:rsidR="00A84506">
        <w:rPr>
          <w:rFonts w:ascii="Times New Roman" w:hAnsi="Times New Roman" w:cs="Times New Roman"/>
          <w:sz w:val="24"/>
          <w:szCs w:val="24"/>
        </w:rPr>
        <w:t>,</w:t>
      </w:r>
      <w:r w:rsidR="00676DC4">
        <w:rPr>
          <w:rFonts w:ascii="Times New Roman" w:hAnsi="Times New Roman" w:cs="Times New Roman"/>
          <w:sz w:val="24"/>
          <w:szCs w:val="24"/>
        </w:rPr>
        <w:t xml:space="preserve"> t</w:t>
      </w:r>
      <w:r>
        <w:rPr>
          <w:rFonts w:ascii="Times New Roman" w:hAnsi="Times New Roman" w:cs="Times New Roman"/>
          <w:sz w:val="24"/>
          <w:szCs w:val="24"/>
        </w:rPr>
        <w:t xml:space="preserve">he power dissipation of this block is 123.98mW. In </w:t>
      </w:r>
      <w:r w:rsidR="00A84506">
        <w:rPr>
          <w:rFonts w:ascii="Times New Roman" w:hAnsi="Times New Roman" w:cs="Times New Roman"/>
          <w:sz w:val="24"/>
          <w:szCs w:val="24"/>
        </w:rPr>
        <w:t xml:space="preserve">terms of </w:t>
      </w:r>
      <w:r>
        <w:rPr>
          <w:rFonts w:ascii="Times New Roman" w:hAnsi="Times New Roman" w:cs="Times New Roman"/>
          <w:sz w:val="24"/>
          <w:szCs w:val="24"/>
        </w:rPr>
        <w:t xml:space="preserve">LUT usage, the highest input function units </w:t>
      </w:r>
      <w:r w:rsidR="00A84506">
        <w:rPr>
          <w:rFonts w:ascii="Times New Roman" w:hAnsi="Times New Roman" w:cs="Times New Roman"/>
          <w:sz w:val="24"/>
          <w:szCs w:val="24"/>
        </w:rPr>
        <w:t xml:space="preserve">being </w:t>
      </w:r>
      <w:r>
        <w:rPr>
          <w:rFonts w:ascii="Times New Roman" w:hAnsi="Times New Roman" w:cs="Times New Roman"/>
          <w:sz w:val="24"/>
          <w:szCs w:val="24"/>
        </w:rPr>
        <w:t xml:space="preserve">used is </w:t>
      </w:r>
      <w:r w:rsidR="00A84506">
        <w:rPr>
          <w:rFonts w:ascii="Times New Roman" w:hAnsi="Times New Roman" w:cs="Times New Roman"/>
          <w:sz w:val="24"/>
          <w:szCs w:val="24"/>
        </w:rPr>
        <w:t xml:space="preserve">the </w:t>
      </w:r>
      <w:r>
        <w:rPr>
          <w:rFonts w:ascii="Times New Roman" w:hAnsi="Times New Roman" w:cs="Times New Roman"/>
          <w:sz w:val="24"/>
          <w:szCs w:val="24"/>
        </w:rPr>
        <w:t>4 input function</w:t>
      </w:r>
      <w:r w:rsidR="00A84506">
        <w:rPr>
          <w:rFonts w:ascii="Times New Roman" w:hAnsi="Times New Roman" w:cs="Times New Roman"/>
          <w:sz w:val="24"/>
          <w:szCs w:val="24"/>
        </w:rPr>
        <w:t>s</w:t>
      </w:r>
      <w:r>
        <w:rPr>
          <w:rFonts w:ascii="Times New Roman" w:hAnsi="Times New Roman" w:cs="Times New Roman"/>
          <w:sz w:val="24"/>
          <w:szCs w:val="24"/>
        </w:rPr>
        <w:t xml:space="preserve">. The </w:t>
      </w:r>
      <w:r w:rsidR="00A84506">
        <w:rPr>
          <w:rFonts w:ascii="Times New Roman" w:hAnsi="Times New Roman" w:cs="Times New Roman"/>
          <w:sz w:val="24"/>
          <w:szCs w:val="24"/>
        </w:rPr>
        <w:t xml:space="preserve">usage </w:t>
      </w:r>
      <w:r>
        <w:rPr>
          <w:rFonts w:ascii="Times New Roman" w:hAnsi="Times New Roman" w:cs="Times New Roman"/>
          <w:sz w:val="24"/>
          <w:szCs w:val="24"/>
        </w:rPr>
        <w:t xml:space="preserve">for </w:t>
      </w:r>
      <w:r w:rsidR="00A84506">
        <w:rPr>
          <w:rFonts w:ascii="Times New Roman" w:hAnsi="Times New Roman" w:cs="Times New Roman"/>
          <w:sz w:val="24"/>
          <w:szCs w:val="24"/>
        </w:rPr>
        <w:t xml:space="preserve">the </w:t>
      </w:r>
      <w:r>
        <w:rPr>
          <w:rFonts w:ascii="Times New Roman" w:hAnsi="Times New Roman" w:cs="Times New Roman"/>
          <w:sz w:val="24"/>
          <w:szCs w:val="24"/>
        </w:rPr>
        <w:t>4 input function</w:t>
      </w:r>
      <w:r w:rsidR="00A84506">
        <w:rPr>
          <w:rFonts w:ascii="Times New Roman" w:hAnsi="Times New Roman" w:cs="Times New Roman"/>
          <w:sz w:val="24"/>
          <w:szCs w:val="24"/>
        </w:rPr>
        <w:t>s</w:t>
      </w:r>
      <w:r>
        <w:rPr>
          <w:rFonts w:ascii="Times New Roman" w:hAnsi="Times New Roman" w:cs="Times New Roman"/>
          <w:sz w:val="24"/>
          <w:szCs w:val="24"/>
        </w:rPr>
        <w:t xml:space="preserve"> is 6183. The second highest user input function </w:t>
      </w:r>
      <w:r w:rsidR="00A84506">
        <w:rPr>
          <w:rFonts w:ascii="Times New Roman" w:hAnsi="Times New Roman" w:cs="Times New Roman"/>
          <w:sz w:val="24"/>
          <w:szCs w:val="24"/>
        </w:rPr>
        <w:t xml:space="preserve">being used </w:t>
      </w:r>
      <w:r>
        <w:rPr>
          <w:rFonts w:ascii="Times New Roman" w:hAnsi="Times New Roman" w:cs="Times New Roman"/>
          <w:sz w:val="24"/>
          <w:szCs w:val="24"/>
        </w:rPr>
        <w:t xml:space="preserve">is </w:t>
      </w:r>
      <w:r w:rsidR="00A84506" w:rsidRPr="00B63036">
        <w:rPr>
          <w:rFonts w:ascii="Times New Roman" w:hAnsi="Times New Roman" w:cs="Times New Roman"/>
        </w:rPr>
        <w:t>≤</w:t>
      </w:r>
      <w:r>
        <w:rPr>
          <w:rFonts w:ascii="Times New Roman" w:hAnsi="Times New Roman" w:cs="Times New Roman"/>
          <w:sz w:val="24"/>
          <w:szCs w:val="24"/>
        </w:rPr>
        <w:t>2 input function</w:t>
      </w:r>
      <w:r w:rsidR="00A84506">
        <w:rPr>
          <w:rFonts w:ascii="Times New Roman" w:hAnsi="Times New Roman" w:cs="Times New Roman"/>
          <w:sz w:val="24"/>
          <w:szCs w:val="24"/>
        </w:rPr>
        <w:t>s that uses</w:t>
      </w:r>
      <w:r>
        <w:rPr>
          <w:rFonts w:ascii="Times New Roman" w:hAnsi="Times New Roman" w:cs="Times New Roman"/>
          <w:sz w:val="24"/>
          <w:szCs w:val="24"/>
        </w:rPr>
        <w:t xml:space="preserve"> up to 5776 units. Lastly</w:t>
      </w:r>
      <w:r w:rsidR="00A84506">
        <w:rPr>
          <w:rFonts w:ascii="Times New Roman" w:hAnsi="Times New Roman" w:cs="Times New Roman"/>
          <w:sz w:val="24"/>
          <w:szCs w:val="24"/>
        </w:rPr>
        <w:t>,</w:t>
      </w:r>
      <w:r>
        <w:rPr>
          <w:rFonts w:ascii="Times New Roman" w:hAnsi="Times New Roman" w:cs="Times New Roman"/>
          <w:sz w:val="24"/>
          <w:szCs w:val="24"/>
        </w:rPr>
        <w:t xml:space="preserve"> the </w:t>
      </w:r>
      <w:r w:rsidR="00A84506">
        <w:rPr>
          <w:rFonts w:ascii="Times New Roman" w:hAnsi="Times New Roman" w:cs="Times New Roman"/>
          <w:sz w:val="24"/>
          <w:szCs w:val="24"/>
        </w:rPr>
        <w:t xml:space="preserve">usage </w:t>
      </w:r>
      <w:r>
        <w:rPr>
          <w:rFonts w:ascii="Times New Roman" w:hAnsi="Times New Roman" w:cs="Times New Roman"/>
          <w:sz w:val="24"/>
          <w:szCs w:val="24"/>
        </w:rPr>
        <w:t xml:space="preserve">for </w:t>
      </w:r>
      <w:r w:rsidR="00A84506" w:rsidRPr="00B63036">
        <w:rPr>
          <w:rFonts w:ascii="Times New Roman" w:hAnsi="Times New Roman" w:cs="Times New Roman"/>
        </w:rPr>
        <w:t>≤</w:t>
      </w:r>
      <w:r>
        <w:rPr>
          <w:rFonts w:ascii="Times New Roman" w:hAnsi="Times New Roman" w:cs="Times New Roman"/>
          <w:sz w:val="24"/>
          <w:szCs w:val="24"/>
        </w:rPr>
        <w:t xml:space="preserve">2 input function is 5776. The board usage used is 14589 logic elements </w:t>
      </w:r>
      <w:r w:rsidR="00A84506">
        <w:rPr>
          <w:rFonts w:ascii="Times New Roman" w:hAnsi="Times New Roman" w:cs="Times New Roman"/>
          <w:sz w:val="24"/>
          <w:szCs w:val="24"/>
        </w:rPr>
        <w:t xml:space="preserve">which </w:t>
      </w:r>
      <w:del w:id="953" w:author="User" w:date="2016-01-13T22:20:00Z">
        <w:r w:rsidR="00A84506" w:rsidDel="00C42C18">
          <w:rPr>
            <w:rFonts w:ascii="Times New Roman" w:hAnsi="Times New Roman" w:cs="Times New Roman"/>
            <w:sz w:val="24"/>
            <w:szCs w:val="24"/>
          </w:rPr>
          <w:delText>takes</w:delText>
        </w:r>
      </w:del>
      <w:ins w:id="954" w:author="User" w:date="2016-01-13T22:20:00Z">
        <w:r w:rsidR="00C42C18">
          <w:rPr>
            <w:rFonts w:ascii="Times New Roman" w:hAnsi="Times New Roman" w:cs="Times New Roman"/>
            <w:sz w:val="24"/>
            <w:szCs w:val="24"/>
          </w:rPr>
          <w:t xml:space="preserve"> take</w:t>
        </w:r>
      </w:ins>
      <w:r w:rsidR="00A84506">
        <w:rPr>
          <w:rFonts w:ascii="Times New Roman" w:hAnsi="Times New Roman" w:cs="Times New Roman"/>
          <w:sz w:val="24"/>
          <w:szCs w:val="24"/>
        </w:rPr>
        <w:t xml:space="preserve"> up 44% of the entire board capacity</w:t>
      </w:r>
      <w:r>
        <w:rPr>
          <w:rFonts w:ascii="Times New Roman" w:hAnsi="Times New Roman" w:cs="Times New Roman"/>
          <w:sz w:val="24"/>
          <w:szCs w:val="24"/>
        </w:rPr>
        <w:t>.</w:t>
      </w:r>
    </w:p>
    <w:p w:rsidR="00A510A4" w:rsidRDefault="00A510A4" w:rsidP="00A510A4">
      <w:pPr>
        <w:spacing w:before="240" w:line="480" w:lineRule="auto"/>
        <w:jc w:val="both"/>
        <w:rPr>
          <w:rFonts w:ascii="Times New Roman" w:hAnsi="Times New Roman" w:cs="Times New Roman"/>
          <w:sz w:val="24"/>
          <w:szCs w:val="24"/>
        </w:rPr>
      </w:pPr>
    </w:p>
    <w:p w:rsidR="00676DC4" w:rsidRDefault="00676DC4" w:rsidP="00A510A4">
      <w:pPr>
        <w:spacing w:before="240" w:line="480" w:lineRule="auto"/>
        <w:jc w:val="both"/>
        <w:rPr>
          <w:rFonts w:ascii="Times New Roman" w:hAnsi="Times New Roman" w:cs="Times New Roman"/>
          <w:sz w:val="24"/>
          <w:szCs w:val="24"/>
        </w:rPr>
      </w:pPr>
    </w:p>
    <w:p w:rsidR="00676DC4" w:rsidRPr="00A84506" w:rsidRDefault="0003265E" w:rsidP="00A84506">
      <w:pPr>
        <w:spacing w:before="24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Table 4.7</w:t>
      </w:r>
      <w:r w:rsidR="00676DC4" w:rsidRPr="00A84506">
        <w:rPr>
          <w:rFonts w:ascii="Times New Roman" w:hAnsi="Times New Roman" w:cs="Times New Roman"/>
          <w:sz w:val="24"/>
          <w:szCs w:val="24"/>
        </w:rPr>
        <w:t xml:space="preserve">: </w:t>
      </w:r>
      <w:r w:rsidR="00A84506">
        <w:rPr>
          <w:rFonts w:ascii="Times New Roman" w:hAnsi="Times New Roman" w:cs="Times New Roman"/>
          <w:sz w:val="24"/>
          <w:szCs w:val="24"/>
        </w:rPr>
        <w:t>Power Dissipation and Resource Usage of the Proposed Integrated SOM Block</w:t>
      </w:r>
    </w:p>
    <w:tbl>
      <w:tblPr>
        <w:tblStyle w:val="TableGrid"/>
        <w:tblW w:w="0" w:type="auto"/>
        <w:tblLook w:val="04A0"/>
      </w:tblPr>
      <w:tblGrid>
        <w:gridCol w:w="4621"/>
        <w:gridCol w:w="4621"/>
      </w:tblGrid>
      <w:tr w:rsidR="00A510A4" w:rsidTr="00195A1A">
        <w:tc>
          <w:tcPr>
            <w:tcW w:w="4621" w:type="dxa"/>
          </w:tcPr>
          <w:p w:rsidR="00A510A4" w:rsidRPr="00A84506" w:rsidRDefault="00A84506" w:rsidP="00A84506">
            <w:pPr>
              <w:jc w:val="center"/>
              <w:rPr>
                <w:rFonts w:ascii="Times New Roman" w:hAnsi="Times New Roman" w:cs="Times New Roman"/>
                <w:b/>
              </w:rPr>
            </w:pPr>
            <w:r w:rsidRPr="00A84506">
              <w:rPr>
                <w:rFonts w:ascii="Times New Roman" w:hAnsi="Times New Roman" w:cs="Times New Roman"/>
                <w:b/>
              </w:rPr>
              <w:t>Specifications</w:t>
            </w:r>
          </w:p>
        </w:tc>
        <w:tc>
          <w:tcPr>
            <w:tcW w:w="4621" w:type="dxa"/>
          </w:tcPr>
          <w:p w:rsidR="00A510A4" w:rsidRPr="00A84506" w:rsidRDefault="00A84506" w:rsidP="00A84506">
            <w:pPr>
              <w:jc w:val="center"/>
              <w:rPr>
                <w:rFonts w:ascii="Times New Roman" w:hAnsi="Times New Roman" w:cs="Times New Roman"/>
                <w:b/>
              </w:rPr>
            </w:pPr>
            <w:r w:rsidRPr="00A84506">
              <w:rPr>
                <w:rFonts w:ascii="Times New Roman" w:hAnsi="Times New Roman" w:cs="Times New Roman"/>
                <w:b/>
              </w:rPr>
              <w:t>Values</w:t>
            </w:r>
          </w:p>
        </w:tc>
      </w:tr>
      <w:tr w:rsidR="00A84506" w:rsidTr="00195A1A">
        <w:tc>
          <w:tcPr>
            <w:tcW w:w="4621" w:type="dxa"/>
          </w:tcPr>
          <w:p w:rsidR="00A84506" w:rsidRPr="00A84506" w:rsidRDefault="00A84506" w:rsidP="00A84506">
            <w:pPr>
              <w:jc w:val="center"/>
              <w:rPr>
                <w:rFonts w:ascii="Times New Roman" w:hAnsi="Times New Roman" w:cs="Times New Roman"/>
              </w:rPr>
            </w:pPr>
            <w:r w:rsidRPr="00A84506">
              <w:rPr>
                <w:rFonts w:ascii="Times New Roman" w:hAnsi="Times New Roman" w:cs="Times New Roman"/>
              </w:rPr>
              <w:t>Power Dissipation</w:t>
            </w:r>
          </w:p>
        </w:tc>
        <w:tc>
          <w:tcPr>
            <w:tcW w:w="4621" w:type="dxa"/>
          </w:tcPr>
          <w:p w:rsidR="00A84506" w:rsidRPr="00A84506" w:rsidRDefault="00A84506" w:rsidP="00A84506">
            <w:pPr>
              <w:jc w:val="center"/>
              <w:rPr>
                <w:rFonts w:ascii="Times New Roman" w:hAnsi="Times New Roman" w:cs="Times New Roman"/>
              </w:rPr>
            </w:pPr>
            <w:r w:rsidRPr="00A84506">
              <w:rPr>
                <w:rFonts w:ascii="Times New Roman" w:hAnsi="Times New Roman" w:cs="Times New Roman"/>
              </w:rPr>
              <w:t>123.98mW</w:t>
            </w:r>
          </w:p>
        </w:tc>
      </w:tr>
      <w:tr w:rsidR="00A84506" w:rsidTr="00195A1A">
        <w:tc>
          <w:tcPr>
            <w:tcW w:w="4621" w:type="dxa"/>
          </w:tcPr>
          <w:p w:rsidR="00A84506" w:rsidRPr="00A84506" w:rsidRDefault="00A84506" w:rsidP="00A84506">
            <w:pPr>
              <w:jc w:val="center"/>
              <w:rPr>
                <w:rFonts w:ascii="Times New Roman" w:hAnsi="Times New Roman" w:cs="Times New Roman"/>
              </w:rPr>
            </w:pPr>
            <w:r w:rsidRPr="00A84506">
              <w:rPr>
                <w:rFonts w:ascii="Times New Roman" w:hAnsi="Times New Roman" w:cs="Times New Roman"/>
              </w:rPr>
              <w:t>LUT Usage</w:t>
            </w:r>
          </w:p>
        </w:tc>
        <w:tc>
          <w:tcPr>
            <w:tcW w:w="4621" w:type="dxa"/>
          </w:tcPr>
          <w:p w:rsidR="00A84506" w:rsidRPr="00A84506" w:rsidRDefault="00A84506" w:rsidP="00A84506">
            <w:pPr>
              <w:jc w:val="center"/>
              <w:rPr>
                <w:rFonts w:ascii="Times New Roman" w:hAnsi="Times New Roman" w:cs="Times New Roman"/>
              </w:rPr>
            </w:pPr>
            <w:r w:rsidRPr="00A84506">
              <w:rPr>
                <w:rFonts w:ascii="Times New Roman" w:hAnsi="Times New Roman" w:cs="Times New Roman"/>
              </w:rPr>
              <w:t>-4 input function (6183)</w:t>
            </w:r>
          </w:p>
          <w:p w:rsidR="00A84506" w:rsidRPr="00A84506" w:rsidRDefault="00A84506" w:rsidP="00A84506">
            <w:pPr>
              <w:jc w:val="center"/>
              <w:rPr>
                <w:rFonts w:ascii="Times New Roman" w:hAnsi="Times New Roman" w:cs="Times New Roman"/>
              </w:rPr>
            </w:pPr>
            <w:r w:rsidRPr="00A84506">
              <w:rPr>
                <w:rFonts w:ascii="Times New Roman" w:hAnsi="Times New Roman" w:cs="Times New Roman"/>
              </w:rPr>
              <w:t>-3 input function (2133)</w:t>
            </w:r>
          </w:p>
          <w:p w:rsidR="00A84506" w:rsidRPr="00A84506" w:rsidRDefault="00A84506" w:rsidP="00A84506">
            <w:pPr>
              <w:jc w:val="center"/>
              <w:rPr>
                <w:rFonts w:ascii="Times New Roman" w:hAnsi="Times New Roman" w:cs="Times New Roman"/>
              </w:rPr>
            </w:pPr>
            <w:r w:rsidRPr="00A84506">
              <w:rPr>
                <w:rFonts w:ascii="Times New Roman" w:hAnsi="Times New Roman" w:cs="Times New Roman"/>
              </w:rPr>
              <w:t>-</w:t>
            </w:r>
            <w:r w:rsidRPr="00A84506">
              <w:rPr>
                <w:rFonts w:ascii="Times New Roman" w:hAnsi="Times New Roman" w:cs="Times New Roman"/>
                <w:sz w:val="24"/>
                <w:szCs w:val="24"/>
              </w:rPr>
              <w:t>≤</w:t>
            </w:r>
            <w:r w:rsidRPr="00A84506">
              <w:rPr>
                <w:rFonts w:ascii="Times New Roman" w:hAnsi="Times New Roman" w:cs="Times New Roman"/>
              </w:rPr>
              <w:t xml:space="preserve"> 2 input function (5776)</w:t>
            </w:r>
          </w:p>
        </w:tc>
      </w:tr>
      <w:tr w:rsidR="00A84506" w:rsidTr="00195A1A">
        <w:tc>
          <w:tcPr>
            <w:tcW w:w="4621" w:type="dxa"/>
          </w:tcPr>
          <w:p w:rsidR="00A84506" w:rsidRPr="00A84506" w:rsidRDefault="00A84506" w:rsidP="00A84506">
            <w:pPr>
              <w:jc w:val="center"/>
              <w:rPr>
                <w:rFonts w:ascii="Times New Roman" w:hAnsi="Times New Roman" w:cs="Times New Roman"/>
              </w:rPr>
            </w:pPr>
            <w:r w:rsidRPr="00A84506">
              <w:rPr>
                <w:rFonts w:ascii="Times New Roman" w:hAnsi="Times New Roman" w:cs="Times New Roman"/>
              </w:rPr>
              <w:t>Board Usage</w:t>
            </w:r>
          </w:p>
        </w:tc>
        <w:tc>
          <w:tcPr>
            <w:tcW w:w="4621" w:type="dxa"/>
          </w:tcPr>
          <w:p w:rsidR="00A84506" w:rsidRPr="00A84506" w:rsidRDefault="00A84506" w:rsidP="00A84506">
            <w:pPr>
              <w:jc w:val="center"/>
              <w:rPr>
                <w:rFonts w:ascii="Times New Roman" w:hAnsi="Times New Roman" w:cs="Times New Roman"/>
              </w:rPr>
            </w:pPr>
            <w:r w:rsidRPr="00A84506">
              <w:rPr>
                <w:rFonts w:ascii="Times New Roman" w:hAnsi="Times New Roman" w:cs="Times New Roman"/>
              </w:rPr>
              <w:t>14589 (44%)</w:t>
            </w:r>
          </w:p>
        </w:tc>
      </w:tr>
    </w:tbl>
    <w:p w:rsidR="00C42C18" w:rsidRDefault="00C42C18" w:rsidP="00CD0A1B">
      <w:pPr>
        <w:spacing w:before="240" w:line="480" w:lineRule="auto"/>
        <w:jc w:val="both"/>
        <w:rPr>
          <w:ins w:id="955" w:author="User" w:date="2016-01-13T22:20:00Z"/>
          <w:rFonts w:ascii="Times New Roman" w:hAnsi="Times New Roman" w:cs="Times New Roman"/>
          <w:sz w:val="24"/>
          <w:szCs w:val="24"/>
        </w:rPr>
      </w:pPr>
    </w:p>
    <w:p w:rsidR="00C9669A" w:rsidRDefault="00A84506" w:rsidP="00CD0A1B">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ab/>
      </w:r>
      <w:r w:rsidR="00C9669A">
        <w:rPr>
          <w:rFonts w:ascii="Times New Roman" w:hAnsi="Times New Roman" w:cs="Times New Roman"/>
          <w:sz w:val="24"/>
          <w:szCs w:val="24"/>
        </w:rPr>
        <w:t xml:space="preserve">The setup timing </w:t>
      </w:r>
      <w:r>
        <w:rPr>
          <w:rFonts w:ascii="Times New Roman" w:hAnsi="Times New Roman" w:cs="Times New Roman"/>
          <w:sz w:val="24"/>
          <w:szCs w:val="24"/>
        </w:rPr>
        <w:t xml:space="preserve">slack </w:t>
      </w:r>
      <w:r w:rsidR="00C9669A">
        <w:rPr>
          <w:rFonts w:ascii="Times New Roman" w:hAnsi="Times New Roman" w:cs="Times New Roman"/>
          <w:sz w:val="24"/>
          <w:szCs w:val="24"/>
        </w:rPr>
        <w:t xml:space="preserve">for </w:t>
      </w:r>
      <w:r>
        <w:rPr>
          <w:rFonts w:ascii="Times New Roman" w:hAnsi="Times New Roman" w:cs="Times New Roman"/>
          <w:sz w:val="24"/>
          <w:szCs w:val="24"/>
        </w:rPr>
        <w:t xml:space="preserve">the </w:t>
      </w:r>
      <w:r w:rsidR="00C9669A">
        <w:rPr>
          <w:rFonts w:ascii="Times New Roman" w:hAnsi="Times New Roman" w:cs="Times New Roman"/>
          <w:sz w:val="24"/>
          <w:szCs w:val="24"/>
        </w:rPr>
        <w:t xml:space="preserve">Data Arrival Path and </w:t>
      </w:r>
      <w:r>
        <w:rPr>
          <w:rFonts w:ascii="Times New Roman" w:hAnsi="Times New Roman" w:cs="Times New Roman"/>
          <w:sz w:val="24"/>
          <w:szCs w:val="24"/>
        </w:rPr>
        <w:t>the Data Required Path of</w:t>
      </w:r>
      <w:r w:rsidR="00C9669A">
        <w:rPr>
          <w:rFonts w:ascii="Times New Roman" w:hAnsi="Times New Roman" w:cs="Times New Roman"/>
          <w:sz w:val="24"/>
          <w:szCs w:val="24"/>
        </w:rPr>
        <w:t xml:space="preserve"> the SOM Block are </w:t>
      </w:r>
      <w:r>
        <w:rPr>
          <w:rFonts w:ascii="Times New Roman" w:hAnsi="Times New Roman" w:cs="Times New Roman"/>
          <w:sz w:val="24"/>
          <w:szCs w:val="24"/>
        </w:rPr>
        <w:t xml:space="preserve">as </w:t>
      </w:r>
      <w:r w:rsidR="00C9669A">
        <w:rPr>
          <w:rFonts w:ascii="Times New Roman" w:hAnsi="Times New Roman" w:cs="Times New Roman"/>
          <w:sz w:val="24"/>
          <w:szCs w:val="24"/>
        </w:rPr>
        <w:t xml:space="preserve">shown as in Figure 4.7.4. The clock path of </w:t>
      </w:r>
      <w:r>
        <w:rPr>
          <w:rFonts w:ascii="Times New Roman" w:hAnsi="Times New Roman" w:cs="Times New Roman"/>
          <w:sz w:val="24"/>
          <w:szCs w:val="24"/>
        </w:rPr>
        <w:t xml:space="preserve">the </w:t>
      </w:r>
      <w:r w:rsidR="00C9669A">
        <w:rPr>
          <w:rFonts w:ascii="Times New Roman" w:hAnsi="Times New Roman" w:cs="Times New Roman"/>
          <w:sz w:val="24"/>
          <w:szCs w:val="24"/>
        </w:rPr>
        <w:t xml:space="preserve">Data Required Path is 2.680ns and </w:t>
      </w:r>
      <w:r>
        <w:rPr>
          <w:rFonts w:ascii="Times New Roman" w:hAnsi="Times New Roman" w:cs="Times New Roman"/>
          <w:sz w:val="24"/>
          <w:szCs w:val="24"/>
        </w:rPr>
        <w:t xml:space="preserve">the </w:t>
      </w:r>
      <w:r w:rsidR="00C9669A">
        <w:rPr>
          <w:rFonts w:ascii="Times New Roman" w:hAnsi="Times New Roman" w:cs="Times New Roman"/>
          <w:sz w:val="24"/>
          <w:szCs w:val="24"/>
        </w:rPr>
        <w:t xml:space="preserve">Data Arrival Path is 3.661ns. The result of </w:t>
      </w:r>
      <w:r>
        <w:rPr>
          <w:rFonts w:ascii="Times New Roman" w:hAnsi="Times New Roman" w:cs="Times New Roman"/>
          <w:sz w:val="24"/>
          <w:szCs w:val="24"/>
        </w:rPr>
        <w:t xml:space="preserve">the proposed integrated SOM block </w:t>
      </w:r>
      <w:r w:rsidR="00C9669A">
        <w:rPr>
          <w:rFonts w:ascii="Times New Roman" w:hAnsi="Times New Roman" w:cs="Times New Roman"/>
          <w:sz w:val="24"/>
          <w:szCs w:val="24"/>
        </w:rPr>
        <w:t xml:space="preserve">setup slack waveform </w:t>
      </w:r>
      <w:r>
        <w:rPr>
          <w:rFonts w:ascii="Times New Roman" w:hAnsi="Times New Roman" w:cs="Times New Roman"/>
          <w:sz w:val="24"/>
          <w:szCs w:val="24"/>
        </w:rPr>
        <w:t xml:space="preserve">is as shown </w:t>
      </w:r>
      <w:r w:rsidR="00C9669A">
        <w:rPr>
          <w:rFonts w:ascii="Times New Roman" w:hAnsi="Times New Roman" w:cs="Times New Roman"/>
          <w:sz w:val="24"/>
          <w:szCs w:val="24"/>
        </w:rPr>
        <w:t>in Figure 4.</w:t>
      </w:r>
      <w:r w:rsidR="000F31D2">
        <w:rPr>
          <w:rFonts w:ascii="Times New Roman" w:hAnsi="Times New Roman" w:cs="Times New Roman"/>
          <w:sz w:val="24"/>
          <w:szCs w:val="24"/>
        </w:rPr>
        <w:t>7</w:t>
      </w:r>
      <w:r w:rsidR="00C9669A">
        <w:rPr>
          <w:rFonts w:ascii="Times New Roman" w:hAnsi="Times New Roman" w:cs="Times New Roman"/>
          <w:sz w:val="24"/>
          <w:szCs w:val="24"/>
        </w:rPr>
        <w:t>.</w:t>
      </w:r>
      <w:r w:rsidR="000F31D2">
        <w:rPr>
          <w:rFonts w:ascii="Times New Roman" w:hAnsi="Times New Roman" w:cs="Times New Roman"/>
          <w:sz w:val="24"/>
          <w:szCs w:val="24"/>
        </w:rPr>
        <w:t>5</w:t>
      </w:r>
      <w:commentRangeStart w:id="956"/>
      <w:ins w:id="957" w:author="User" w:date="2016-01-13T22:21:00Z">
        <w:r w:rsidR="00C42C18">
          <w:rPr>
            <w:rFonts w:ascii="Times New Roman" w:hAnsi="Times New Roman" w:cs="Times New Roman"/>
            <w:sz w:val="24"/>
            <w:szCs w:val="24"/>
          </w:rPr>
          <w:t xml:space="preserve"> </w:t>
        </w:r>
        <w:commentRangeEnd w:id="956"/>
        <w:r w:rsidR="00C42C18">
          <w:rPr>
            <w:rStyle w:val="CommentReference"/>
          </w:rPr>
          <w:commentReference w:id="956"/>
        </w:r>
      </w:ins>
      <w:r>
        <w:rPr>
          <w:rFonts w:ascii="Times New Roman" w:hAnsi="Times New Roman" w:cs="Times New Roman"/>
          <w:sz w:val="24"/>
          <w:szCs w:val="24"/>
        </w:rPr>
        <w:t xml:space="preserve">which </w:t>
      </w:r>
      <w:r w:rsidR="00C9669A">
        <w:rPr>
          <w:rFonts w:ascii="Times New Roman" w:hAnsi="Times New Roman" w:cs="Times New Roman"/>
          <w:sz w:val="24"/>
          <w:szCs w:val="24"/>
        </w:rPr>
        <w:t xml:space="preserve">shows </w:t>
      </w:r>
      <w:r>
        <w:rPr>
          <w:rFonts w:ascii="Times New Roman" w:hAnsi="Times New Roman" w:cs="Times New Roman"/>
          <w:sz w:val="24"/>
          <w:szCs w:val="24"/>
        </w:rPr>
        <w:t xml:space="preserve">that </w:t>
      </w:r>
      <w:r w:rsidR="00C9669A">
        <w:rPr>
          <w:rFonts w:ascii="Times New Roman" w:hAnsi="Times New Roman" w:cs="Times New Roman"/>
          <w:sz w:val="24"/>
          <w:szCs w:val="24"/>
        </w:rPr>
        <w:t>the data delay is 92.183ns.</w:t>
      </w:r>
      <w:r w:rsidR="00C9669A">
        <w:rPr>
          <w:rFonts w:ascii="Times New Roman" w:hAnsi="Times New Roman" w:cs="Times New Roman"/>
          <w:sz w:val="24"/>
          <w:szCs w:val="24"/>
        </w:rPr>
        <w:tab/>
      </w:r>
    </w:p>
    <w:p w:rsidR="00C9669A" w:rsidRDefault="00C9669A" w:rsidP="0003265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5095211" cy="3870050"/>
            <wp:effectExtent l="19050" t="0" r="0" b="0"/>
            <wp:docPr id="80" name="Picture 29" descr="C:\Users\Feng\Desktop\Final FYP Folder\som\data pat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eng\Desktop\Final FYP Folder\som\data path.tif"/>
                    <pic:cNvPicPr>
                      <a:picLocks noChangeAspect="1" noChangeArrowheads="1"/>
                    </pic:cNvPicPr>
                  </pic:nvPicPr>
                  <pic:blipFill>
                    <a:blip r:embed="rId74"/>
                    <a:srcRect/>
                    <a:stretch>
                      <a:fillRect/>
                    </a:stretch>
                  </pic:blipFill>
                  <pic:spPr bwMode="auto">
                    <a:xfrm>
                      <a:off x="0" y="0"/>
                      <a:ext cx="5101251" cy="3874637"/>
                    </a:xfrm>
                    <a:prstGeom prst="rect">
                      <a:avLst/>
                    </a:prstGeom>
                    <a:noFill/>
                    <a:ln w="9525">
                      <a:noFill/>
                      <a:miter lim="800000"/>
                      <a:headEnd/>
                      <a:tailEnd/>
                    </a:ln>
                  </pic:spPr>
                </pic:pic>
              </a:graphicData>
            </a:graphic>
          </wp:inline>
        </w:drawing>
      </w:r>
    </w:p>
    <w:p w:rsidR="000F31D2" w:rsidRPr="00A84506" w:rsidRDefault="000F31D2" w:rsidP="000F31D2">
      <w:pPr>
        <w:spacing w:before="240" w:line="480" w:lineRule="auto"/>
        <w:jc w:val="center"/>
        <w:rPr>
          <w:rFonts w:ascii="Times New Roman" w:hAnsi="Times New Roman" w:cs="Times New Roman"/>
          <w:sz w:val="24"/>
          <w:szCs w:val="24"/>
        </w:rPr>
        <w:sectPr w:rsidR="000F31D2" w:rsidRPr="00A84506" w:rsidSect="00611963">
          <w:pgSz w:w="11906" w:h="16838"/>
          <w:pgMar w:top="1440" w:right="1440" w:bottom="1440" w:left="1440" w:header="708" w:footer="708" w:gutter="0"/>
          <w:cols w:space="708"/>
          <w:docGrid w:linePitch="360"/>
        </w:sectPr>
      </w:pPr>
      <w:r w:rsidRPr="00A84506">
        <w:rPr>
          <w:rFonts w:ascii="Times New Roman" w:hAnsi="Times New Roman" w:cs="Times New Roman"/>
          <w:sz w:val="24"/>
          <w:szCs w:val="24"/>
        </w:rPr>
        <w:t xml:space="preserve">Figure 4.7.4: </w:t>
      </w:r>
      <w:r w:rsidR="00A84506">
        <w:rPr>
          <w:rFonts w:ascii="Times New Roman" w:hAnsi="Times New Roman" w:cs="Times New Roman"/>
          <w:sz w:val="24"/>
          <w:szCs w:val="24"/>
        </w:rPr>
        <w:t>Timing Analysis for the Datapath of the Integrated SOM Block</w:t>
      </w:r>
    </w:p>
    <w:p w:rsidR="000F31D2" w:rsidRPr="000F31D2" w:rsidDel="00C42C18" w:rsidRDefault="000F31D2" w:rsidP="000F31D2">
      <w:pPr>
        <w:spacing w:before="240" w:line="480" w:lineRule="auto"/>
        <w:jc w:val="center"/>
        <w:rPr>
          <w:del w:id="958" w:author="User" w:date="2016-01-13T22:21:00Z"/>
          <w:rFonts w:ascii="Times New Roman" w:hAnsi="Times New Roman" w:cs="Times New Roman"/>
          <w:b/>
          <w:sz w:val="24"/>
          <w:szCs w:val="24"/>
        </w:rPr>
      </w:pPr>
    </w:p>
    <w:p w:rsidR="001C609D" w:rsidRDefault="000F31D2" w:rsidP="00CD0A1B">
      <w:pPr>
        <w:spacing w:before="240" w:line="480" w:lineRule="auto"/>
        <w:jc w:val="both"/>
        <w:rPr>
          <w:rFonts w:ascii="Times New Roman" w:hAnsi="Times New Roman" w:cs="Times New Roman"/>
          <w:sz w:val="24"/>
          <w:szCs w:val="24"/>
        </w:rPr>
      </w:pPr>
      <w:r>
        <w:rPr>
          <w:rFonts w:ascii="Times New Roman" w:hAnsi="Times New Roman" w:cs="Times New Roman"/>
          <w:noProof/>
          <w:sz w:val="24"/>
          <w:szCs w:val="24"/>
          <w:lang w:eastAsia="en-MY"/>
        </w:rPr>
        <w:drawing>
          <wp:inline distT="0" distB="0" distL="0" distR="0">
            <wp:extent cx="8863330" cy="4227804"/>
            <wp:effectExtent l="19050" t="0" r="0" b="0"/>
            <wp:docPr id="81" name="Picture 30" descr="C:\Users\Feng\Desktop\Final FYP Folder\som\wavefor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eng\Desktop\Final FYP Folder\som\waveform.tif"/>
                    <pic:cNvPicPr>
                      <a:picLocks noChangeAspect="1" noChangeArrowheads="1"/>
                    </pic:cNvPicPr>
                  </pic:nvPicPr>
                  <pic:blipFill>
                    <a:blip r:embed="rId75"/>
                    <a:srcRect/>
                    <a:stretch>
                      <a:fillRect/>
                    </a:stretch>
                  </pic:blipFill>
                  <pic:spPr bwMode="auto">
                    <a:xfrm>
                      <a:off x="0" y="0"/>
                      <a:ext cx="8863330" cy="4227804"/>
                    </a:xfrm>
                    <a:prstGeom prst="rect">
                      <a:avLst/>
                    </a:prstGeom>
                    <a:noFill/>
                    <a:ln w="9525">
                      <a:noFill/>
                      <a:miter lim="800000"/>
                      <a:headEnd/>
                      <a:tailEnd/>
                    </a:ln>
                  </pic:spPr>
                </pic:pic>
              </a:graphicData>
            </a:graphic>
          </wp:inline>
        </w:drawing>
      </w:r>
    </w:p>
    <w:p w:rsidR="0005708D" w:rsidRPr="00A84506" w:rsidRDefault="000F31D2" w:rsidP="000F31D2">
      <w:pPr>
        <w:spacing w:before="240" w:line="480" w:lineRule="auto"/>
        <w:jc w:val="center"/>
        <w:rPr>
          <w:rFonts w:ascii="Times New Roman" w:hAnsi="Times New Roman" w:cs="Times New Roman"/>
          <w:sz w:val="24"/>
          <w:szCs w:val="24"/>
        </w:rPr>
        <w:sectPr w:rsidR="0005708D" w:rsidRPr="00A84506" w:rsidSect="000F31D2">
          <w:pgSz w:w="16838" w:h="11906" w:orient="landscape"/>
          <w:pgMar w:top="1440" w:right="1440" w:bottom="1440" w:left="1440" w:header="708" w:footer="708" w:gutter="0"/>
          <w:cols w:space="708"/>
          <w:docGrid w:linePitch="360"/>
        </w:sectPr>
      </w:pPr>
      <w:r w:rsidRPr="00A84506">
        <w:rPr>
          <w:rFonts w:ascii="Times New Roman" w:hAnsi="Times New Roman" w:cs="Times New Roman"/>
          <w:sz w:val="24"/>
          <w:szCs w:val="24"/>
        </w:rPr>
        <w:t>Figure 4.7</w:t>
      </w:r>
      <w:r w:rsidR="00A84506">
        <w:rPr>
          <w:rFonts w:ascii="Times New Roman" w:hAnsi="Times New Roman" w:cs="Times New Roman"/>
          <w:sz w:val="24"/>
          <w:szCs w:val="24"/>
        </w:rPr>
        <w:t>.5: Timing Waveform of the SOM Block</w:t>
      </w:r>
    </w:p>
    <w:p w:rsidR="000F31D2" w:rsidRPr="00634891" w:rsidRDefault="0005708D" w:rsidP="00634891">
      <w:pPr>
        <w:pStyle w:val="Heading3"/>
        <w:spacing w:before="0" w:after="240" w:line="480" w:lineRule="auto"/>
        <w:rPr>
          <w:rFonts w:ascii="Times New Roman" w:hAnsi="Times New Roman" w:cs="Times New Roman"/>
          <w:color w:val="auto"/>
          <w:sz w:val="24"/>
          <w:szCs w:val="24"/>
        </w:rPr>
      </w:pPr>
      <w:bookmarkStart w:id="959" w:name="_Toc440455525"/>
      <w:bookmarkStart w:id="960" w:name="_Toc440455960"/>
      <w:r w:rsidRPr="00634891">
        <w:rPr>
          <w:rFonts w:ascii="Times New Roman" w:hAnsi="Times New Roman" w:cs="Times New Roman"/>
          <w:color w:val="auto"/>
          <w:sz w:val="24"/>
          <w:szCs w:val="24"/>
        </w:rPr>
        <w:lastRenderedPageBreak/>
        <w:t>4.8 Full Integration</w:t>
      </w:r>
      <w:bookmarkEnd w:id="959"/>
      <w:bookmarkEnd w:id="960"/>
    </w:p>
    <w:p w:rsidR="000E40E1" w:rsidRDefault="002060F0" w:rsidP="00634891">
      <w:pPr>
        <w:spacing w:after="240" w:line="480" w:lineRule="auto"/>
        <w:jc w:val="both"/>
        <w:rPr>
          <w:rFonts w:ascii="Times New Roman" w:hAnsi="Times New Roman" w:cs="Times New Roman"/>
          <w:noProof/>
          <w:sz w:val="24"/>
          <w:szCs w:val="24"/>
        </w:rPr>
      </w:pPr>
      <w:r w:rsidRPr="002060F0">
        <w:rPr>
          <w:rFonts w:ascii="Times New Roman" w:hAnsi="Times New Roman" w:cs="Times New Roman"/>
          <w:noProof/>
          <w:sz w:val="24"/>
          <w:szCs w:val="24"/>
        </w:rPr>
        <w:tab/>
      </w:r>
      <w:del w:id="961" w:author="User" w:date="2016-01-13T22:22:00Z">
        <w:r w:rsidR="004E2A5E" w:rsidDel="0042676A">
          <w:rPr>
            <w:rFonts w:ascii="Times New Roman" w:hAnsi="Times New Roman" w:cs="Times New Roman"/>
            <w:noProof/>
            <w:sz w:val="24"/>
            <w:szCs w:val="24"/>
          </w:rPr>
          <w:delText xml:space="preserve">In the </w:delText>
        </w:r>
      </w:del>
      <w:r w:rsidR="004E2A5E">
        <w:rPr>
          <w:rFonts w:ascii="Times New Roman" w:hAnsi="Times New Roman" w:cs="Times New Roman"/>
          <w:noProof/>
          <w:sz w:val="24"/>
          <w:szCs w:val="24"/>
        </w:rPr>
        <w:t>Table 4.8.1 shows the iris with 3 sample for each user</w:t>
      </w:r>
      <w:ins w:id="962" w:author="User" w:date="2016-01-13T22:22:00Z">
        <w:r w:rsidR="0042676A">
          <w:rPr>
            <w:rFonts w:ascii="Times New Roman" w:hAnsi="Times New Roman" w:cs="Times New Roman"/>
            <w:noProof/>
            <w:sz w:val="24"/>
            <w:szCs w:val="24"/>
          </w:rPr>
          <w:t>s</w:t>
        </w:r>
      </w:ins>
      <w:r w:rsidR="00FA68F3">
        <w:rPr>
          <w:rFonts w:ascii="Times New Roman" w:hAnsi="Times New Roman" w:cs="Times New Roman"/>
          <w:noProof/>
          <w:sz w:val="24"/>
          <w:szCs w:val="24"/>
        </w:rPr>
        <w:t xml:space="preserve"> </w:t>
      </w:r>
      <w:ins w:id="963" w:author="User" w:date="2016-01-13T22:22:00Z">
        <w:r w:rsidR="0042676A">
          <w:rPr>
            <w:rFonts w:ascii="Times New Roman" w:hAnsi="Times New Roman" w:cs="Times New Roman"/>
            <w:noProof/>
            <w:sz w:val="24"/>
            <w:szCs w:val="24"/>
          </w:rPr>
          <w:t xml:space="preserve">that has been </w:t>
        </w:r>
      </w:ins>
      <w:r w:rsidR="00FA68F3">
        <w:rPr>
          <w:rFonts w:ascii="Times New Roman" w:hAnsi="Times New Roman" w:cs="Times New Roman"/>
          <w:noProof/>
          <w:sz w:val="24"/>
          <w:szCs w:val="24"/>
        </w:rPr>
        <w:t>stored in the database</w:t>
      </w:r>
      <w:r w:rsidR="004E2A5E">
        <w:rPr>
          <w:rFonts w:ascii="Times New Roman" w:hAnsi="Times New Roman" w:cs="Times New Roman"/>
          <w:noProof/>
          <w:sz w:val="24"/>
          <w:szCs w:val="24"/>
        </w:rPr>
        <w:t xml:space="preserve">. </w:t>
      </w:r>
      <w:del w:id="964" w:author="User" w:date="2016-01-13T22:23:00Z">
        <w:r w:rsidR="004E2A5E" w:rsidDel="0042676A">
          <w:rPr>
            <w:rFonts w:ascii="Times New Roman" w:hAnsi="Times New Roman" w:cs="Times New Roman"/>
            <w:noProof/>
            <w:sz w:val="24"/>
            <w:szCs w:val="24"/>
          </w:rPr>
          <w:delText xml:space="preserve">It </w:delText>
        </w:r>
      </w:del>
      <w:del w:id="965" w:author="User" w:date="2016-01-13T22:22:00Z">
        <w:r w:rsidR="004E2A5E" w:rsidDel="0042676A">
          <w:rPr>
            <w:rFonts w:ascii="Times New Roman" w:hAnsi="Times New Roman" w:cs="Times New Roman"/>
            <w:noProof/>
            <w:sz w:val="24"/>
            <w:szCs w:val="24"/>
          </w:rPr>
          <w:delText>is</w:delText>
        </w:r>
      </w:del>
      <w:ins w:id="966" w:author="User" w:date="2016-01-13T22:23:00Z">
        <w:r w:rsidR="0042676A">
          <w:rPr>
            <w:rFonts w:ascii="Times New Roman" w:hAnsi="Times New Roman" w:cs="Times New Roman"/>
            <w:noProof/>
            <w:sz w:val="24"/>
            <w:szCs w:val="24"/>
          </w:rPr>
          <w:t>These figures</w:t>
        </w:r>
      </w:ins>
      <w:del w:id="967" w:author="User" w:date="2016-01-13T22:22:00Z">
        <w:r w:rsidR="004E2A5E" w:rsidDel="0042676A">
          <w:rPr>
            <w:rFonts w:ascii="Times New Roman" w:hAnsi="Times New Roman" w:cs="Times New Roman"/>
            <w:noProof/>
            <w:sz w:val="24"/>
            <w:szCs w:val="24"/>
          </w:rPr>
          <w:delText xml:space="preserve"> </w:delText>
        </w:r>
      </w:del>
      <w:r w:rsidR="004E2A5E">
        <w:rPr>
          <w:rFonts w:ascii="Times New Roman" w:hAnsi="Times New Roman" w:cs="Times New Roman"/>
          <w:noProof/>
          <w:sz w:val="24"/>
          <w:szCs w:val="24"/>
        </w:rPr>
        <w:t xml:space="preserve">clearly </w:t>
      </w:r>
      <w:del w:id="968" w:author="User" w:date="2016-01-13T22:23:00Z">
        <w:r w:rsidR="004E2A5E" w:rsidDel="0042676A">
          <w:rPr>
            <w:rFonts w:ascii="Times New Roman" w:hAnsi="Times New Roman" w:cs="Times New Roman"/>
            <w:noProof/>
            <w:sz w:val="24"/>
            <w:szCs w:val="24"/>
          </w:rPr>
          <w:delText xml:space="preserve">shows </w:delText>
        </w:r>
      </w:del>
      <w:ins w:id="969" w:author="User" w:date="2016-01-13T22:23:00Z">
        <w:r w:rsidR="0042676A">
          <w:rPr>
            <w:rFonts w:ascii="Times New Roman" w:hAnsi="Times New Roman" w:cs="Times New Roman"/>
            <w:noProof/>
            <w:sz w:val="24"/>
            <w:szCs w:val="24"/>
          </w:rPr>
          <w:t xml:space="preserve">show </w:t>
        </w:r>
      </w:ins>
      <w:r w:rsidR="004E2A5E">
        <w:rPr>
          <w:rFonts w:ascii="Times New Roman" w:hAnsi="Times New Roman" w:cs="Times New Roman"/>
          <w:noProof/>
          <w:sz w:val="24"/>
          <w:szCs w:val="24"/>
        </w:rPr>
        <w:t xml:space="preserve">that </w:t>
      </w:r>
      <w:del w:id="970" w:author="User" w:date="2016-01-13T22:23:00Z">
        <w:r w:rsidR="004E2A5E" w:rsidDel="0042676A">
          <w:rPr>
            <w:rFonts w:ascii="Times New Roman" w:hAnsi="Times New Roman" w:cs="Times New Roman"/>
            <w:noProof/>
            <w:sz w:val="24"/>
            <w:szCs w:val="24"/>
          </w:rPr>
          <w:delText xml:space="preserve">the </w:delText>
        </w:r>
        <w:r w:rsidR="00FA68F3" w:rsidDel="0042676A">
          <w:rPr>
            <w:rFonts w:ascii="Times New Roman" w:hAnsi="Times New Roman" w:cs="Times New Roman"/>
            <w:noProof/>
            <w:sz w:val="24"/>
            <w:szCs w:val="24"/>
          </w:rPr>
          <w:delText xml:space="preserve">even </w:delText>
        </w:r>
        <w:r w:rsidR="004E2A5E" w:rsidDel="0042676A">
          <w:rPr>
            <w:rFonts w:ascii="Times New Roman" w:hAnsi="Times New Roman" w:cs="Times New Roman"/>
            <w:noProof/>
            <w:sz w:val="24"/>
            <w:szCs w:val="24"/>
          </w:rPr>
          <w:delText>same user while capturing the iris will have slightly different position</w:delText>
        </w:r>
      </w:del>
      <w:ins w:id="971" w:author="User" w:date="2016-01-13T22:23:00Z">
        <w:r w:rsidR="0042676A">
          <w:rPr>
            <w:rFonts w:ascii="Times New Roman" w:hAnsi="Times New Roman" w:cs="Times New Roman"/>
            <w:noProof/>
            <w:sz w:val="24"/>
            <w:szCs w:val="24"/>
          </w:rPr>
          <w:t xml:space="preserve">there will be differences in </w:t>
        </w:r>
      </w:ins>
      <w:ins w:id="972" w:author="User" w:date="2016-01-13T22:24:00Z">
        <w:r w:rsidR="0042676A">
          <w:rPr>
            <w:rFonts w:ascii="Times New Roman" w:hAnsi="Times New Roman" w:cs="Times New Roman"/>
            <w:noProof/>
            <w:sz w:val="24"/>
            <w:szCs w:val="24"/>
          </w:rPr>
          <w:t xml:space="preserve">the captured </w:t>
        </w:r>
      </w:ins>
      <w:ins w:id="973" w:author="User" w:date="2016-01-13T22:23:00Z">
        <w:r w:rsidR="0042676A">
          <w:rPr>
            <w:rFonts w:ascii="Times New Roman" w:hAnsi="Times New Roman" w:cs="Times New Roman"/>
            <w:noProof/>
            <w:sz w:val="24"/>
            <w:szCs w:val="24"/>
          </w:rPr>
          <w:t>iris positioned</w:t>
        </w:r>
      </w:ins>
      <w:ins w:id="974" w:author="User" w:date="2016-01-13T22:24:00Z">
        <w:r w:rsidR="0042676A">
          <w:rPr>
            <w:rFonts w:ascii="Times New Roman" w:hAnsi="Times New Roman" w:cs="Times New Roman"/>
            <w:noProof/>
            <w:sz w:val="24"/>
            <w:szCs w:val="24"/>
          </w:rPr>
          <w:t xml:space="preserve"> even if the iris images were</w:t>
        </w:r>
      </w:ins>
      <w:ins w:id="975" w:author="User" w:date="2016-01-13T22:25:00Z">
        <w:r w:rsidR="0042676A">
          <w:rPr>
            <w:rFonts w:ascii="Times New Roman" w:hAnsi="Times New Roman" w:cs="Times New Roman"/>
            <w:noProof/>
            <w:sz w:val="24"/>
            <w:szCs w:val="24"/>
          </w:rPr>
          <w:t xml:space="preserve"> captured from the same user</w:t>
        </w:r>
      </w:ins>
      <w:r w:rsidR="004E2A5E">
        <w:rPr>
          <w:rFonts w:ascii="Times New Roman" w:hAnsi="Times New Roman" w:cs="Times New Roman"/>
          <w:noProof/>
          <w:sz w:val="24"/>
          <w:szCs w:val="24"/>
        </w:rPr>
        <w:t xml:space="preserve">. </w:t>
      </w:r>
      <w:r w:rsidR="000E40E1">
        <w:rPr>
          <w:rFonts w:ascii="Times New Roman" w:hAnsi="Times New Roman" w:cs="Times New Roman"/>
          <w:noProof/>
          <w:sz w:val="24"/>
          <w:szCs w:val="24"/>
        </w:rPr>
        <w:t>The result in the Table 4.8.2 and Figure 4.8.1 shows the recognition accuracy of three users with each being tested 10 times. Table 4.8 shows that User_1 can be successfully recognized 40% of the time with 100% accuracy while X indicates that 60% of the time not one user can be recognized. On the other hand, User_2 has an accuracy of 80% while being able to be recognized 50% of the time. Finally, User_3 also has a recognition accuracy of 100% albeit being recognized only 30% of the time out of a total of 10 recognition tests conducted. Overall the IRS system can recognize a user 40% of the time with an overall accuracy of 93.33%.</w:t>
      </w:r>
    </w:p>
    <w:p w:rsidR="002060F0" w:rsidRDefault="00293B14" w:rsidP="000E40E1">
      <w:pPr>
        <w:spacing w:after="0" w:line="240" w:lineRule="auto"/>
        <w:jc w:val="center"/>
        <w:rPr>
          <w:ins w:id="976" w:author="User" w:date="2016-01-13T22:22:00Z"/>
          <w:rFonts w:ascii="Times New Roman" w:hAnsi="Times New Roman" w:cs="Times New Roman"/>
          <w:noProof/>
          <w:sz w:val="24"/>
          <w:szCs w:val="24"/>
        </w:rPr>
      </w:pPr>
      <w:r>
        <w:rPr>
          <w:rFonts w:ascii="Times New Roman" w:hAnsi="Times New Roman" w:cs="Times New Roman"/>
          <w:noProof/>
          <w:sz w:val="24"/>
          <w:szCs w:val="24"/>
        </w:rPr>
        <w:t xml:space="preserve">Table 4.8.1: Iris </w:t>
      </w:r>
      <w:del w:id="977" w:author="User" w:date="2016-01-13T22:22:00Z">
        <w:r w:rsidDel="0042676A">
          <w:rPr>
            <w:rFonts w:ascii="Times New Roman" w:hAnsi="Times New Roman" w:cs="Times New Roman"/>
            <w:noProof/>
            <w:sz w:val="24"/>
            <w:szCs w:val="24"/>
          </w:rPr>
          <w:delText xml:space="preserve">sample </w:delText>
        </w:r>
      </w:del>
      <w:ins w:id="978" w:author="User" w:date="2016-01-13T22:22:00Z">
        <w:r w:rsidR="0042676A">
          <w:rPr>
            <w:rFonts w:ascii="Times New Roman" w:hAnsi="Times New Roman" w:cs="Times New Roman"/>
            <w:noProof/>
            <w:sz w:val="24"/>
            <w:szCs w:val="24"/>
          </w:rPr>
          <w:t xml:space="preserve">Sample </w:t>
        </w:r>
      </w:ins>
      <w:r>
        <w:rPr>
          <w:rFonts w:ascii="Times New Roman" w:hAnsi="Times New Roman" w:cs="Times New Roman"/>
          <w:noProof/>
          <w:sz w:val="24"/>
          <w:szCs w:val="24"/>
        </w:rPr>
        <w:t xml:space="preserve">of 3 </w:t>
      </w:r>
      <w:del w:id="979" w:author="User" w:date="2016-01-13T22:22:00Z">
        <w:r w:rsidDel="0042676A">
          <w:rPr>
            <w:rFonts w:ascii="Times New Roman" w:hAnsi="Times New Roman" w:cs="Times New Roman"/>
            <w:noProof/>
            <w:sz w:val="24"/>
            <w:szCs w:val="24"/>
          </w:rPr>
          <w:delText>user</w:delText>
        </w:r>
      </w:del>
      <w:ins w:id="980" w:author="User" w:date="2016-01-13T22:22:00Z">
        <w:r w:rsidR="0042676A">
          <w:rPr>
            <w:rFonts w:ascii="Times New Roman" w:hAnsi="Times New Roman" w:cs="Times New Roman"/>
            <w:noProof/>
            <w:sz w:val="24"/>
            <w:szCs w:val="24"/>
          </w:rPr>
          <w:t>Users</w:t>
        </w:r>
      </w:ins>
    </w:p>
    <w:p w:rsidR="0042676A" w:rsidRDefault="0042676A" w:rsidP="000E40E1">
      <w:pPr>
        <w:spacing w:after="0" w:line="240" w:lineRule="auto"/>
        <w:jc w:val="center"/>
        <w:rPr>
          <w:rFonts w:ascii="Times New Roman" w:hAnsi="Times New Roman" w:cs="Times New Roman"/>
          <w:noProof/>
          <w:sz w:val="24"/>
          <w:szCs w:val="24"/>
        </w:rPr>
      </w:pPr>
    </w:p>
    <w:tbl>
      <w:tblPr>
        <w:tblStyle w:val="TableGrid"/>
        <w:tblW w:w="0" w:type="auto"/>
        <w:tblLook w:val="04A0"/>
      </w:tblPr>
      <w:tblGrid>
        <w:gridCol w:w="2134"/>
        <w:gridCol w:w="2386"/>
        <w:gridCol w:w="2376"/>
        <w:gridCol w:w="2346"/>
      </w:tblGrid>
      <w:tr w:rsidR="00293B14" w:rsidTr="00293B14">
        <w:tc>
          <w:tcPr>
            <w:tcW w:w="2310" w:type="dxa"/>
          </w:tcPr>
          <w:p w:rsidR="00293B14" w:rsidRPr="00E41084" w:rsidRDefault="00E41084" w:rsidP="00345904">
            <w:pPr>
              <w:jc w:val="center"/>
              <w:rPr>
                <w:rFonts w:ascii="Times New Roman" w:hAnsi="Times New Roman" w:cs="Times New Roman"/>
                <w:b/>
                <w:noProof/>
                <w:sz w:val="24"/>
                <w:szCs w:val="24"/>
              </w:rPr>
            </w:pPr>
            <w:r w:rsidRPr="00E41084">
              <w:rPr>
                <w:rFonts w:ascii="Times New Roman" w:hAnsi="Times New Roman" w:cs="Times New Roman"/>
                <w:b/>
                <w:noProof/>
                <w:sz w:val="24"/>
                <w:szCs w:val="24"/>
              </w:rPr>
              <w:t>Samples</w:t>
            </w:r>
          </w:p>
        </w:tc>
        <w:tc>
          <w:tcPr>
            <w:tcW w:w="2310" w:type="dxa"/>
          </w:tcPr>
          <w:p w:rsidR="00293B14" w:rsidRPr="00E41084" w:rsidRDefault="00E41084" w:rsidP="00345904">
            <w:pPr>
              <w:jc w:val="center"/>
              <w:rPr>
                <w:rFonts w:ascii="Times New Roman" w:hAnsi="Times New Roman" w:cs="Times New Roman"/>
                <w:b/>
                <w:noProof/>
                <w:sz w:val="24"/>
                <w:szCs w:val="24"/>
              </w:rPr>
            </w:pPr>
            <w:r w:rsidRPr="00E41084">
              <w:rPr>
                <w:rFonts w:ascii="Times New Roman" w:hAnsi="Times New Roman" w:cs="Times New Roman"/>
                <w:b/>
                <w:noProof/>
                <w:sz w:val="24"/>
                <w:szCs w:val="24"/>
              </w:rPr>
              <w:t>User_1</w:t>
            </w:r>
          </w:p>
        </w:tc>
        <w:tc>
          <w:tcPr>
            <w:tcW w:w="2311" w:type="dxa"/>
          </w:tcPr>
          <w:p w:rsidR="00293B14" w:rsidRPr="00E41084" w:rsidRDefault="00E41084" w:rsidP="00345904">
            <w:pPr>
              <w:jc w:val="center"/>
              <w:rPr>
                <w:rFonts w:ascii="Times New Roman" w:hAnsi="Times New Roman" w:cs="Times New Roman"/>
                <w:b/>
                <w:noProof/>
                <w:sz w:val="24"/>
                <w:szCs w:val="24"/>
              </w:rPr>
            </w:pPr>
            <w:r w:rsidRPr="00E41084">
              <w:rPr>
                <w:rFonts w:ascii="Times New Roman" w:hAnsi="Times New Roman" w:cs="Times New Roman"/>
                <w:b/>
                <w:noProof/>
                <w:sz w:val="24"/>
                <w:szCs w:val="24"/>
              </w:rPr>
              <w:t>User_2</w:t>
            </w:r>
          </w:p>
        </w:tc>
        <w:tc>
          <w:tcPr>
            <w:tcW w:w="2311" w:type="dxa"/>
          </w:tcPr>
          <w:p w:rsidR="00293B14" w:rsidRPr="00E41084" w:rsidRDefault="00E41084" w:rsidP="00345904">
            <w:pPr>
              <w:jc w:val="center"/>
              <w:rPr>
                <w:rFonts w:ascii="Times New Roman" w:hAnsi="Times New Roman" w:cs="Times New Roman"/>
                <w:b/>
                <w:noProof/>
                <w:sz w:val="24"/>
                <w:szCs w:val="24"/>
              </w:rPr>
            </w:pPr>
            <w:r w:rsidRPr="00E41084">
              <w:rPr>
                <w:rFonts w:ascii="Times New Roman" w:hAnsi="Times New Roman" w:cs="Times New Roman"/>
                <w:b/>
                <w:noProof/>
                <w:sz w:val="24"/>
                <w:szCs w:val="24"/>
              </w:rPr>
              <w:t>User_3</w:t>
            </w:r>
          </w:p>
        </w:tc>
      </w:tr>
      <w:tr w:rsidR="00293B14" w:rsidTr="00293B14">
        <w:tc>
          <w:tcPr>
            <w:tcW w:w="2310" w:type="dxa"/>
          </w:tcPr>
          <w:p w:rsidR="00293B14" w:rsidRDefault="00E41084" w:rsidP="00345904">
            <w:pPr>
              <w:jc w:val="center"/>
              <w:rPr>
                <w:rFonts w:ascii="Times New Roman" w:hAnsi="Times New Roman" w:cs="Times New Roman"/>
                <w:noProof/>
                <w:sz w:val="24"/>
                <w:szCs w:val="24"/>
              </w:rPr>
            </w:pPr>
            <w:r>
              <w:rPr>
                <w:rFonts w:ascii="Times New Roman" w:hAnsi="Times New Roman" w:cs="Times New Roman"/>
                <w:noProof/>
                <w:sz w:val="24"/>
                <w:szCs w:val="24"/>
              </w:rPr>
              <w:t>First Sample</w:t>
            </w:r>
          </w:p>
        </w:tc>
        <w:tc>
          <w:tcPr>
            <w:tcW w:w="2310" w:type="dxa"/>
          </w:tcPr>
          <w:p w:rsidR="00293B14" w:rsidRDefault="00293B14" w:rsidP="00345904">
            <w:pPr>
              <w:jc w:val="center"/>
              <w:rPr>
                <w:rFonts w:ascii="Times New Roman" w:hAnsi="Times New Roman" w:cs="Times New Roman"/>
                <w:noProof/>
                <w:sz w:val="24"/>
                <w:szCs w:val="24"/>
              </w:rPr>
            </w:pPr>
            <w:r w:rsidRPr="00293B14">
              <w:rPr>
                <w:rFonts w:ascii="Times New Roman" w:hAnsi="Times New Roman" w:cs="Times New Roman"/>
                <w:noProof/>
                <w:sz w:val="24"/>
                <w:szCs w:val="24"/>
                <w:lang w:eastAsia="en-MY"/>
              </w:rPr>
              <w:drawing>
                <wp:inline distT="0" distB="0" distL="0" distR="0">
                  <wp:extent cx="1358301" cy="1127051"/>
                  <wp:effectExtent l="19050" t="0" r="0" b="0"/>
                  <wp:docPr id="89" name="Picture 41" descr="https://lh4.googleusercontent.com/jel8rlGvQyzx_fsxGNuqWIlDSk6Ot8FOyh-2l8uex6L4Oflq-78kloWvPkwbd1JJYMcw4iCtokdHdF9XalN2kCvgmH-KNoJifskG12lQjPOMrUMkAmQvZte5YDT3G8ZVaFRv_Nx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el8rlGvQyzx_fsxGNuqWIlDSk6Ot8FOyh-2l8uex6L4Oflq-78kloWvPkwbd1JJYMcw4iCtokdHdF9XalN2kCvgmH-KNoJifskG12lQjPOMrUMkAmQvZte5YDT3G8ZVaFRv_NxgBg"/>
                          <pic:cNvPicPr>
                            <a:picLocks noChangeAspect="1" noChangeArrowheads="1"/>
                          </pic:cNvPicPr>
                        </pic:nvPicPr>
                        <pic:blipFill>
                          <a:blip r:embed="rId76"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4970" cy="1149179"/>
                          </a:xfrm>
                          <a:prstGeom prst="rect">
                            <a:avLst/>
                          </a:prstGeom>
                          <a:noFill/>
                          <a:ln>
                            <a:noFill/>
                          </a:ln>
                        </pic:spPr>
                      </pic:pic>
                    </a:graphicData>
                  </a:graphic>
                </wp:inline>
              </w:drawing>
            </w:r>
          </w:p>
        </w:tc>
        <w:tc>
          <w:tcPr>
            <w:tcW w:w="2311" w:type="dxa"/>
          </w:tcPr>
          <w:p w:rsidR="00293B14" w:rsidRDefault="00293B14" w:rsidP="00345904">
            <w:pPr>
              <w:jc w:val="center"/>
              <w:rPr>
                <w:rFonts w:ascii="Times New Roman" w:hAnsi="Times New Roman" w:cs="Times New Roman"/>
                <w:noProof/>
                <w:sz w:val="24"/>
                <w:szCs w:val="24"/>
              </w:rPr>
            </w:pPr>
            <w:r w:rsidRPr="00293B14">
              <w:rPr>
                <w:rFonts w:ascii="Times New Roman" w:hAnsi="Times New Roman" w:cs="Times New Roman"/>
                <w:noProof/>
                <w:sz w:val="24"/>
                <w:szCs w:val="24"/>
                <w:lang w:eastAsia="en-MY"/>
              </w:rPr>
              <w:drawing>
                <wp:inline distT="0" distB="0" distL="0" distR="0">
                  <wp:extent cx="1335462" cy="1052623"/>
                  <wp:effectExtent l="19050" t="0" r="0" b="0"/>
                  <wp:docPr id="91" name="Picture 47" descr="https://lh3.googleusercontent.com/15fLffBUPAUdg8tdQbmqZluqKfvTd7IQ-GYYcPs7TGbkPeOUX95jer43B5vdQeSgqo9a7xI4v4OuzH64atuzV5gOQrF1Bk8J9NIQWIo7oXzc6q5cMIxvHowq5-yWQ09yjSg0d6Zr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15fLffBUPAUdg8tdQbmqZluqKfvTd7IQ-GYYcPs7TGbkPeOUX95jer43B5vdQeSgqo9a7xI4v4OuzH64atuzV5gOQrF1Bk8J9NIQWIo7oXzc6q5cMIxvHowq5-yWQ09yjSg0d6ZrLQ"/>
                          <pic:cNvPicPr>
                            <a:picLocks noChangeAspect="1" noChangeArrowheads="1"/>
                          </pic:cNvPicPr>
                        </pic:nvPicPr>
                        <pic:blipFill>
                          <a:blip r:embed="rId77"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2259" cy="1065862"/>
                          </a:xfrm>
                          <a:prstGeom prst="rect">
                            <a:avLst/>
                          </a:prstGeom>
                          <a:noFill/>
                          <a:ln>
                            <a:noFill/>
                          </a:ln>
                        </pic:spPr>
                      </pic:pic>
                    </a:graphicData>
                  </a:graphic>
                </wp:inline>
              </w:drawing>
            </w:r>
          </w:p>
        </w:tc>
        <w:tc>
          <w:tcPr>
            <w:tcW w:w="2311" w:type="dxa"/>
          </w:tcPr>
          <w:p w:rsidR="00293B14" w:rsidRDefault="00293B14" w:rsidP="00345904">
            <w:pPr>
              <w:jc w:val="center"/>
              <w:rPr>
                <w:rFonts w:ascii="Times New Roman" w:hAnsi="Times New Roman" w:cs="Times New Roman"/>
                <w:noProof/>
                <w:sz w:val="24"/>
                <w:szCs w:val="24"/>
              </w:rPr>
            </w:pPr>
            <w:r w:rsidRPr="00293B14">
              <w:rPr>
                <w:rFonts w:ascii="Times New Roman" w:hAnsi="Times New Roman" w:cs="Times New Roman"/>
                <w:noProof/>
                <w:sz w:val="24"/>
                <w:szCs w:val="24"/>
                <w:lang w:eastAsia="en-MY"/>
              </w:rPr>
              <w:drawing>
                <wp:inline distT="0" distB="0" distL="0" distR="0">
                  <wp:extent cx="1265274" cy="1006367"/>
                  <wp:effectExtent l="19050" t="0" r="0" b="0"/>
                  <wp:docPr id="94" name="Picture 50" descr="https://lh4.googleusercontent.com/soL4AuTCyyvi3hmwuFmg3YskaHbaJ4ifvjKFnKqVrGOlhwuBNrhiHHF_1l-_fVou8SL1t3qKbac_YxsWxTd9aqwLLqQmoIjVaMjwSRPbhCnmR90ZG9yxpeWbmccTIhTfScTih28F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soL4AuTCyyvi3hmwuFmg3YskaHbaJ4ifvjKFnKqVrGOlhwuBNrhiHHF_1l-_fVou8SL1t3qKbac_YxsWxTd9aqwLLqQmoIjVaMjwSRPbhCnmR90ZG9yxpeWbmccTIhTfScTih28FxA"/>
                          <pic:cNvPicPr>
                            <a:picLocks noChangeAspect="1" noChangeArrowheads="1"/>
                          </pic:cNvPicPr>
                        </pic:nvPicPr>
                        <pic:blipFill>
                          <a:blip r:embed="rId78"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2946" cy="1028376"/>
                          </a:xfrm>
                          <a:prstGeom prst="rect">
                            <a:avLst/>
                          </a:prstGeom>
                          <a:noFill/>
                          <a:ln>
                            <a:noFill/>
                          </a:ln>
                        </pic:spPr>
                      </pic:pic>
                    </a:graphicData>
                  </a:graphic>
                </wp:inline>
              </w:drawing>
            </w:r>
          </w:p>
        </w:tc>
      </w:tr>
      <w:tr w:rsidR="00293B14" w:rsidTr="00293B14">
        <w:tc>
          <w:tcPr>
            <w:tcW w:w="2310" w:type="dxa"/>
          </w:tcPr>
          <w:p w:rsidR="00293B14" w:rsidRDefault="00E41084" w:rsidP="00345904">
            <w:pPr>
              <w:jc w:val="center"/>
              <w:rPr>
                <w:rFonts w:ascii="Times New Roman" w:hAnsi="Times New Roman" w:cs="Times New Roman"/>
                <w:noProof/>
                <w:sz w:val="24"/>
                <w:szCs w:val="24"/>
              </w:rPr>
            </w:pPr>
            <w:r>
              <w:rPr>
                <w:rFonts w:ascii="Times New Roman" w:hAnsi="Times New Roman" w:cs="Times New Roman"/>
                <w:noProof/>
                <w:sz w:val="24"/>
                <w:szCs w:val="24"/>
              </w:rPr>
              <w:t>Second Sample</w:t>
            </w:r>
          </w:p>
        </w:tc>
        <w:tc>
          <w:tcPr>
            <w:tcW w:w="2310" w:type="dxa"/>
          </w:tcPr>
          <w:p w:rsidR="00293B14" w:rsidRDefault="00293B14" w:rsidP="00345904">
            <w:pPr>
              <w:jc w:val="center"/>
              <w:rPr>
                <w:rFonts w:ascii="Times New Roman" w:hAnsi="Times New Roman" w:cs="Times New Roman"/>
                <w:noProof/>
                <w:sz w:val="24"/>
                <w:szCs w:val="24"/>
              </w:rPr>
            </w:pPr>
            <w:r w:rsidRPr="00293B14">
              <w:rPr>
                <w:rFonts w:ascii="Times New Roman" w:hAnsi="Times New Roman" w:cs="Times New Roman"/>
                <w:noProof/>
                <w:sz w:val="24"/>
                <w:szCs w:val="24"/>
                <w:lang w:eastAsia="en-MY"/>
              </w:rPr>
              <w:drawing>
                <wp:inline distT="0" distB="0" distL="0" distR="0">
                  <wp:extent cx="1190846" cy="1022176"/>
                  <wp:effectExtent l="19050" t="0" r="9304" b="6524"/>
                  <wp:docPr id="88" name="Picture 45" descr="https://lh6.googleusercontent.com/hkiRhUeDkBh9Oy5pTwhU5avZ6eZR8SQ0rOr_hmurNtYROl5QS_X-PrsZ_WqHzmcGxtngqOVUdm2c4zTEuR32BLmlFmoPN4h0LsSpG3qNuDZdmZrDIDaZriaFa0XA59odO1yOxmW2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hkiRhUeDkBh9Oy5pTwhU5avZ6eZR8SQ0rOr_hmurNtYROl5QS_X-PrsZ_WqHzmcGxtngqOVUdm2c4zTEuR32BLmlFmoPN4h0LsSpG3qNuDZdmZrDIDaZriaFa0XA59odO1yOxmW29Q"/>
                          <pic:cNvPicPr>
                            <a:picLocks noChangeAspect="1" noChangeArrowheads="1"/>
                          </pic:cNvPicPr>
                        </pic:nvPicPr>
                        <pic:blipFill>
                          <a:blip r:embed="rId79"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flipV="1">
                            <a:off x="0" y="0"/>
                            <a:ext cx="1206384" cy="1035513"/>
                          </a:xfrm>
                          <a:prstGeom prst="rect">
                            <a:avLst/>
                          </a:prstGeom>
                          <a:noFill/>
                          <a:ln>
                            <a:noFill/>
                          </a:ln>
                        </pic:spPr>
                      </pic:pic>
                    </a:graphicData>
                  </a:graphic>
                </wp:inline>
              </w:drawing>
            </w:r>
          </w:p>
        </w:tc>
        <w:tc>
          <w:tcPr>
            <w:tcW w:w="2311" w:type="dxa"/>
          </w:tcPr>
          <w:p w:rsidR="00293B14" w:rsidRDefault="00293B14" w:rsidP="00345904">
            <w:pPr>
              <w:jc w:val="center"/>
              <w:rPr>
                <w:rFonts w:ascii="Times New Roman" w:hAnsi="Times New Roman" w:cs="Times New Roman"/>
                <w:noProof/>
                <w:sz w:val="24"/>
                <w:szCs w:val="24"/>
              </w:rPr>
            </w:pPr>
            <w:r w:rsidRPr="00293B14">
              <w:rPr>
                <w:rFonts w:ascii="Times New Roman" w:hAnsi="Times New Roman" w:cs="Times New Roman"/>
                <w:noProof/>
                <w:sz w:val="24"/>
                <w:szCs w:val="24"/>
                <w:lang w:eastAsia="en-MY"/>
              </w:rPr>
              <w:drawing>
                <wp:inline distT="0" distB="0" distL="0" distR="0">
                  <wp:extent cx="1350335" cy="1053936"/>
                  <wp:effectExtent l="19050" t="0" r="2215" b="0"/>
                  <wp:docPr id="92" name="Picture 48" descr="https://lh4.googleusercontent.com/K3Mo2F3FVQqZ7lLlAdyyrc9EBCaC5k7IJ0eMXnoQxMJPheAu8kR954XhKoSgQqs0RVl4IVy1TiXEGZ9UsdPK5-2CI_XVNtM459SAPXtmGJaEHEhxCgvVRIInj5DPKgx36mV09c-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3Mo2F3FVQqZ7lLlAdyyrc9EBCaC5k7IJ0eMXnoQxMJPheAu8kR954XhKoSgQqs0RVl4IVy1TiXEGZ9UsdPK5-2CI_XVNtM459SAPXtmGJaEHEhxCgvVRIInj5DPKgx36mV09c-OQQ"/>
                          <pic:cNvPicPr>
                            <a:picLocks noChangeAspect="1" noChangeArrowheads="1"/>
                          </pic:cNvPicPr>
                        </pic:nvPicPr>
                        <pic:blipFill>
                          <a:blip r:embed="rId80"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flipV="1">
                            <a:off x="0" y="0"/>
                            <a:ext cx="1365034" cy="1065409"/>
                          </a:xfrm>
                          <a:prstGeom prst="rect">
                            <a:avLst/>
                          </a:prstGeom>
                          <a:noFill/>
                          <a:ln>
                            <a:noFill/>
                          </a:ln>
                        </pic:spPr>
                      </pic:pic>
                    </a:graphicData>
                  </a:graphic>
                </wp:inline>
              </w:drawing>
            </w:r>
          </w:p>
        </w:tc>
        <w:tc>
          <w:tcPr>
            <w:tcW w:w="2311" w:type="dxa"/>
          </w:tcPr>
          <w:p w:rsidR="00293B14" w:rsidRDefault="00293B14" w:rsidP="00345904">
            <w:pPr>
              <w:jc w:val="center"/>
              <w:rPr>
                <w:rFonts w:ascii="Times New Roman" w:hAnsi="Times New Roman" w:cs="Times New Roman"/>
                <w:noProof/>
                <w:sz w:val="24"/>
                <w:szCs w:val="24"/>
              </w:rPr>
            </w:pPr>
            <w:r w:rsidRPr="00293B14">
              <w:rPr>
                <w:rFonts w:ascii="Times New Roman" w:hAnsi="Times New Roman" w:cs="Times New Roman"/>
                <w:noProof/>
                <w:sz w:val="24"/>
                <w:szCs w:val="24"/>
                <w:lang w:eastAsia="en-MY"/>
              </w:rPr>
              <w:drawing>
                <wp:inline distT="0" distB="0" distL="0" distR="0">
                  <wp:extent cx="1302414" cy="1052623"/>
                  <wp:effectExtent l="19050" t="0" r="0" b="0"/>
                  <wp:docPr id="95" name="Picture 51" descr="https://lh4.googleusercontent.com/sOw7C_JyyJVKU7AMlq39ux8XY0EYBtAaPKms2NMxZQFlAAn_u2EUDZWjm-Z4iNUOOkAnCA8MOOYM1iXe_K6OMH-bX3V1GZf8xYEfl3rPiL5-Vv6P8nsnsG3mhQn79-OfRruphMu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sOw7C_JyyJVKU7AMlq39ux8XY0EYBtAaPKms2NMxZQFlAAn_u2EUDZWjm-Z4iNUOOkAnCA8MOOYM1iXe_K6OMH-bX3V1GZf8xYEfl3rPiL5-Vv6P8nsnsG3mhQn79-OfRruphMuCHA"/>
                          <pic:cNvPicPr>
                            <a:picLocks noChangeAspect="1" noChangeArrowheads="1"/>
                          </pic:cNvPicPr>
                        </pic:nvPicPr>
                        <pic:blipFill>
                          <a:blip r:embed="rId81"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flipV="1">
                            <a:off x="0" y="0"/>
                            <a:ext cx="1320451" cy="1067200"/>
                          </a:xfrm>
                          <a:prstGeom prst="rect">
                            <a:avLst/>
                          </a:prstGeom>
                          <a:noFill/>
                          <a:ln>
                            <a:noFill/>
                          </a:ln>
                        </pic:spPr>
                      </pic:pic>
                    </a:graphicData>
                  </a:graphic>
                </wp:inline>
              </w:drawing>
            </w:r>
          </w:p>
        </w:tc>
      </w:tr>
      <w:tr w:rsidR="00293B14" w:rsidTr="00293B14">
        <w:tc>
          <w:tcPr>
            <w:tcW w:w="2310" w:type="dxa"/>
          </w:tcPr>
          <w:p w:rsidR="00293B14" w:rsidRDefault="00E41084" w:rsidP="00345904">
            <w:pPr>
              <w:jc w:val="center"/>
              <w:rPr>
                <w:rFonts w:ascii="Times New Roman" w:hAnsi="Times New Roman" w:cs="Times New Roman"/>
                <w:noProof/>
                <w:sz w:val="24"/>
                <w:szCs w:val="24"/>
              </w:rPr>
            </w:pPr>
            <w:r>
              <w:rPr>
                <w:rFonts w:ascii="Times New Roman" w:hAnsi="Times New Roman" w:cs="Times New Roman"/>
                <w:noProof/>
                <w:sz w:val="24"/>
                <w:szCs w:val="24"/>
              </w:rPr>
              <w:t>Third Sample</w:t>
            </w:r>
          </w:p>
        </w:tc>
        <w:tc>
          <w:tcPr>
            <w:tcW w:w="2310" w:type="dxa"/>
          </w:tcPr>
          <w:p w:rsidR="00293B14" w:rsidRDefault="00293B14" w:rsidP="00345904">
            <w:pPr>
              <w:jc w:val="center"/>
              <w:rPr>
                <w:rFonts w:ascii="Times New Roman" w:hAnsi="Times New Roman" w:cs="Times New Roman"/>
                <w:noProof/>
                <w:sz w:val="24"/>
                <w:szCs w:val="24"/>
              </w:rPr>
            </w:pPr>
            <w:r w:rsidRPr="00293B14">
              <w:rPr>
                <w:rFonts w:ascii="Times New Roman" w:hAnsi="Times New Roman" w:cs="Times New Roman"/>
                <w:noProof/>
                <w:sz w:val="24"/>
                <w:szCs w:val="24"/>
                <w:lang w:eastAsia="en-MY"/>
              </w:rPr>
              <w:drawing>
                <wp:inline distT="0" distB="0" distL="0" distR="0">
                  <wp:extent cx="1192255" cy="1020725"/>
                  <wp:effectExtent l="19050" t="0" r="7895" b="0"/>
                  <wp:docPr id="90" name="Picture 46" descr="https://lh3.googleusercontent.com/8qJ6PDrYcEDNHLDBb8_x-Q_0EBtHxt10f4k_e0_4kTLcN137766mmeEPF2mEbWHp9laCu2G2aQGmr4eRfW_L-kOqtMgotTdxJgxSfy_TTEunh1fa1Kci5MIpWKET-913Zql2Eq55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8qJ6PDrYcEDNHLDBb8_x-Q_0EBtHxt10f4k_e0_4kTLcN137766mmeEPF2mEbWHp9laCu2G2aQGmr4eRfW_L-kOqtMgotTdxJgxSfy_TTEunh1fa1Kci5MIpWKET-913Zql2Eq55yg"/>
                          <pic:cNvPicPr>
                            <a:picLocks noChangeAspect="1" noChangeArrowheads="1"/>
                          </pic:cNvPicPr>
                        </pic:nvPicPr>
                        <pic:blipFill>
                          <a:blip r:embed="rId82"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5447" cy="1040580"/>
                          </a:xfrm>
                          <a:prstGeom prst="rect">
                            <a:avLst/>
                          </a:prstGeom>
                          <a:noFill/>
                          <a:ln>
                            <a:noFill/>
                          </a:ln>
                        </pic:spPr>
                      </pic:pic>
                    </a:graphicData>
                  </a:graphic>
                </wp:inline>
              </w:drawing>
            </w:r>
          </w:p>
        </w:tc>
        <w:tc>
          <w:tcPr>
            <w:tcW w:w="2311" w:type="dxa"/>
          </w:tcPr>
          <w:p w:rsidR="00293B14" w:rsidRDefault="00293B14" w:rsidP="00345904">
            <w:pPr>
              <w:jc w:val="center"/>
              <w:rPr>
                <w:rFonts w:ascii="Times New Roman" w:hAnsi="Times New Roman" w:cs="Times New Roman"/>
                <w:noProof/>
                <w:sz w:val="24"/>
                <w:szCs w:val="24"/>
              </w:rPr>
            </w:pPr>
            <w:r w:rsidRPr="00293B14">
              <w:rPr>
                <w:rFonts w:ascii="Times New Roman" w:hAnsi="Times New Roman" w:cs="Times New Roman"/>
                <w:noProof/>
                <w:sz w:val="24"/>
                <w:szCs w:val="24"/>
                <w:lang w:eastAsia="en-MY"/>
              </w:rPr>
              <w:drawing>
                <wp:inline distT="0" distB="0" distL="0" distR="0">
                  <wp:extent cx="1283325" cy="1020725"/>
                  <wp:effectExtent l="19050" t="0" r="0" b="0"/>
                  <wp:docPr id="93" name="Picture 49" descr="https://lh5.googleusercontent.com/Uh95zVxREOSe039BdMvuw70Qs1GihglVAqsKc6UqtQphXH1sQWYFlPZhKVUZU879G2TP91EbjDqZe1n1Ew_P6FvkBScpM_w68kw2vrVifrOcPs-IkwYUwix6XxuI6S0D-z9-Aae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h95zVxREOSe039BdMvuw70Qs1GihglVAqsKc6UqtQphXH1sQWYFlPZhKVUZU879G2TP91EbjDqZe1n1Ew_P6FvkBScpM_w68kw2vrVifrOcPs-IkwYUwix6XxuI6S0D-z9-AaeTsA"/>
                          <pic:cNvPicPr>
                            <a:picLocks noChangeAspect="1" noChangeArrowheads="1"/>
                          </pic:cNvPicPr>
                        </pic:nvPicPr>
                        <pic:blipFill>
                          <a:blip r:embed="rId83"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283" cy="1030236"/>
                          </a:xfrm>
                          <a:prstGeom prst="rect">
                            <a:avLst/>
                          </a:prstGeom>
                          <a:noFill/>
                          <a:ln>
                            <a:noFill/>
                          </a:ln>
                        </pic:spPr>
                      </pic:pic>
                    </a:graphicData>
                  </a:graphic>
                </wp:inline>
              </w:drawing>
            </w:r>
          </w:p>
        </w:tc>
        <w:tc>
          <w:tcPr>
            <w:tcW w:w="2311" w:type="dxa"/>
          </w:tcPr>
          <w:p w:rsidR="00293B14" w:rsidRDefault="00293B14" w:rsidP="00345904">
            <w:pPr>
              <w:jc w:val="center"/>
              <w:rPr>
                <w:rFonts w:ascii="Times New Roman" w:hAnsi="Times New Roman" w:cs="Times New Roman"/>
                <w:noProof/>
                <w:sz w:val="24"/>
                <w:szCs w:val="24"/>
              </w:rPr>
            </w:pPr>
            <w:r w:rsidRPr="00293B14">
              <w:rPr>
                <w:rFonts w:ascii="Times New Roman" w:hAnsi="Times New Roman" w:cs="Times New Roman"/>
                <w:noProof/>
                <w:sz w:val="24"/>
                <w:szCs w:val="24"/>
                <w:lang w:eastAsia="en-MY"/>
              </w:rPr>
              <w:drawing>
                <wp:inline distT="0" distB="0" distL="0" distR="0">
                  <wp:extent cx="1329812" cy="1020725"/>
                  <wp:effectExtent l="19050" t="0" r="3688" b="0"/>
                  <wp:docPr id="96" name="Picture 52" descr="https://lh4.googleusercontent.com/iwQX-sutls_6kdjRMxIXBjEVDWR7dzCvdFX3O5WDcLcuAhBFzQQ1dL2uyuozm425pvtapvJsr6FcB2t88QlsrlrzR7KU0kU-gfC18QeZmE6GwLXCKZx6sE_0VWWVBo2HiqlLv_lF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iwQX-sutls_6kdjRMxIXBjEVDWR7dzCvdFX3O5WDcLcuAhBFzQQ1dL2uyuozm425pvtapvJsr6FcB2t88QlsrlrzR7KU0kU-gfC18QeZmE6GwLXCKZx6sE_0VWWVBo2HiqlLv_lFXA"/>
                          <pic:cNvPicPr>
                            <a:picLocks noChangeAspect="1" noChangeArrowheads="1"/>
                          </pic:cNvPicPr>
                        </pic:nvPicPr>
                        <pic:blipFill>
                          <a:blip r:embed="rId84"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46690" cy="1033680"/>
                          </a:xfrm>
                          <a:prstGeom prst="rect">
                            <a:avLst/>
                          </a:prstGeom>
                          <a:noFill/>
                          <a:ln>
                            <a:noFill/>
                          </a:ln>
                        </pic:spPr>
                      </pic:pic>
                    </a:graphicData>
                  </a:graphic>
                </wp:inline>
              </w:drawing>
            </w:r>
          </w:p>
        </w:tc>
      </w:tr>
    </w:tbl>
    <w:p w:rsidR="000E40E1" w:rsidRDefault="000E40E1" w:rsidP="000E40E1">
      <w:pPr>
        <w:spacing w:before="240" w:after="0" w:line="240" w:lineRule="auto"/>
        <w:jc w:val="center"/>
        <w:rPr>
          <w:rFonts w:ascii="Times New Roman" w:hAnsi="Times New Roman" w:cs="Times New Roman"/>
          <w:noProof/>
          <w:sz w:val="24"/>
          <w:szCs w:val="24"/>
        </w:rPr>
      </w:pPr>
    </w:p>
    <w:p w:rsidR="002060F0" w:rsidRPr="00AB34FA" w:rsidRDefault="002060F0" w:rsidP="000E40E1">
      <w:pPr>
        <w:spacing w:before="240" w:after="0" w:line="240" w:lineRule="auto"/>
        <w:jc w:val="center"/>
        <w:rPr>
          <w:rFonts w:ascii="Times New Roman" w:hAnsi="Times New Roman" w:cs="Times New Roman"/>
          <w:noProof/>
          <w:sz w:val="24"/>
          <w:szCs w:val="24"/>
        </w:rPr>
      </w:pPr>
      <w:r w:rsidRPr="00AB34FA">
        <w:rPr>
          <w:rFonts w:ascii="Times New Roman" w:hAnsi="Times New Roman" w:cs="Times New Roman"/>
          <w:noProof/>
          <w:sz w:val="24"/>
          <w:szCs w:val="24"/>
        </w:rPr>
        <w:lastRenderedPageBreak/>
        <w:t>Table 4.8</w:t>
      </w:r>
      <w:r w:rsidR="00E41084">
        <w:rPr>
          <w:rFonts w:ascii="Times New Roman" w:hAnsi="Times New Roman" w:cs="Times New Roman"/>
          <w:noProof/>
          <w:sz w:val="24"/>
          <w:szCs w:val="24"/>
        </w:rPr>
        <w:t>.2</w:t>
      </w:r>
      <w:r w:rsidRPr="00AB34FA">
        <w:rPr>
          <w:rFonts w:ascii="Times New Roman" w:hAnsi="Times New Roman" w:cs="Times New Roman"/>
          <w:noProof/>
          <w:sz w:val="24"/>
          <w:szCs w:val="24"/>
        </w:rPr>
        <w:t xml:space="preserve">: Result of </w:t>
      </w:r>
      <w:r w:rsidR="00AB34FA">
        <w:rPr>
          <w:rFonts w:ascii="Times New Roman" w:hAnsi="Times New Roman" w:cs="Times New Roman"/>
          <w:noProof/>
          <w:sz w:val="24"/>
          <w:szCs w:val="24"/>
        </w:rPr>
        <w:t xml:space="preserve">Recognition Accuracy </w:t>
      </w:r>
      <w:del w:id="981" w:author="User" w:date="2016-01-13T22:27:00Z">
        <w:r w:rsidR="00AB34FA" w:rsidDel="00F607C2">
          <w:rPr>
            <w:rFonts w:ascii="Times New Roman" w:hAnsi="Times New Roman" w:cs="Times New Roman"/>
            <w:noProof/>
            <w:sz w:val="24"/>
            <w:szCs w:val="24"/>
          </w:rPr>
          <w:delText xml:space="preserve">of </w:delText>
        </w:r>
      </w:del>
      <w:ins w:id="982" w:author="User" w:date="2016-01-13T22:27:00Z">
        <w:r w:rsidR="00F607C2">
          <w:rPr>
            <w:rFonts w:ascii="Times New Roman" w:hAnsi="Times New Roman" w:cs="Times New Roman"/>
            <w:noProof/>
            <w:sz w:val="24"/>
            <w:szCs w:val="24"/>
          </w:rPr>
          <w:t xml:space="preserve">for </w:t>
        </w:r>
      </w:ins>
      <w:r w:rsidR="00AB34FA">
        <w:rPr>
          <w:rFonts w:ascii="Times New Roman" w:hAnsi="Times New Roman" w:cs="Times New Roman"/>
          <w:noProof/>
          <w:sz w:val="24"/>
          <w:szCs w:val="24"/>
        </w:rPr>
        <w:t>3 Users</w:t>
      </w:r>
    </w:p>
    <w:tbl>
      <w:tblPr>
        <w:tblStyle w:val="TableGrid"/>
        <w:tblW w:w="0" w:type="auto"/>
        <w:jc w:val="center"/>
        <w:tblLook w:val="04A0"/>
      </w:tblPr>
      <w:tblGrid>
        <w:gridCol w:w="1036"/>
        <w:gridCol w:w="821"/>
        <w:gridCol w:w="822"/>
        <w:gridCol w:w="820"/>
        <w:gridCol w:w="820"/>
        <w:gridCol w:w="820"/>
        <w:gridCol w:w="820"/>
        <w:gridCol w:w="820"/>
        <w:gridCol w:w="821"/>
        <w:gridCol w:w="821"/>
        <w:gridCol w:w="821"/>
      </w:tblGrid>
      <w:tr w:rsidR="009713A6" w:rsidRPr="002060F0" w:rsidTr="009713A6">
        <w:trPr>
          <w:jc w:val="center"/>
        </w:trPr>
        <w:tc>
          <w:tcPr>
            <w:tcW w:w="1036" w:type="dxa"/>
          </w:tcPr>
          <w:p w:rsidR="009713A6" w:rsidRPr="00AB34FA" w:rsidRDefault="009713A6" w:rsidP="009713A6">
            <w:pPr>
              <w:jc w:val="center"/>
              <w:rPr>
                <w:rFonts w:ascii="Times New Roman" w:hAnsi="Times New Roman" w:cs="Times New Roman"/>
                <w:b/>
                <w:noProof/>
              </w:rPr>
            </w:pPr>
            <w:r>
              <w:rPr>
                <w:rFonts w:ascii="Times New Roman" w:hAnsi="Times New Roman" w:cs="Times New Roman"/>
                <w:b/>
                <w:noProof/>
              </w:rPr>
              <w:t>Trainied User</w:t>
            </w:r>
          </w:p>
        </w:tc>
        <w:tc>
          <w:tcPr>
            <w:tcW w:w="8206" w:type="dxa"/>
            <w:gridSpan w:val="10"/>
          </w:tcPr>
          <w:p w:rsidR="009713A6" w:rsidRPr="009713A6" w:rsidRDefault="009713A6" w:rsidP="009713A6">
            <w:pPr>
              <w:jc w:val="center"/>
              <w:rPr>
                <w:rFonts w:ascii="Times New Roman" w:hAnsi="Times New Roman" w:cs="Times New Roman"/>
                <w:b/>
                <w:noProof/>
              </w:rPr>
            </w:pPr>
            <w:r w:rsidRPr="009713A6">
              <w:rPr>
                <w:rFonts w:ascii="Times New Roman" w:hAnsi="Times New Roman" w:cs="Times New Roman"/>
                <w:b/>
                <w:noProof/>
              </w:rPr>
              <w:t>Matching Accuracy</w:t>
            </w:r>
          </w:p>
        </w:tc>
      </w:tr>
      <w:tr w:rsidR="009713A6" w:rsidRPr="002060F0" w:rsidTr="009713A6">
        <w:trPr>
          <w:jc w:val="center"/>
        </w:trPr>
        <w:tc>
          <w:tcPr>
            <w:tcW w:w="1036" w:type="dxa"/>
          </w:tcPr>
          <w:p w:rsidR="009713A6" w:rsidRPr="009713A6" w:rsidRDefault="009713A6" w:rsidP="009713A6">
            <w:pPr>
              <w:jc w:val="center"/>
              <w:rPr>
                <w:rFonts w:ascii="Times New Roman" w:hAnsi="Times New Roman" w:cs="Times New Roman"/>
                <w:noProof/>
              </w:rPr>
            </w:pPr>
            <w:r w:rsidRPr="009713A6">
              <w:rPr>
                <w:rFonts w:ascii="Times New Roman" w:hAnsi="Times New Roman" w:cs="Times New Roman"/>
                <w:noProof/>
              </w:rPr>
              <w:t>User_1</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1</w:t>
            </w:r>
          </w:p>
        </w:tc>
        <w:tc>
          <w:tcPr>
            <w:tcW w:w="822"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1</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1</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1</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r>
      <w:tr w:rsidR="009713A6" w:rsidRPr="002060F0" w:rsidTr="009713A6">
        <w:trPr>
          <w:jc w:val="center"/>
        </w:trPr>
        <w:tc>
          <w:tcPr>
            <w:tcW w:w="1036" w:type="dxa"/>
          </w:tcPr>
          <w:p w:rsidR="009713A6" w:rsidRPr="009713A6" w:rsidRDefault="009713A6" w:rsidP="009713A6">
            <w:pPr>
              <w:jc w:val="center"/>
              <w:rPr>
                <w:rFonts w:ascii="Times New Roman" w:hAnsi="Times New Roman" w:cs="Times New Roman"/>
                <w:noProof/>
              </w:rPr>
            </w:pPr>
            <w:r w:rsidRPr="009713A6">
              <w:rPr>
                <w:rFonts w:ascii="Times New Roman" w:hAnsi="Times New Roman" w:cs="Times New Roman"/>
                <w:noProof/>
              </w:rPr>
              <w:t>User_2</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2</w:t>
            </w:r>
          </w:p>
        </w:tc>
        <w:tc>
          <w:tcPr>
            <w:tcW w:w="822"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2</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3</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2</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2</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r>
      <w:tr w:rsidR="009713A6" w:rsidRPr="002060F0" w:rsidTr="009713A6">
        <w:trPr>
          <w:jc w:val="center"/>
        </w:trPr>
        <w:tc>
          <w:tcPr>
            <w:tcW w:w="1036" w:type="dxa"/>
          </w:tcPr>
          <w:p w:rsidR="009713A6" w:rsidRPr="009713A6" w:rsidRDefault="009713A6" w:rsidP="009713A6">
            <w:pPr>
              <w:jc w:val="center"/>
              <w:rPr>
                <w:rFonts w:ascii="Times New Roman" w:hAnsi="Times New Roman" w:cs="Times New Roman"/>
                <w:noProof/>
              </w:rPr>
            </w:pPr>
            <w:r w:rsidRPr="009713A6">
              <w:rPr>
                <w:rFonts w:ascii="Times New Roman" w:hAnsi="Times New Roman" w:cs="Times New Roman"/>
                <w:noProof/>
              </w:rPr>
              <w:t>User_3</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3</w:t>
            </w:r>
          </w:p>
        </w:tc>
        <w:tc>
          <w:tcPr>
            <w:tcW w:w="822"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3</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3</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0"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c>
          <w:tcPr>
            <w:tcW w:w="821" w:type="dxa"/>
          </w:tcPr>
          <w:p w:rsidR="009713A6" w:rsidRPr="00AB34FA" w:rsidRDefault="009713A6" w:rsidP="009713A6">
            <w:pPr>
              <w:jc w:val="center"/>
              <w:rPr>
                <w:rFonts w:ascii="Times New Roman" w:hAnsi="Times New Roman" w:cs="Times New Roman"/>
                <w:noProof/>
              </w:rPr>
            </w:pPr>
            <w:r w:rsidRPr="00AB34FA">
              <w:rPr>
                <w:rFonts w:ascii="Times New Roman" w:hAnsi="Times New Roman" w:cs="Times New Roman"/>
                <w:noProof/>
              </w:rPr>
              <w:t>X</w:t>
            </w:r>
          </w:p>
        </w:tc>
      </w:tr>
    </w:tbl>
    <w:p w:rsidR="002060F0" w:rsidRPr="002060F0" w:rsidRDefault="002060F0" w:rsidP="0005708D">
      <w:pPr>
        <w:spacing w:line="480" w:lineRule="auto"/>
        <w:jc w:val="both"/>
        <w:rPr>
          <w:rFonts w:ascii="Times New Roman" w:hAnsi="Times New Roman" w:cs="Times New Roman"/>
          <w:noProof/>
          <w:sz w:val="24"/>
          <w:szCs w:val="24"/>
        </w:rPr>
      </w:pPr>
    </w:p>
    <w:p w:rsidR="0005708D" w:rsidRDefault="009713A6" w:rsidP="00345904">
      <w:pPr>
        <w:spacing w:after="0" w:line="240" w:lineRule="auto"/>
        <w:jc w:val="center"/>
        <w:rPr>
          <w:rFonts w:ascii="Times New Roman" w:hAnsi="Times New Roman" w:cs="Times New Roman"/>
          <w:sz w:val="24"/>
          <w:szCs w:val="24"/>
        </w:rPr>
      </w:pPr>
      <w:commentRangeStart w:id="983"/>
      <w:r w:rsidRPr="009713A6">
        <w:rPr>
          <w:rFonts w:ascii="Times New Roman" w:hAnsi="Times New Roman" w:cs="Times New Roman"/>
          <w:noProof/>
          <w:sz w:val="24"/>
          <w:szCs w:val="24"/>
          <w:lang w:eastAsia="en-MY"/>
        </w:rPr>
        <w:drawing>
          <wp:inline distT="0" distB="0" distL="0" distR="0">
            <wp:extent cx="5095875" cy="3209925"/>
            <wp:effectExtent l="19050" t="0" r="9525" b="0"/>
            <wp:docPr id="99"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commentRangeEnd w:id="983"/>
      <w:r w:rsidR="00F607C2">
        <w:rPr>
          <w:rStyle w:val="CommentReference"/>
        </w:rPr>
        <w:commentReference w:id="983"/>
      </w:r>
    </w:p>
    <w:p w:rsidR="00045531" w:rsidRPr="00AB34FA" w:rsidRDefault="002060F0" w:rsidP="002060F0">
      <w:pPr>
        <w:spacing w:before="240" w:line="480" w:lineRule="auto"/>
        <w:jc w:val="center"/>
        <w:rPr>
          <w:rFonts w:ascii="Times New Roman" w:hAnsi="Times New Roman" w:cs="Times New Roman"/>
          <w:sz w:val="24"/>
          <w:szCs w:val="24"/>
        </w:rPr>
      </w:pPr>
      <w:r w:rsidRPr="00AB34FA">
        <w:rPr>
          <w:rFonts w:ascii="Times New Roman" w:hAnsi="Times New Roman" w:cs="Times New Roman"/>
          <w:sz w:val="24"/>
          <w:szCs w:val="24"/>
        </w:rPr>
        <w:t xml:space="preserve">Figure 4.8.1: </w:t>
      </w:r>
      <w:r w:rsidR="00AB34FA">
        <w:rPr>
          <w:rFonts w:ascii="Times New Roman" w:hAnsi="Times New Roman" w:cs="Times New Roman"/>
          <w:sz w:val="24"/>
          <w:szCs w:val="24"/>
        </w:rPr>
        <w:t xml:space="preserve">Recognition </w:t>
      </w:r>
      <w:del w:id="984" w:author="User" w:date="2016-01-13T22:31:00Z">
        <w:r w:rsidR="00AB34FA" w:rsidDel="00F607C2">
          <w:rPr>
            <w:rFonts w:ascii="Times New Roman" w:hAnsi="Times New Roman" w:cs="Times New Roman"/>
            <w:sz w:val="24"/>
            <w:szCs w:val="24"/>
          </w:rPr>
          <w:delText xml:space="preserve">Accuracy </w:delText>
        </w:r>
      </w:del>
      <w:ins w:id="985" w:author="User" w:date="2016-01-13T22:31:00Z">
        <w:r w:rsidR="00F607C2">
          <w:rPr>
            <w:rFonts w:ascii="Times New Roman" w:hAnsi="Times New Roman" w:cs="Times New Roman"/>
            <w:sz w:val="24"/>
            <w:szCs w:val="24"/>
          </w:rPr>
          <w:t xml:space="preserve">Possibility </w:t>
        </w:r>
      </w:ins>
      <w:r w:rsidR="00AB34FA">
        <w:rPr>
          <w:rFonts w:ascii="Times New Roman" w:hAnsi="Times New Roman" w:cs="Times New Roman"/>
          <w:sz w:val="24"/>
          <w:szCs w:val="24"/>
        </w:rPr>
        <w:t>Chart of the IRS</w:t>
      </w:r>
    </w:p>
    <w:p w:rsidR="00045531" w:rsidRDefault="00045531">
      <w:pPr>
        <w:rPr>
          <w:rFonts w:ascii="Times New Roman" w:hAnsi="Times New Roman" w:cs="Times New Roman"/>
          <w:b/>
          <w:sz w:val="24"/>
          <w:szCs w:val="24"/>
        </w:rPr>
      </w:pPr>
      <w:r>
        <w:rPr>
          <w:rFonts w:ascii="Times New Roman" w:hAnsi="Times New Roman" w:cs="Times New Roman"/>
          <w:b/>
          <w:sz w:val="24"/>
          <w:szCs w:val="24"/>
        </w:rPr>
        <w:br w:type="page"/>
      </w:r>
    </w:p>
    <w:p w:rsidR="002060F0" w:rsidRPr="00634891" w:rsidRDefault="00045531" w:rsidP="00634891">
      <w:pPr>
        <w:pStyle w:val="Heading2"/>
        <w:spacing w:before="0" w:after="240" w:line="480" w:lineRule="auto"/>
        <w:rPr>
          <w:rFonts w:ascii="Times New Roman" w:hAnsi="Times New Roman" w:cs="Times New Roman"/>
          <w:color w:val="auto"/>
          <w:sz w:val="24"/>
          <w:szCs w:val="24"/>
        </w:rPr>
      </w:pPr>
      <w:bookmarkStart w:id="986" w:name="_Toc440455526"/>
      <w:bookmarkStart w:id="987" w:name="_Toc440455961"/>
      <w:r w:rsidRPr="00634891">
        <w:rPr>
          <w:rFonts w:ascii="Times New Roman" w:hAnsi="Times New Roman" w:cs="Times New Roman"/>
          <w:color w:val="auto"/>
          <w:sz w:val="24"/>
          <w:szCs w:val="24"/>
        </w:rPr>
        <w:lastRenderedPageBreak/>
        <w:t>Chapter 5 Conclusion</w:t>
      </w:r>
      <w:bookmarkEnd w:id="986"/>
      <w:bookmarkEnd w:id="987"/>
    </w:p>
    <w:p w:rsidR="0003265E" w:rsidRPr="00634891" w:rsidRDefault="0003265E" w:rsidP="00634891">
      <w:pPr>
        <w:pStyle w:val="Heading3"/>
        <w:spacing w:before="0" w:after="240" w:line="480" w:lineRule="auto"/>
        <w:rPr>
          <w:rFonts w:ascii="Times New Roman" w:hAnsi="Times New Roman" w:cs="Times New Roman"/>
          <w:color w:val="auto"/>
          <w:sz w:val="24"/>
          <w:szCs w:val="24"/>
        </w:rPr>
      </w:pPr>
      <w:bookmarkStart w:id="988" w:name="_Toc440455527"/>
      <w:bookmarkStart w:id="989" w:name="_Toc440455962"/>
      <w:r w:rsidRPr="00634891">
        <w:rPr>
          <w:rFonts w:ascii="Times New Roman" w:hAnsi="Times New Roman" w:cs="Times New Roman"/>
          <w:color w:val="auto"/>
          <w:sz w:val="24"/>
          <w:szCs w:val="24"/>
        </w:rPr>
        <w:t>5.1 Conclusion</w:t>
      </w:r>
      <w:bookmarkEnd w:id="988"/>
      <w:bookmarkEnd w:id="989"/>
    </w:p>
    <w:p w:rsidR="00941B79" w:rsidRDefault="00941B79"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ab/>
        <w:t>In a nutshell, this work focuses on the Self Organizing Map (SOM) portion of a complete IRS system. The six sub-blocks of SOM are Neuron Initialization Block, Hidden Layer Block, Weight Optimization Block, Iteration-Check Block, Voting System Block and On-Chip Training Block have been design</w:t>
      </w:r>
      <w:ins w:id="990" w:author="User" w:date="2016-01-13T22:33:00Z">
        <w:r w:rsidR="00CC6D38">
          <w:rPr>
            <w:rFonts w:ascii="Times New Roman" w:hAnsi="Times New Roman" w:cs="Times New Roman"/>
            <w:sz w:val="24"/>
            <w:szCs w:val="24"/>
          </w:rPr>
          <w:t>ed</w:t>
        </w:r>
      </w:ins>
      <w:r>
        <w:rPr>
          <w:rFonts w:ascii="Times New Roman" w:hAnsi="Times New Roman" w:cs="Times New Roman"/>
          <w:sz w:val="24"/>
          <w:szCs w:val="24"/>
        </w:rPr>
        <w:t xml:space="preserve"> </w:t>
      </w:r>
      <w:del w:id="991" w:author="User" w:date="2016-01-13T22:33:00Z">
        <w:r w:rsidDel="00CC6D38">
          <w:rPr>
            <w:rFonts w:ascii="Times New Roman" w:hAnsi="Times New Roman" w:cs="Times New Roman"/>
            <w:sz w:val="24"/>
            <w:szCs w:val="24"/>
          </w:rPr>
          <w:delText xml:space="preserve">and </w:delText>
        </w:r>
      </w:del>
      <w:ins w:id="992" w:author="User" w:date="2016-01-13T22:33:00Z">
        <w:r w:rsidR="00CC6D38">
          <w:rPr>
            <w:rFonts w:ascii="Times New Roman" w:hAnsi="Times New Roman" w:cs="Times New Roman"/>
            <w:sz w:val="24"/>
            <w:szCs w:val="24"/>
          </w:rPr>
          <w:t xml:space="preserve">, </w:t>
        </w:r>
      </w:ins>
      <w:r>
        <w:rPr>
          <w:rFonts w:ascii="Times New Roman" w:hAnsi="Times New Roman" w:cs="Times New Roman"/>
          <w:sz w:val="24"/>
          <w:szCs w:val="24"/>
        </w:rPr>
        <w:t xml:space="preserve">integrated and verified using Verilog HDL based test-bench in Mentor-Graphics </w:t>
      </w:r>
      <w:del w:id="993" w:author="User" w:date="2016-01-13T22:33:00Z">
        <w:r w:rsidDel="00CC6D38">
          <w:rPr>
            <w:rFonts w:ascii="Times New Roman" w:hAnsi="Times New Roman" w:cs="Times New Roman"/>
            <w:sz w:val="24"/>
            <w:szCs w:val="24"/>
          </w:rPr>
          <w:delText xml:space="preserve">Environment </w:delText>
        </w:r>
      </w:del>
      <w:ins w:id="994" w:author="User" w:date="2016-01-13T22:33:00Z">
        <w:r w:rsidR="00CC6D38">
          <w:rPr>
            <w:rFonts w:ascii="Times New Roman" w:hAnsi="Times New Roman" w:cs="Times New Roman"/>
            <w:sz w:val="24"/>
            <w:szCs w:val="24"/>
          </w:rPr>
          <w:t xml:space="preserve">environment </w:t>
        </w:r>
      </w:ins>
      <w:r>
        <w:rPr>
          <w:rFonts w:ascii="Times New Roman" w:hAnsi="Times New Roman" w:cs="Times New Roman"/>
          <w:sz w:val="24"/>
          <w:szCs w:val="24"/>
        </w:rPr>
        <w:t>and downloaded on a Altera Cyclone II FPGA DE2 board for hardware verification purposes. The main aim of this project is to improve the recognition accuracy and speed. The Voting System Block is the proposed block to increase the accuracy by receiving 3 different updatedNetwork array</w:t>
      </w:r>
      <w:ins w:id="995" w:author="User" w:date="2016-01-13T22:34:00Z">
        <w:r w:rsidR="00CC6D38">
          <w:rPr>
            <w:rFonts w:ascii="Times New Roman" w:hAnsi="Times New Roman" w:cs="Times New Roman"/>
            <w:sz w:val="24"/>
            <w:szCs w:val="24"/>
          </w:rPr>
          <w:t>s</w:t>
        </w:r>
      </w:ins>
      <w:r>
        <w:rPr>
          <w:rFonts w:ascii="Times New Roman" w:hAnsi="Times New Roman" w:cs="Times New Roman"/>
          <w:sz w:val="24"/>
          <w:szCs w:val="24"/>
        </w:rPr>
        <w:t xml:space="preserve"> from 3 different starting point</w:t>
      </w:r>
      <w:ins w:id="996" w:author="User" w:date="2016-01-13T22:34:00Z">
        <w:r w:rsidR="00CC6D38">
          <w:rPr>
            <w:rFonts w:ascii="Times New Roman" w:hAnsi="Times New Roman" w:cs="Times New Roman"/>
            <w:sz w:val="24"/>
            <w:szCs w:val="24"/>
          </w:rPr>
          <w:t>s</w:t>
        </w:r>
      </w:ins>
      <w:r>
        <w:rPr>
          <w:rFonts w:ascii="Times New Roman" w:hAnsi="Times New Roman" w:cs="Times New Roman"/>
          <w:sz w:val="24"/>
          <w:szCs w:val="24"/>
        </w:rPr>
        <w:t xml:space="preserve">. Other than that, the iris data of each </w:t>
      </w:r>
      <w:del w:id="997" w:author="User" w:date="2016-01-13T22:34:00Z">
        <w:r w:rsidDel="00CC6D38">
          <w:rPr>
            <w:rFonts w:ascii="Times New Roman" w:hAnsi="Times New Roman" w:cs="Times New Roman"/>
            <w:sz w:val="24"/>
            <w:szCs w:val="24"/>
          </w:rPr>
          <w:delText xml:space="preserve">users </w:delText>
        </w:r>
      </w:del>
      <w:ins w:id="998" w:author="User" w:date="2016-01-13T22:34:00Z">
        <w:r w:rsidR="00CC6D38">
          <w:rPr>
            <w:rFonts w:ascii="Times New Roman" w:hAnsi="Times New Roman" w:cs="Times New Roman"/>
            <w:sz w:val="24"/>
            <w:szCs w:val="24"/>
          </w:rPr>
          <w:t>user</w:t>
        </w:r>
      </w:ins>
      <w:del w:id="999" w:author="User" w:date="2016-01-13T22:34:00Z">
        <w:r w:rsidDel="00CC6D38">
          <w:rPr>
            <w:rFonts w:ascii="Times New Roman" w:hAnsi="Times New Roman" w:cs="Times New Roman"/>
            <w:sz w:val="24"/>
            <w:szCs w:val="24"/>
          </w:rPr>
          <w:delText xml:space="preserve">will be </w:delText>
        </w:r>
      </w:del>
      <w:ins w:id="1000" w:author="User" w:date="2016-01-13T22:34:00Z">
        <w:r w:rsidR="00CC6D38">
          <w:rPr>
            <w:rFonts w:ascii="Times New Roman" w:hAnsi="Times New Roman" w:cs="Times New Roman"/>
            <w:sz w:val="24"/>
            <w:szCs w:val="24"/>
          </w:rPr>
          <w:t xml:space="preserve"> has been </w:t>
        </w:r>
      </w:ins>
      <w:r>
        <w:rPr>
          <w:rFonts w:ascii="Times New Roman" w:hAnsi="Times New Roman" w:cs="Times New Roman"/>
          <w:sz w:val="24"/>
          <w:szCs w:val="24"/>
        </w:rPr>
        <w:t xml:space="preserve">captured and stored </w:t>
      </w:r>
      <w:ins w:id="1001" w:author="User" w:date="2016-01-13T22:34:00Z">
        <w:r w:rsidR="00CC6D38">
          <w:rPr>
            <w:rFonts w:ascii="Times New Roman" w:hAnsi="Times New Roman" w:cs="Times New Roman"/>
            <w:sz w:val="24"/>
            <w:szCs w:val="24"/>
          </w:rPr>
          <w:t xml:space="preserve">as </w:t>
        </w:r>
      </w:ins>
      <w:r>
        <w:rPr>
          <w:rFonts w:ascii="Times New Roman" w:hAnsi="Times New Roman" w:cs="Times New Roman"/>
          <w:sz w:val="24"/>
          <w:szCs w:val="24"/>
        </w:rPr>
        <w:t xml:space="preserve">3 </w:t>
      </w:r>
      <w:ins w:id="1002" w:author="User" w:date="2016-01-13T22:34:00Z">
        <w:r w:rsidR="00CC6D38">
          <w:rPr>
            <w:rFonts w:ascii="Times New Roman" w:hAnsi="Times New Roman" w:cs="Times New Roman"/>
            <w:sz w:val="24"/>
            <w:szCs w:val="24"/>
          </w:rPr>
          <w:t xml:space="preserve">separate </w:t>
        </w:r>
      </w:ins>
      <w:r>
        <w:rPr>
          <w:rFonts w:ascii="Times New Roman" w:hAnsi="Times New Roman" w:cs="Times New Roman"/>
          <w:sz w:val="24"/>
          <w:szCs w:val="24"/>
        </w:rPr>
        <w:t>set</w:t>
      </w:r>
      <w:ins w:id="1003" w:author="User" w:date="2016-01-13T22:35:00Z">
        <w:r w:rsidR="00CC6D38">
          <w:rPr>
            <w:rFonts w:ascii="Times New Roman" w:hAnsi="Times New Roman" w:cs="Times New Roman"/>
            <w:sz w:val="24"/>
            <w:szCs w:val="24"/>
          </w:rPr>
          <w:t>s</w:t>
        </w:r>
      </w:ins>
      <w:r>
        <w:rPr>
          <w:rFonts w:ascii="Times New Roman" w:hAnsi="Times New Roman" w:cs="Times New Roman"/>
          <w:sz w:val="24"/>
          <w:szCs w:val="24"/>
        </w:rPr>
        <w:t xml:space="preserve"> of data </w:t>
      </w:r>
      <w:del w:id="1004" w:author="User" w:date="2016-01-13T22:35:00Z">
        <w:r w:rsidDel="00CC6D38">
          <w:rPr>
            <w:rFonts w:ascii="Times New Roman" w:hAnsi="Times New Roman" w:cs="Times New Roman"/>
            <w:sz w:val="24"/>
            <w:szCs w:val="24"/>
          </w:rPr>
          <w:delText xml:space="preserve">into </w:delText>
        </w:r>
      </w:del>
      <w:ins w:id="1005" w:author="User" w:date="2016-01-13T22:35:00Z">
        <w:r w:rsidR="00CC6D38">
          <w:rPr>
            <w:rFonts w:ascii="Times New Roman" w:hAnsi="Times New Roman" w:cs="Times New Roman"/>
            <w:sz w:val="24"/>
            <w:szCs w:val="24"/>
          </w:rPr>
          <w:t xml:space="preserve">in </w:t>
        </w:r>
      </w:ins>
      <w:r>
        <w:rPr>
          <w:rFonts w:ascii="Times New Roman" w:hAnsi="Times New Roman" w:cs="Times New Roman"/>
          <w:sz w:val="24"/>
          <w:szCs w:val="24"/>
        </w:rPr>
        <w:t>the database</w:t>
      </w:r>
      <w:del w:id="1006" w:author="User" w:date="2016-01-13T22:35:00Z">
        <w:r w:rsidDel="00CC6D38">
          <w:rPr>
            <w:rFonts w:ascii="Times New Roman" w:hAnsi="Times New Roman" w:cs="Times New Roman"/>
            <w:sz w:val="24"/>
            <w:szCs w:val="24"/>
          </w:rPr>
          <w:delText>, so in the recognition stage the iris matched 1 of it will be successfully</w:delText>
        </w:r>
      </w:del>
      <w:ins w:id="1007" w:author="User" w:date="2016-01-13T22:35:00Z">
        <w:r w:rsidR="00CC6D38">
          <w:rPr>
            <w:rFonts w:ascii="Times New Roman" w:hAnsi="Times New Roman" w:cs="Times New Roman"/>
            <w:sz w:val="24"/>
            <w:szCs w:val="24"/>
          </w:rPr>
          <w:t>to increase recognition accuracy</w:t>
        </w:r>
      </w:ins>
      <w:r>
        <w:rPr>
          <w:rFonts w:ascii="Times New Roman" w:hAnsi="Times New Roman" w:cs="Times New Roman"/>
          <w:sz w:val="24"/>
          <w:szCs w:val="24"/>
        </w:rPr>
        <w:t>.</w:t>
      </w:r>
      <w:ins w:id="1008" w:author="User" w:date="2016-01-13T22:37:00Z">
        <w:r w:rsidR="00CC6D38">
          <w:rPr>
            <w:rFonts w:ascii="Times New Roman" w:hAnsi="Times New Roman" w:cs="Times New Roman"/>
            <w:sz w:val="24"/>
            <w:szCs w:val="24"/>
          </w:rPr>
          <w:t xml:space="preserve"> The proposed SOM with voting system in this work achieves </w:t>
        </w:r>
      </w:ins>
      <w:ins w:id="1009" w:author="User" w:date="2016-01-13T22:38:00Z">
        <w:r w:rsidR="00CC6D38" w:rsidRPr="001D605F">
          <w:rPr>
            <w:rFonts w:ascii="Times New Roman" w:hAnsi="Times New Roman" w:cs="Times New Roman"/>
            <w:sz w:val="24"/>
            <w:szCs w:val="24"/>
          </w:rPr>
          <w:t xml:space="preserve">a recognition accuracy of </w:t>
        </w:r>
        <w:r w:rsidR="00CC6D38">
          <w:rPr>
            <w:rFonts w:ascii="Times New Roman" w:hAnsi="Times New Roman" w:cs="Times New Roman"/>
            <w:sz w:val="24"/>
            <w:szCs w:val="24"/>
          </w:rPr>
          <w:t>94</w:t>
        </w:r>
        <w:r w:rsidR="00CC6D38" w:rsidRPr="001D605F">
          <w:rPr>
            <w:rFonts w:ascii="Times New Roman" w:hAnsi="Times New Roman" w:cs="Times New Roman"/>
            <w:sz w:val="24"/>
            <w:szCs w:val="24"/>
          </w:rPr>
          <w:t xml:space="preserve">% and a recognition speed of </w:t>
        </w:r>
        <w:r w:rsidR="00CC6D38">
          <w:rPr>
            <w:rFonts w:ascii="Times New Roman" w:hAnsi="Times New Roman" w:cs="Times New Roman"/>
            <w:sz w:val="24"/>
            <w:szCs w:val="24"/>
          </w:rPr>
          <w:t>1-2</w:t>
        </w:r>
        <w:r w:rsidR="00CC6D38" w:rsidRPr="001D605F">
          <w:rPr>
            <w:rFonts w:ascii="Times New Roman" w:hAnsi="Times New Roman" w:cs="Times New Roman"/>
            <w:sz w:val="24"/>
            <w:szCs w:val="24"/>
          </w:rPr>
          <w:t xml:space="preserve"> second</w:t>
        </w:r>
        <w:r w:rsidR="00CC6D38">
          <w:rPr>
            <w:rFonts w:ascii="Times New Roman" w:hAnsi="Times New Roman" w:cs="Times New Roman"/>
            <w:sz w:val="24"/>
            <w:szCs w:val="24"/>
          </w:rPr>
          <w:t>s</w:t>
        </w:r>
      </w:ins>
      <w:ins w:id="1010" w:author="User" w:date="2016-01-13T22:39:00Z">
        <w:r w:rsidR="00CC6D38">
          <w:rPr>
            <w:rFonts w:ascii="Times New Roman" w:hAnsi="Times New Roman" w:cs="Times New Roman"/>
            <w:sz w:val="24"/>
            <w:szCs w:val="24"/>
          </w:rPr>
          <w:t>.</w:t>
        </w:r>
      </w:ins>
      <w:r>
        <w:rPr>
          <w:rFonts w:ascii="Times New Roman" w:hAnsi="Times New Roman" w:cs="Times New Roman"/>
          <w:sz w:val="24"/>
          <w:szCs w:val="24"/>
        </w:rPr>
        <w:t xml:space="preserve"> </w:t>
      </w:r>
      <w:del w:id="1011" w:author="User" w:date="2016-01-13T22:36:00Z">
        <w:r w:rsidDel="00CC6D38">
          <w:rPr>
            <w:rFonts w:ascii="Times New Roman" w:hAnsi="Times New Roman" w:cs="Times New Roman"/>
            <w:sz w:val="24"/>
            <w:szCs w:val="24"/>
          </w:rPr>
          <w:delText>This type of</w:delText>
        </w:r>
      </w:del>
      <w:ins w:id="1012" w:author="User" w:date="2016-01-13T22:40:00Z">
        <w:r w:rsidR="00536521">
          <w:rPr>
            <w:rFonts w:ascii="Times New Roman" w:hAnsi="Times New Roman" w:cs="Times New Roman"/>
            <w:sz w:val="24"/>
            <w:szCs w:val="24"/>
          </w:rPr>
          <w:t xml:space="preserve"> </w:t>
        </w:r>
      </w:ins>
      <w:ins w:id="1013" w:author="User" w:date="2016-01-13T22:36:00Z">
        <w:r w:rsidR="00CC6D38">
          <w:rPr>
            <w:rFonts w:ascii="Times New Roman" w:hAnsi="Times New Roman" w:cs="Times New Roman"/>
            <w:sz w:val="24"/>
            <w:szCs w:val="24"/>
          </w:rPr>
          <w:t>Such</w:t>
        </w:r>
      </w:ins>
      <w:r>
        <w:rPr>
          <w:rFonts w:ascii="Times New Roman" w:hAnsi="Times New Roman" w:cs="Times New Roman"/>
          <w:sz w:val="24"/>
          <w:szCs w:val="24"/>
        </w:rPr>
        <w:t xml:space="preserve"> low cost IRS is able to </w:t>
      </w:r>
      <w:ins w:id="1014" w:author="User" w:date="2016-01-13T22:35:00Z">
        <w:r w:rsidR="00CC6D38">
          <w:rPr>
            <w:rFonts w:ascii="Times New Roman" w:hAnsi="Times New Roman" w:cs="Times New Roman"/>
            <w:sz w:val="24"/>
            <w:szCs w:val="24"/>
          </w:rPr>
          <w:t xml:space="preserve">be </w:t>
        </w:r>
      </w:ins>
      <w:r>
        <w:rPr>
          <w:rFonts w:ascii="Times New Roman" w:hAnsi="Times New Roman" w:cs="Times New Roman"/>
          <w:sz w:val="24"/>
          <w:szCs w:val="24"/>
        </w:rPr>
        <w:t xml:space="preserve">applied in </w:t>
      </w:r>
      <w:del w:id="1015" w:author="User" w:date="2016-01-13T22:36:00Z">
        <w:r w:rsidDel="00CC6D38">
          <w:rPr>
            <w:rFonts w:ascii="Times New Roman" w:hAnsi="Times New Roman" w:cs="Times New Roman"/>
            <w:sz w:val="24"/>
            <w:szCs w:val="24"/>
          </w:rPr>
          <w:delText xml:space="preserve">housing </w:delText>
        </w:r>
      </w:del>
      <w:ins w:id="1016" w:author="User" w:date="2016-01-13T22:36:00Z">
        <w:r w:rsidR="00CC6D38">
          <w:rPr>
            <w:rFonts w:ascii="Times New Roman" w:hAnsi="Times New Roman" w:cs="Times New Roman"/>
            <w:sz w:val="24"/>
            <w:szCs w:val="24"/>
          </w:rPr>
          <w:t xml:space="preserve">common households </w:t>
        </w:r>
      </w:ins>
      <w:r>
        <w:rPr>
          <w:rFonts w:ascii="Times New Roman" w:hAnsi="Times New Roman" w:cs="Times New Roman"/>
          <w:sz w:val="24"/>
          <w:szCs w:val="24"/>
        </w:rPr>
        <w:t>for security augmentation purposes.</w:t>
      </w:r>
    </w:p>
    <w:p w:rsidR="0003265E" w:rsidRPr="00634891" w:rsidRDefault="0003265E" w:rsidP="00634891">
      <w:pPr>
        <w:pStyle w:val="Heading3"/>
        <w:spacing w:before="0" w:after="240" w:line="480" w:lineRule="auto"/>
        <w:rPr>
          <w:rFonts w:ascii="Times New Roman" w:hAnsi="Times New Roman" w:cs="Times New Roman"/>
          <w:color w:val="auto"/>
          <w:sz w:val="24"/>
          <w:szCs w:val="24"/>
        </w:rPr>
      </w:pPr>
      <w:bookmarkStart w:id="1017" w:name="_Toc440455528"/>
      <w:bookmarkStart w:id="1018" w:name="_Toc440455963"/>
      <w:r w:rsidRPr="00634891">
        <w:rPr>
          <w:rFonts w:ascii="Times New Roman" w:hAnsi="Times New Roman" w:cs="Times New Roman"/>
          <w:color w:val="auto"/>
          <w:sz w:val="24"/>
          <w:szCs w:val="24"/>
        </w:rPr>
        <w:t>5.1 Future Development</w:t>
      </w:r>
      <w:bookmarkEnd w:id="1017"/>
      <w:bookmarkEnd w:id="1018"/>
    </w:p>
    <w:p w:rsidR="00045531" w:rsidRDefault="00141618" w:rsidP="00634891">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In the future, there are several improvement</w:t>
      </w:r>
      <w:ins w:id="1019" w:author="User" w:date="2016-01-13T22:41:00Z">
        <w:r w:rsidR="00320D5E">
          <w:rPr>
            <w:rFonts w:ascii="Times New Roman" w:hAnsi="Times New Roman" w:cs="Times New Roman"/>
            <w:sz w:val="24"/>
            <w:szCs w:val="24"/>
          </w:rPr>
          <w:t>s</w:t>
        </w:r>
      </w:ins>
      <w:r>
        <w:rPr>
          <w:rFonts w:ascii="Times New Roman" w:hAnsi="Times New Roman" w:cs="Times New Roman"/>
          <w:sz w:val="24"/>
          <w:szCs w:val="24"/>
        </w:rPr>
        <w:t xml:space="preserve"> </w:t>
      </w:r>
      <w:ins w:id="1020" w:author="User" w:date="2016-01-13T22:41:00Z">
        <w:r w:rsidR="00320D5E">
          <w:rPr>
            <w:rFonts w:ascii="Times New Roman" w:hAnsi="Times New Roman" w:cs="Times New Roman"/>
            <w:sz w:val="24"/>
            <w:szCs w:val="24"/>
          </w:rPr>
          <w:t xml:space="preserve">that can be performed </w:t>
        </w:r>
      </w:ins>
      <w:r>
        <w:rPr>
          <w:rFonts w:ascii="Times New Roman" w:hAnsi="Times New Roman" w:cs="Times New Roman"/>
          <w:sz w:val="24"/>
          <w:szCs w:val="24"/>
        </w:rPr>
        <w:t>on the accuracy and speed</w:t>
      </w:r>
      <w:ins w:id="1021" w:author="User" w:date="2016-01-13T22:41:00Z">
        <w:r w:rsidR="00320D5E">
          <w:rPr>
            <w:rFonts w:ascii="Times New Roman" w:hAnsi="Times New Roman" w:cs="Times New Roman"/>
            <w:sz w:val="24"/>
            <w:szCs w:val="24"/>
          </w:rPr>
          <w:t xml:space="preserve"> of the IRS</w:t>
        </w:r>
      </w:ins>
      <w:r>
        <w:rPr>
          <w:rFonts w:ascii="Times New Roman" w:hAnsi="Times New Roman" w:cs="Times New Roman"/>
          <w:sz w:val="24"/>
          <w:szCs w:val="24"/>
        </w:rPr>
        <w:t xml:space="preserve">. The first suggestion is to </w:t>
      </w:r>
      <w:r w:rsidR="00293B14">
        <w:rPr>
          <w:rFonts w:ascii="Times New Roman" w:hAnsi="Times New Roman" w:cs="Times New Roman"/>
          <w:sz w:val="24"/>
          <w:szCs w:val="24"/>
        </w:rPr>
        <w:t>replace the camera lens to infrared lens and auto focus features to enhance the environment</w:t>
      </w:r>
      <w:ins w:id="1022" w:author="User" w:date="2016-01-13T22:42:00Z">
        <w:r w:rsidR="00320D5E">
          <w:rPr>
            <w:rFonts w:ascii="Times New Roman" w:hAnsi="Times New Roman" w:cs="Times New Roman"/>
            <w:sz w:val="24"/>
            <w:szCs w:val="24"/>
          </w:rPr>
          <w:t>al</w:t>
        </w:r>
      </w:ins>
      <w:r w:rsidR="00293B14">
        <w:rPr>
          <w:rFonts w:ascii="Times New Roman" w:hAnsi="Times New Roman" w:cs="Times New Roman"/>
          <w:sz w:val="24"/>
          <w:szCs w:val="24"/>
        </w:rPr>
        <w:t xml:space="preserve"> light</w:t>
      </w:r>
      <w:ins w:id="1023" w:author="User" w:date="2016-01-13T22:42:00Z">
        <w:r w:rsidR="00320D5E">
          <w:rPr>
            <w:rFonts w:ascii="Times New Roman" w:hAnsi="Times New Roman" w:cs="Times New Roman"/>
            <w:sz w:val="24"/>
            <w:szCs w:val="24"/>
          </w:rPr>
          <w:t>ing</w:t>
        </w:r>
      </w:ins>
      <w:r w:rsidR="00293B14">
        <w:rPr>
          <w:rFonts w:ascii="Times New Roman" w:hAnsi="Times New Roman" w:cs="Times New Roman"/>
          <w:sz w:val="24"/>
          <w:szCs w:val="24"/>
        </w:rPr>
        <w:t xml:space="preserve"> issues. Other than that, before </w:t>
      </w:r>
      <w:del w:id="1024" w:author="User" w:date="2016-01-13T22:42:00Z">
        <w:r w:rsidR="00293B14" w:rsidDel="00320D5E">
          <w:rPr>
            <w:rFonts w:ascii="Times New Roman" w:hAnsi="Times New Roman" w:cs="Times New Roman"/>
            <w:sz w:val="24"/>
            <w:szCs w:val="24"/>
          </w:rPr>
          <w:delText>entering to the</w:delText>
        </w:r>
      </w:del>
      <w:ins w:id="1025" w:author="User" w:date="2016-01-13T22:42:00Z">
        <w:r w:rsidR="00320D5E">
          <w:rPr>
            <w:rFonts w:ascii="Times New Roman" w:hAnsi="Times New Roman" w:cs="Times New Roman"/>
            <w:sz w:val="24"/>
            <w:szCs w:val="24"/>
          </w:rPr>
          <w:t>performing</w:t>
        </w:r>
      </w:ins>
      <w:r w:rsidR="00293B14">
        <w:rPr>
          <w:rFonts w:ascii="Times New Roman" w:hAnsi="Times New Roman" w:cs="Times New Roman"/>
          <w:sz w:val="24"/>
          <w:szCs w:val="24"/>
        </w:rPr>
        <w:t xml:space="preserve"> compression </w:t>
      </w:r>
      <w:del w:id="1026" w:author="User" w:date="2016-01-13T22:43:00Z">
        <w:r w:rsidR="00293B14" w:rsidDel="00320D5E">
          <w:rPr>
            <w:rFonts w:ascii="Times New Roman" w:hAnsi="Times New Roman" w:cs="Times New Roman"/>
            <w:sz w:val="24"/>
            <w:szCs w:val="24"/>
          </w:rPr>
          <w:delText xml:space="preserve">can be add </w:delText>
        </w:r>
      </w:del>
      <w:r w:rsidR="00293B14">
        <w:rPr>
          <w:rFonts w:ascii="Times New Roman" w:hAnsi="Times New Roman" w:cs="Times New Roman"/>
          <w:sz w:val="24"/>
          <w:szCs w:val="24"/>
        </w:rPr>
        <w:t>enhancement on the grayscale value</w:t>
      </w:r>
      <w:ins w:id="1027" w:author="User" w:date="2016-01-13T22:43:00Z">
        <w:r w:rsidR="00320D5E">
          <w:rPr>
            <w:rFonts w:ascii="Times New Roman" w:hAnsi="Times New Roman" w:cs="Times New Roman"/>
            <w:sz w:val="24"/>
            <w:szCs w:val="24"/>
          </w:rPr>
          <w:t>s can be made</w:t>
        </w:r>
      </w:ins>
      <w:r w:rsidR="00E41084">
        <w:rPr>
          <w:rFonts w:ascii="Times New Roman" w:hAnsi="Times New Roman" w:cs="Times New Roman"/>
          <w:sz w:val="24"/>
          <w:szCs w:val="24"/>
        </w:rPr>
        <w:t xml:space="preserve"> to increase </w:t>
      </w:r>
      <w:del w:id="1028" w:author="User" w:date="2016-01-13T22:44:00Z">
        <w:r w:rsidR="00E41084" w:rsidDel="00206D50">
          <w:rPr>
            <w:rFonts w:ascii="Times New Roman" w:hAnsi="Times New Roman" w:cs="Times New Roman"/>
            <w:sz w:val="24"/>
            <w:szCs w:val="24"/>
          </w:rPr>
          <w:delText xml:space="preserve">the </w:delText>
        </w:r>
      </w:del>
      <w:ins w:id="1029" w:author="User" w:date="2016-01-13T22:44:00Z">
        <w:r w:rsidR="00206D50">
          <w:rPr>
            <w:rFonts w:ascii="Times New Roman" w:hAnsi="Times New Roman" w:cs="Times New Roman"/>
            <w:sz w:val="24"/>
            <w:szCs w:val="24"/>
          </w:rPr>
          <w:t xml:space="preserve"> pattern </w:t>
        </w:r>
      </w:ins>
      <w:r w:rsidR="00E41084">
        <w:rPr>
          <w:rFonts w:ascii="Times New Roman" w:hAnsi="Times New Roman" w:cs="Times New Roman"/>
          <w:sz w:val="24"/>
          <w:szCs w:val="24"/>
        </w:rPr>
        <w:t>accuracy</w:t>
      </w:r>
      <w:r w:rsidR="00293B14">
        <w:rPr>
          <w:rFonts w:ascii="Times New Roman" w:hAnsi="Times New Roman" w:cs="Times New Roman"/>
          <w:sz w:val="24"/>
          <w:szCs w:val="24"/>
        </w:rPr>
        <w:t xml:space="preserve">. Lastly, the recognition </w:t>
      </w:r>
      <w:del w:id="1030" w:author="User" w:date="2016-01-13T22:44:00Z">
        <w:r w:rsidR="00293B14" w:rsidDel="00206D50">
          <w:rPr>
            <w:rFonts w:ascii="Times New Roman" w:hAnsi="Times New Roman" w:cs="Times New Roman"/>
            <w:sz w:val="24"/>
            <w:szCs w:val="24"/>
          </w:rPr>
          <w:delText xml:space="preserve">part </w:delText>
        </w:r>
      </w:del>
      <w:ins w:id="1031" w:author="User" w:date="2016-01-13T22:44:00Z">
        <w:r w:rsidR="00206D50">
          <w:rPr>
            <w:rFonts w:ascii="Times New Roman" w:hAnsi="Times New Roman" w:cs="Times New Roman"/>
            <w:sz w:val="24"/>
            <w:szCs w:val="24"/>
          </w:rPr>
          <w:t>section</w:t>
        </w:r>
        <w:r w:rsidR="00206D50">
          <w:rPr>
            <w:rFonts w:ascii="Times New Roman" w:hAnsi="Times New Roman" w:cs="Times New Roman"/>
            <w:sz w:val="24"/>
            <w:szCs w:val="24"/>
          </w:rPr>
          <w:t xml:space="preserve"> </w:t>
        </w:r>
      </w:ins>
      <w:r w:rsidR="00293B14">
        <w:rPr>
          <w:rFonts w:ascii="Times New Roman" w:hAnsi="Times New Roman" w:cs="Times New Roman"/>
          <w:sz w:val="24"/>
          <w:szCs w:val="24"/>
        </w:rPr>
        <w:t xml:space="preserve">can be </w:t>
      </w:r>
      <w:del w:id="1032" w:author="User" w:date="2016-01-13T22:44:00Z">
        <w:r w:rsidR="00293B14" w:rsidDel="00206D50">
          <w:rPr>
            <w:rFonts w:ascii="Times New Roman" w:hAnsi="Times New Roman" w:cs="Times New Roman"/>
            <w:sz w:val="24"/>
            <w:szCs w:val="24"/>
          </w:rPr>
          <w:delText xml:space="preserve">added </w:delText>
        </w:r>
      </w:del>
      <w:ins w:id="1033" w:author="User" w:date="2016-01-13T22:44:00Z">
        <w:r w:rsidR="00206D50">
          <w:rPr>
            <w:rFonts w:ascii="Times New Roman" w:hAnsi="Times New Roman" w:cs="Times New Roman"/>
            <w:sz w:val="24"/>
            <w:szCs w:val="24"/>
          </w:rPr>
          <w:t>be enhanced with</w:t>
        </w:r>
        <w:r w:rsidR="00206D50">
          <w:rPr>
            <w:rFonts w:ascii="Times New Roman" w:hAnsi="Times New Roman" w:cs="Times New Roman"/>
            <w:sz w:val="24"/>
            <w:szCs w:val="24"/>
          </w:rPr>
          <w:t xml:space="preserve"> </w:t>
        </w:r>
      </w:ins>
      <w:r w:rsidR="00293B14">
        <w:rPr>
          <w:rFonts w:ascii="Times New Roman" w:hAnsi="Times New Roman" w:cs="Times New Roman"/>
          <w:sz w:val="24"/>
          <w:szCs w:val="24"/>
        </w:rPr>
        <w:t xml:space="preserve">2 or more </w:t>
      </w:r>
      <w:ins w:id="1034" w:author="User" w:date="2016-01-13T22:44:00Z">
        <w:r w:rsidR="00206D50">
          <w:rPr>
            <w:rFonts w:ascii="Times New Roman" w:hAnsi="Times New Roman" w:cs="Times New Roman"/>
            <w:sz w:val="24"/>
            <w:szCs w:val="24"/>
          </w:rPr>
          <w:t xml:space="preserve">additional </w:t>
        </w:r>
      </w:ins>
      <w:r w:rsidR="00293B14">
        <w:rPr>
          <w:rFonts w:ascii="Times New Roman" w:hAnsi="Times New Roman" w:cs="Times New Roman"/>
          <w:sz w:val="24"/>
          <w:szCs w:val="24"/>
        </w:rPr>
        <w:t>algorithm to start the voting system instead of using the same algorithm with different starting point</w:t>
      </w:r>
      <w:ins w:id="1035" w:author="User" w:date="2016-01-13T22:45:00Z">
        <w:r w:rsidR="00206D50">
          <w:rPr>
            <w:rFonts w:ascii="Times New Roman" w:hAnsi="Times New Roman" w:cs="Times New Roman"/>
            <w:sz w:val="24"/>
            <w:szCs w:val="24"/>
          </w:rPr>
          <w:t>s</w:t>
        </w:r>
      </w:ins>
      <w:r w:rsidR="00293B14">
        <w:rPr>
          <w:rFonts w:ascii="Times New Roman" w:hAnsi="Times New Roman" w:cs="Times New Roman"/>
          <w:sz w:val="24"/>
          <w:szCs w:val="24"/>
        </w:rPr>
        <w:t>.</w:t>
      </w:r>
    </w:p>
    <w:p w:rsidR="00045531" w:rsidRPr="00634891" w:rsidRDefault="00045531" w:rsidP="00634891">
      <w:pPr>
        <w:pStyle w:val="Heading2"/>
        <w:spacing w:before="0" w:after="240" w:line="480" w:lineRule="auto"/>
        <w:rPr>
          <w:rFonts w:ascii="Times New Roman" w:hAnsi="Times New Roman" w:cs="Times New Roman"/>
          <w:color w:val="auto"/>
          <w:sz w:val="24"/>
          <w:szCs w:val="24"/>
        </w:rPr>
      </w:pPr>
      <w:bookmarkStart w:id="1036" w:name="_Toc440455529"/>
      <w:bookmarkStart w:id="1037" w:name="_Toc440455964"/>
      <w:r w:rsidRPr="00634891">
        <w:rPr>
          <w:rFonts w:ascii="Times New Roman" w:hAnsi="Times New Roman" w:cs="Times New Roman"/>
          <w:color w:val="auto"/>
          <w:sz w:val="24"/>
          <w:szCs w:val="24"/>
        </w:rPr>
        <w:lastRenderedPageBreak/>
        <w:t>Reference</w:t>
      </w:r>
      <w:bookmarkEnd w:id="1036"/>
      <w:bookmarkEnd w:id="1037"/>
    </w:p>
    <w:p w:rsidR="00C822FB" w:rsidRPr="00C12147" w:rsidRDefault="00433301" w:rsidP="00634891">
      <w:pPr>
        <w:pStyle w:val="ListParagraph"/>
        <w:numPr>
          <w:ilvl w:val="0"/>
          <w:numId w:val="1"/>
        </w:numPr>
        <w:spacing w:after="240" w:line="240" w:lineRule="auto"/>
        <w:jc w:val="both"/>
        <w:rPr>
          <w:rFonts w:ascii="Times New Roman" w:hAnsi="Times New Roman" w:cs="Times New Roman"/>
          <w:sz w:val="20"/>
          <w:szCs w:val="20"/>
        </w:rPr>
      </w:pPr>
      <w:r w:rsidRPr="00C12147">
        <w:rPr>
          <w:rFonts w:ascii="Times New Roman" w:hAnsi="Times New Roman" w:cs="Times New Roman"/>
          <w:sz w:val="20"/>
          <w:szCs w:val="20"/>
        </w:rPr>
        <w:t xml:space="preserve">Kaushik Roy, PrabitBhattacharyamChing Y. Suen, </w:t>
      </w:r>
      <w:r w:rsidRPr="00C12147">
        <w:rPr>
          <w:rFonts w:ascii="Times New Roman" w:hAnsi="Times New Roman" w:cs="Times New Roman"/>
          <w:i/>
          <w:sz w:val="20"/>
          <w:szCs w:val="20"/>
        </w:rPr>
        <w:t xml:space="preserve">Towards nonideal iris recognition based on level set method, genetic algorithms and adaptive asymmetrical SVMs. </w:t>
      </w:r>
      <w:r w:rsidRPr="00C12147">
        <w:rPr>
          <w:rFonts w:ascii="Times New Roman" w:hAnsi="Times New Roman" w:cs="Times New Roman"/>
          <w:sz w:val="20"/>
          <w:szCs w:val="20"/>
        </w:rPr>
        <w:t xml:space="preserve">[Online] Available at: </w:t>
      </w:r>
      <w:r w:rsidRPr="00C12147">
        <w:rPr>
          <w:rFonts w:ascii="Times New Roman" w:hAnsi="Times New Roman" w:cs="Times New Roman"/>
          <w:sz w:val="20"/>
          <w:szCs w:val="20"/>
          <w:u w:val="single"/>
        </w:rPr>
        <w:t>http://www.sciencedirect.com.libezp.utar.edu.my/science/article/pii/S0952197610001375</w:t>
      </w:r>
      <w:r w:rsidRPr="00C12147">
        <w:rPr>
          <w:rFonts w:ascii="Times New Roman" w:hAnsi="Times New Roman" w:cs="Times New Roman"/>
          <w:sz w:val="20"/>
          <w:szCs w:val="20"/>
        </w:rPr>
        <w:t>. [Accessed on 15 November 2014]</w:t>
      </w:r>
    </w:p>
    <w:p w:rsidR="00C822FB" w:rsidRDefault="00C822FB" w:rsidP="00433301">
      <w:pPr>
        <w:numPr>
          <w:ilvl w:val="0"/>
          <w:numId w:val="1"/>
        </w:numPr>
        <w:spacing w:before="240" w:line="240" w:lineRule="auto"/>
        <w:jc w:val="both"/>
        <w:rPr>
          <w:rFonts w:ascii="Times New Roman" w:hAnsi="Times New Roman" w:cs="Times New Roman"/>
          <w:sz w:val="20"/>
          <w:szCs w:val="20"/>
        </w:rPr>
      </w:pPr>
      <w:r w:rsidRPr="00C12147">
        <w:rPr>
          <w:rFonts w:ascii="Times New Roman" w:hAnsi="Times New Roman" w:cs="Times New Roman"/>
          <w:sz w:val="20"/>
          <w:szCs w:val="20"/>
        </w:rPr>
        <w:t>Patricia Melin, Da</w:t>
      </w:r>
      <w:r w:rsidR="00C12147" w:rsidRPr="00C12147">
        <w:rPr>
          <w:rFonts w:ascii="Times New Roman" w:hAnsi="Times New Roman" w:cs="Times New Roman"/>
          <w:sz w:val="20"/>
          <w:szCs w:val="20"/>
        </w:rPr>
        <w:t xml:space="preserve">niela Sanchez, Oscar Castillo, </w:t>
      </w:r>
      <w:r w:rsidR="00C12147" w:rsidRPr="00C12147">
        <w:rPr>
          <w:rFonts w:ascii="Times New Roman" w:hAnsi="Times New Roman" w:cs="Times New Roman"/>
          <w:i/>
          <w:sz w:val="20"/>
          <w:szCs w:val="20"/>
        </w:rPr>
        <w:t>Genetic Optimization of modular neural networks with fuzzy response integration for human recognition</w:t>
      </w:r>
      <w:r w:rsidR="00C12147" w:rsidRPr="00C12147">
        <w:rPr>
          <w:rFonts w:ascii="Times New Roman" w:hAnsi="Times New Roman" w:cs="Times New Roman"/>
          <w:sz w:val="20"/>
          <w:szCs w:val="20"/>
        </w:rPr>
        <w:t xml:space="preserve">. [Online] Available at: </w:t>
      </w:r>
      <w:r w:rsidR="00C12147" w:rsidRPr="00C12147">
        <w:rPr>
          <w:rFonts w:ascii="Times New Roman" w:hAnsi="Times New Roman" w:cs="Times New Roman"/>
          <w:sz w:val="20"/>
          <w:szCs w:val="20"/>
          <w:u w:val="single"/>
        </w:rPr>
        <w:t>http://teknik.unitomo.ac.id/wp-content/uploads/2013/07/1-s2.0-S0020025512001430-main.pdf</w:t>
      </w:r>
      <w:r w:rsidR="00C12147" w:rsidRPr="00C12147">
        <w:rPr>
          <w:rFonts w:ascii="Times New Roman" w:hAnsi="Times New Roman" w:cs="Times New Roman"/>
          <w:sz w:val="20"/>
          <w:szCs w:val="20"/>
        </w:rPr>
        <w:t>. [Accessed on 15 November 2014]</w:t>
      </w:r>
    </w:p>
    <w:p w:rsidR="00C12147" w:rsidRPr="00C12147" w:rsidRDefault="00C12147" w:rsidP="00433301">
      <w:pPr>
        <w:numPr>
          <w:ilvl w:val="0"/>
          <w:numId w:val="1"/>
        </w:numPr>
        <w:spacing w:before="240" w:line="240" w:lineRule="auto"/>
        <w:jc w:val="both"/>
        <w:rPr>
          <w:rFonts w:ascii="Times New Roman" w:hAnsi="Times New Roman" w:cs="Times New Roman"/>
          <w:sz w:val="20"/>
          <w:szCs w:val="20"/>
        </w:rPr>
      </w:pPr>
      <w:r>
        <w:rPr>
          <w:rFonts w:ascii="Times New Roman" w:hAnsi="Times New Roman" w:cs="Times New Roman"/>
          <w:sz w:val="20"/>
          <w:szCs w:val="20"/>
        </w:rPr>
        <w:t xml:space="preserve">HimanshuRai, AnamikaYadav, </w:t>
      </w:r>
      <w:r w:rsidRPr="00DA2143">
        <w:rPr>
          <w:rFonts w:ascii="Times New Roman" w:hAnsi="Times New Roman" w:cs="Times New Roman"/>
          <w:i/>
          <w:sz w:val="20"/>
          <w:szCs w:val="20"/>
        </w:rPr>
        <w:t>Iris recognition using combined support vector machine and Hamming distance approach</w:t>
      </w:r>
      <w:r>
        <w:rPr>
          <w:rFonts w:ascii="Times New Roman" w:hAnsi="Times New Roman" w:cs="Times New Roman"/>
          <w:sz w:val="20"/>
          <w:szCs w:val="20"/>
        </w:rPr>
        <w:t xml:space="preserve">. [Online] Available at: </w:t>
      </w:r>
      <w:r w:rsidR="00DA2143" w:rsidRPr="00DA2143">
        <w:rPr>
          <w:rFonts w:ascii="Times New Roman" w:hAnsi="Times New Roman" w:cs="Times New Roman"/>
          <w:sz w:val="20"/>
          <w:szCs w:val="20"/>
          <w:u w:val="single"/>
        </w:rPr>
        <w:t>http://www.sciencedirect.com.libezp.utar.edu.my/science/article/pii/S0957417413005824</w:t>
      </w:r>
      <w:r w:rsidR="00DA2143">
        <w:rPr>
          <w:rFonts w:ascii="Times New Roman" w:hAnsi="Times New Roman" w:cs="Times New Roman"/>
          <w:sz w:val="20"/>
          <w:szCs w:val="20"/>
        </w:rPr>
        <w:t>. [Accessed on 15 November 2014]</w:t>
      </w:r>
    </w:p>
    <w:p w:rsidR="00433301" w:rsidRPr="00C12147" w:rsidRDefault="00433301" w:rsidP="00433301">
      <w:pPr>
        <w:numPr>
          <w:ilvl w:val="0"/>
          <w:numId w:val="1"/>
        </w:numPr>
        <w:spacing w:before="240" w:line="240" w:lineRule="auto"/>
        <w:jc w:val="both"/>
        <w:rPr>
          <w:rFonts w:ascii="Times New Roman" w:hAnsi="Times New Roman" w:cs="Times New Roman"/>
          <w:sz w:val="20"/>
          <w:szCs w:val="20"/>
        </w:rPr>
      </w:pPr>
      <w:r w:rsidRPr="00C12147">
        <w:rPr>
          <w:rFonts w:ascii="Times New Roman" w:hAnsi="Times New Roman" w:cs="Times New Roman"/>
          <w:sz w:val="20"/>
          <w:szCs w:val="20"/>
        </w:rPr>
        <w:t xml:space="preserve">Vinícius Gonçalves Maltarollo, Káthia Maria Honório and Albérico Borges Ferreira da Silva, </w:t>
      </w:r>
      <w:r w:rsidRPr="00C12147">
        <w:rPr>
          <w:rFonts w:ascii="Times New Roman" w:hAnsi="Times New Roman" w:cs="Times New Roman"/>
          <w:i/>
          <w:sz w:val="20"/>
          <w:szCs w:val="20"/>
        </w:rPr>
        <w:t>Kohenen Self-Organizing Maps</w:t>
      </w:r>
      <w:r w:rsidRPr="00C12147">
        <w:rPr>
          <w:rFonts w:ascii="Times New Roman" w:hAnsi="Times New Roman" w:cs="Times New Roman"/>
          <w:sz w:val="20"/>
          <w:szCs w:val="20"/>
        </w:rPr>
        <w:t xml:space="preserve">. [Online] Available at : </w:t>
      </w:r>
      <w:r w:rsidRPr="00C12147">
        <w:rPr>
          <w:rFonts w:ascii="Times New Roman" w:hAnsi="Times New Roman" w:cs="Times New Roman"/>
          <w:sz w:val="20"/>
          <w:szCs w:val="20"/>
          <w:u w:val="single"/>
        </w:rPr>
        <w:t>http://cdn.intechopen.com/pdfs-wm/39067.pdf</w:t>
      </w:r>
      <w:r w:rsidRPr="00C12147">
        <w:rPr>
          <w:rFonts w:ascii="Times New Roman" w:hAnsi="Times New Roman" w:cs="Times New Roman"/>
          <w:sz w:val="20"/>
          <w:szCs w:val="20"/>
        </w:rPr>
        <w:t xml:space="preserve">.  [Accessed on 7 September 2015] </w:t>
      </w:r>
    </w:p>
    <w:p w:rsidR="009363BF" w:rsidRDefault="009363BF" w:rsidP="00433301">
      <w:pPr>
        <w:numPr>
          <w:ilvl w:val="0"/>
          <w:numId w:val="1"/>
        </w:numPr>
        <w:spacing w:before="240" w:line="240" w:lineRule="auto"/>
        <w:jc w:val="both"/>
        <w:rPr>
          <w:rFonts w:ascii="Times New Roman" w:hAnsi="Times New Roman" w:cs="Times New Roman"/>
          <w:sz w:val="20"/>
          <w:szCs w:val="20"/>
        </w:rPr>
      </w:pPr>
      <w:r w:rsidRPr="00C12147">
        <w:rPr>
          <w:rFonts w:ascii="Times New Roman" w:hAnsi="Times New Roman" w:cs="Times New Roman"/>
          <w:sz w:val="20"/>
          <w:szCs w:val="20"/>
        </w:rPr>
        <w:t xml:space="preserve">Shyam M. Guthikonda, </w:t>
      </w:r>
      <w:r w:rsidRPr="00C12147">
        <w:rPr>
          <w:rFonts w:ascii="Times New Roman" w:hAnsi="Times New Roman" w:cs="Times New Roman"/>
          <w:i/>
          <w:sz w:val="20"/>
          <w:szCs w:val="20"/>
        </w:rPr>
        <w:t>Kohenen Self-Organizing Maps</w:t>
      </w:r>
      <w:r w:rsidRPr="00C12147">
        <w:rPr>
          <w:rFonts w:ascii="Times New Roman" w:hAnsi="Times New Roman" w:cs="Times New Roman"/>
          <w:sz w:val="20"/>
          <w:szCs w:val="20"/>
        </w:rPr>
        <w:t xml:space="preserve">. [Online] Available at : </w:t>
      </w:r>
      <w:r w:rsidRPr="00C12147">
        <w:rPr>
          <w:rFonts w:ascii="Times New Roman" w:hAnsi="Times New Roman" w:cs="Times New Roman"/>
          <w:sz w:val="20"/>
          <w:szCs w:val="20"/>
          <w:u w:val="single"/>
        </w:rPr>
        <w:t>http://www.shy.am/wp-content/uploads/2009/01/kohonen-self-organizing-maps-shyam-guthikonda.pdf</w:t>
      </w:r>
      <w:r w:rsidRPr="00C12147">
        <w:rPr>
          <w:rFonts w:ascii="Times New Roman" w:hAnsi="Times New Roman" w:cs="Times New Roman"/>
          <w:sz w:val="20"/>
          <w:szCs w:val="20"/>
        </w:rPr>
        <w:t xml:space="preserve">.  [Accessed on </w:t>
      </w:r>
      <w:r w:rsidR="00433301" w:rsidRPr="00C12147">
        <w:rPr>
          <w:rFonts w:ascii="Times New Roman" w:hAnsi="Times New Roman" w:cs="Times New Roman"/>
          <w:sz w:val="20"/>
          <w:szCs w:val="20"/>
        </w:rPr>
        <w:t>2December</w:t>
      </w:r>
      <w:r w:rsidRPr="00C12147">
        <w:rPr>
          <w:rFonts w:ascii="Times New Roman" w:hAnsi="Times New Roman" w:cs="Times New Roman"/>
          <w:sz w:val="20"/>
          <w:szCs w:val="20"/>
        </w:rPr>
        <w:t xml:space="preserve"> 2015] </w:t>
      </w:r>
    </w:p>
    <w:p w:rsidR="002351FC" w:rsidRPr="002351FC" w:rsidRDefault="002351FC" w:rsidP="002351FC">
      <w:pPr>
        <w:pStyle w:val="ListParagraph"/>
        <w:numPr>
          <w:ilvl w:val="0"/>
          <w:numId w:val="1"/>
        </w:numPr>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Yap and Lim, </w:t>
      </w:r>
      <w:r w:rsidRPr="00CA105B">
        <w:rPr>
          <w:rFonts w:ascii="Times New Roman" w:hAnsi="Times New Roman" w:cs="Times New Roman"/>
          <w:i/>
          <w:sz w:val="20"/>
          <w:szCs w:val="20"/>
        </w:rPr>
        <w:t>Hand Gesture Recognition</w:t>
      </w:r>
      <w:r w:rsidRPr="008613C9">
        <w:rPr>
          <w:rFonts w:ascii="Times New Roman" w:hAnsi="Times New Roman" w:cs="Times New Roman"/>
          <w:i/>
          <w:sz w:val="20"/>
          <w:szCs w:val="20"/>
        </w:rPr>
        <w:t>FYP Thesis</w:t>
      </w:r>
      <w:r>
        <w:rPr>
          <w:rFonts w:ascii="Times New Roman" w:hAnsi="Times New Roman" w:cs="Times New Roman"/>
          <w:sz w:val="20"/>
          <w:szCs w:val="20"/>
        </w:rPr>
        <w:t>, [PDF] [Accessed on 4 November 2014]</w:t>
      </w:r>
    </w:p>
    <w:p w:rsidR="00C822FB" w:rsidRPr="00C12147" w:rsidRDefault="009F0198" w:rsidP="00C822FB">
      <w:pPr>
        <w:numPr>
          <w:ilvl w:val="0"/>
          <w:numId w:val="1"/>
        </w:numPr>
        <w:spacing w:before="240" w:line="240" w:lineRule="auto"/>
        <w:jc w:val="both"/>
        <w:rPr>
          <w:rFonts w:ascii="Times New Roman" w:hAnsi="Times New Roman" w:cs="Times New Roman"/>
          <w:sz w:val="20"/>
          <w:szCs w:val="20"/>
        </w:rPr>
      </w:pPr>
      <w:r w:rsidRPr="00C12147">
        <w:rPr>
          <w:rFonts w:ascii="Times New Roman" w:hAnsi="Times New Roman" w:cs="Times New Roman"/>
          <w:sz w:val="20"/>
          <w:szCs w:val="20"/>
        </w:rPr>
        <w:t xml:space="preserve">Kendar Pratap &amp; Shelja, Artifical Neural Network (ANN) inspired from Biological Nervous System. [Online] Available at : </w:t>
      </w:r>
      <w:r w:rsidRPr="00C12147">
        <w:rPr>
          <w:rFonts w:ascii="Times New Roman" w:hAnsi="Times New Roman" w:cs="Times New Roman"/>
          <w:sz w:val="20"/>
          <w:szCs w:val="20"/>
          <w:u w:val="single"/>
        </w:rPr>
        <w:t>http://www.ijaiem.org/volume2Issue1/IJAIEM-2013-01-28-064.pdf</w:t>
      </w:r>
      <w:r w:rsidRPr="00C12147">
        <w:rPr>
          <w:rFonts w:ascii="Times New Roman" w:hAnsi="Times New Roman" w:cs="Times New Roman"/>
          <w:sz w:val="20"/>
          <w:szCs w:val="20"/>
        </w:rPr>
        <w:t>. [Accessed on 2 December 2015]</w:t>
      </w:r>
    </w:p>
    <w:p w:rsidR="009F0198" w:rsidRPr="00C12147" w:rsidRDefault="00433301" w:rsidP="009F0198">
      <w:pPr>
        <w:pStyle w:val="ListParagraph"/>
        <w:numPr>
          <w:ilvl w:val="0"/>
          <w:numId w:val="1"/>
        </w:numPr>
        <w:spacing w:before="240" w:line="240" w:lineRule="auto"/>
        <w:jc w:val="both"/>
        <w:rPr>
          <w:rFonts w:ascii="Times New Roman" w:hAnsi="Times New Roman" w:cs="Times New Roman"/>
          <w:sz w:val="20"/>
          <w:szCs w:val="20"/>
        </w:rPr>
      </w:pPr>
      <w:r w:rsidRPr="00C12147">
        <w:rPr>
          <w:rFonts w:ascii="Times New Roman" w:hAnsi="Times New Roman" w:cs="Times New Roman"/>
          <w:sz w:val="20"/>
          <w:szCs w:val="20"/>
        </w:rPr>
        <w:t xml:space="preserve">N. Yadav, </w:t>
      </w:r>
      <w:r w:rsidRPr="00C12147">
        <w:rPr>
          <w:rFonts w:ascii="Times New Roman" w:hAnsi="Times New Roman" w:cs="Times New Roman"/>
          <w:i/>
          <w:sz w:val="20"/>
          <w:szCs w:val="20"/>
        </w:rPr>
        <w:t>An Introduction to Neural Network Methods</w:t>
      </w:r>
      <w:r w:rsidRPr="00C12147">
        <w:rPr>
          <w:rFonts w:ascii="Times New Roman" w:hAnsi="Times New Roman" w:cs="Times New Roman"/>
          <w:sz w:val="20"/>
          <w:szCs w:val="20"/>
        </w:rPr>
        <w:t xml:space="preserve">. [Online] Available at : </w:t>
      </w:r>
      <w:r w:rsidRPr="00C12147">
        <w:rPr>
          <w:rFonts w:ascii="Times New Roman" w:hAnsi="Times New Roman" w:cs="Times New Roman"/>
          <w:sz w:val="20"/>
          <w:szCs w:val="20"/>
          <w:u w:val="single"/>
        </w:rPr>
        <w:t>https://www.google.com/url?sa=t&amp;rct=j&amp;q=&amp;esrc=s&amp;source=web&amp;cd=1&amp;cad=rja&amp;uact=8&amp;ved=0ahUKEwjf0MLf64zKAhUJjo4KHZSkBuMQFgghMAA&amp;url=http%3A%2F%2Fwww.springer.com%2Fcda%2Fcontent%2Fdocument%2Fcda_downloaddocument%2F9789401798150-c2.pdf%3FSGWID%3D0-0-45-1495021-p177264210&amp;usg=AFQjCNFxoO0mRW48ycAFdIVhTxaVt_7WvQ&amp;sig2=fHMWwKpwZyxf5WA3712mGQ</w:t>
      </w:r>
      <w:r w:rsidRPr="00C12147">
        <w:rPr>
          <w:rFonts w:ascii="Times New Roman" w:hAnsi="Times New Roman" w:cs="Times New Roman"/>
          <w:sz w:val="20"/>
          <w:szCs w:val="20"/>
        </w:rPr>
        <w:t>. [Accessed on 2 December 2015]</w:t>
      </w:r>
    </w:p>
    <w:p w:rsidR="009363BF" w:rsidRPr="009363BF" w:rsidRDefault="009363BF" w:rsidP="009363BF">
      <w:pPr>
        <w:spacing w:before="240" w:line="480" w:lineRule="auto"/>
        <w:jc w:val="both"/>
        <w:rPr>
          <w:rFonts w:ascii="Times New Roman" w:hAnsi="Times New Roman" w:cs="Times New Roman"/>
          <w:sz w:val="24"/>
          <w:szCs w:val="24"/>
        </w:rPr>
      </w:pPr>
    </w:p>
    <w:p w:rsidR="00D01FD7" w:rsidRDefault="00D01FD7">
      <w:pPr>
        <w:rPr>
          <w:rFonts w:ascii="Times New Roman" w:hAnsi="Times New Roman" w:cs="Times New Roman"/>
          <w:sz w:val="24"/>
          <w:szCs w:val="24"/>
        </w:rPr>
      </w:pPr>
      <w:r>
        <w:rPr>
          <w:rFonts w:ascii="Times New Roman" w:hAnsi="Times New Roman" w:cs="Times New Roman"/>
          <w:sz w:val="24"/>
          <w:szCs w:val="24"/>
        </w:rPr>
        <w:br w:type="page"/>
      </w:r>
    </w:p>
    <w:p w:rsidR="00045531" w:rsidRPr="00634891" w:rsidRDefault="00D01FD7" w:rsidP="00634891">
      <w:pPr>
        <w:pStyle w:val="Heading2"/>
        <w:spacing w:before="0" w:after="240" w:line="480" w:lineRule="auto"/>
        <w:rPr>
          <w:rFonts w:ascii="Times New Roman" w:hAnsi="Times New Roman" w:cs="Times New Roman"/>
          <w:color w:val="auto"/>
          <w:sz w:val="24"/>
          <w:szCs w:val="24"/>
        </w:rPr>
      </w:pPr>
      <w:bookmarkStart w:id="1038" w:name="_Toc440455530"/>
      <w:bookmarkStart w:id="1039" w:name="_Toc440455965"/>
      <w:r w:rsidRPr="00634891">
        <w:rPr>
          <w:rFonts w:ascii="Times New Roman" w:hAnsi="Times New Roman" w:cs="Times New Roman"/>
          <w:color w:val="auto"/>
          <w:sz w:val="24"/>
          <w:szCs w:val="24"/>
        </w:rPr>
        <w:lastRenderedPageBreak/>
        <w:t>Appendix</w:t>
      </w:r>
      <w:bookmarkEnd w:id="1038"/>
      <w:bookmarkEnd w:id="1039"/>
    </w:p>
    <w:p w:rsidR="00D01FD7" w:rsidRPr="00D01FD7" w:rsidRDefault="00D01FD7" w:rsidP="00634891">
      <w:pPr>
        <w:spacing w:after="240" w:line="480" w:lineRule="auto"/>
        <w:jc w:val="both"/>
        <w:rPr>
          <w:rFonts w:ascii="Times New Roman" w:hAnsi="Times New Roman" w:cs="Times New Roman"/>
          <w:sz w:val="24"/>
          <w:szCs w:val="24"/>
          <w:u w:val="single"/>
        </w:rPr>
      </w:pPr>
      <w:r w:rsidRPr="00D01FD7">
        <w:rPr>
          <w:rFonts w:ascii="Times New Roman" w:hAnsi="Times New Roman" w:cs="Times New Roman"/>
          <w:sz w:val="24"/>
          <w:szCs w:val="24"/>
          <w:u w:val="single"/>
        </w:rPr>
        <w:t>DE2_D5M</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module DE2_D5M</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Clock Input</w:t>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CLOCK_27,</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27 MHz</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CLOCK_50,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50 MHz</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EXT_CLOCK,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External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Push Button</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KEY,</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Pushbutton[3:0]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DPDT Switch</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SW,</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Toggle Switch[17:0]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7-SEG Dispaly</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HEX0,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HEX1,</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HEX2,</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HEX3,</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HEX4,</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HEX5,</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HEX6,</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HEX7,</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LED</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LEDG,</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LED Green[8:0]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LEDR,</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LED Red[17:0]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UART</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UART_TXD,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UART Transmitter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UART_RXD,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UART Receiver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IRDA</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IRDA_TXD,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IRDA Transmitter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IRDA_RXD,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IRDA Receiver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Interface</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DRAM_DQ,</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Data bus 16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DRAM_ADDR,</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Address bus 12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DRAM_LDQM,</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 xml:space="preserve">SDRAM Low-byte Data Mask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DRAM_UDQM,</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High-byte Data Mask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DRAM_WE_N,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Write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DRAM_CAS_N,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Column Address Strobe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DRAM_RAS_N,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Row Address Strobe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DRAM_CS_N,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Chip Select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DRAM_BA_0,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Bank Address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DRAM_BA_1,</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Bank Address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DRAM_CKE,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Clock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Interface</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FL_DQ,</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Data bus 8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FL_ADDR,</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Address bus 22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FL_WE_N,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Write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FL_RST_N,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Reset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FL_OE_N,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Output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FL_CE_N,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Chip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SRAM Interface</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SRAM_DQ,</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SRAM Data bus 16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SRAM_ADDR,</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SRAM Address bus 18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SRAM_UB_N,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 xml:space="preserve">SRAM High-byte Data Mask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SRAM_LB_N,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 xml:space="preserve">SRAM Low-byte Data Mask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SRAM_WE_N,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SRAM Write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SRAM_CE_N,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SRAM Chip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SRAM_OE_N,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SRAM Output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Interface</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OTG_DATA,</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Data bus 16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t>OTG_ADDR,</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Address 2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OTG_CS_N,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Chip Select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OTG_RD_N,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Write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OTG_WR_N,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Read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OTG_RST_N,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Reset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OTG_FSPEED,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USB Full Speed,</w:t>
      </w:r>
      <w:r w:rsidRPr="00D01FD7">
        <w:rPr>
          <w:rFonts w:ascii="Times New Roman" w:hAnsi="Times New Roman" w:cs="Times New Roman"/>
          <w:sz w:val="16"/>
          <w:szCs w:val="16"/>
        </w:rPr>
        <w:tab/>
        <w:t>0 = Enable, Z = Disable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OTG_LSPEED,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 xml:space="preserve">USB Low Speed, </w:t>
      </w:r>
      <w:r w:rsidRPr="00D01FD7">
        <w:rPr>
          <w:rFonts w:ascii="Times New Roman" w:hAnsi="Times New Roman" w:cs="Times New Roman"/>
          <w:sz w:val="16"/>
          <w:szCs w:val="16"/>
        </w:rPr>
        <w:tab/>
        <w:t>0 = Enable, Z = Disable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OTG_INT0,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Interrupt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OTG_INT1,</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Interrupt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OTG_DREQ0,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DMA Request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OTG_DREQ1,</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DMA Request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OTG_DACK0_N,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DMA Acknowledge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OTG_DACK1_N,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DMA Acknowledge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Module 16X2</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LCD_ON,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Power ON/OFF</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LCD_BLON,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Back Light ON/OFF</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LCD_RW,</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Read/Write Select, 0 = Write, 1 = Read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LCD_EN,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LCD_RS,</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Command/Data Select, 0 = Command, 1 =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LCD_DATA,</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Data bus 8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SD_Card Interface</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SD_DAT,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 Card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SD_DAT3,</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 Card Data 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SD_CMD,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 Card Command Signal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SD_CLK,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 Card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USB JTAG link</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TDI,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CPLD -&gt; FPGA (data 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TCK,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CPLD -&gt; FPGA (clk)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TCS,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CPLD -&gt; FPGA (CS)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 xml:space="preserve">    TDO,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FPGA -&gt; CPLD (data out)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I2C</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I2C_SDAT,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I2C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I2C_SCLK,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I2C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PS2</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PS2_DAT,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PS2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PS2_CLK,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PS2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VGA_CLK,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VGA_HS,</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H_SYNC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VGA_VS,</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V_SYNC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VGA_BLANK,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BLANK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VGA_SYNC,</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SYNC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VGA_R,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Red[9:0]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VGA_G,</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Green[9:0]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VGA_B,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Blue[9:0]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Ethernet Interface</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ENET_DATA,</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DATA bus 16Bits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ENET_CMD,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Command/Data Select, 0 = Command, 1 =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ENET_CS_N,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Chip Select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ENET_WR_N,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Write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ENET_RD_N,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Read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ENET_RST_N,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Reset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ENET_INT,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Interrupt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ENET_CLK,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Clock 25 MHz</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AUD_ADCLRCK,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ADC LR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AUD_ADCDAT,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ADC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AUD_DACLRCK,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DAC LR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AUD_DACDAT,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DAC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AUD_BCLK,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Bit-Stream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AUD_XCK,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Chip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TV Decoder</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TD_DATA,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TV Decoder Data bus 8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TD_HS,</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TV Decoder H_SYNC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TD_VS,</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TV Decoder V_SYNC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TD_RESET,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TV Decoder Reset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GPIO</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GPIO_0,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GPIO Connection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t>GPIO_1</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GPIO Connection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Clock Input</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CLOCK_27;</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27 MHz</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CLOCK_50;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50 MHz</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EXT_CLOCK;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External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Push Button</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t>[3:0]</w:t>
      </w:r>
      <w:r w:rsidRPr="00D01FD7">
        <w:rPr>
          <w:rFonts w:ascii="Times New Roman" w:hAnsi="Times New Roman" w:cs="Times New Roman"/>
          <w:sz w:val="16"/>
          <w:szCs w:val="16"/>
        </w:rPr>
        <w:tab/>
        <w:t>KEY;</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Pushbutton[3:0]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DPDT Switch</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t>[17:0]</w:t>
      </w:r>
      <w:r w:rsidRPr="00D01FD7">
        <w:rPr>
          <w:rFonts w:ascii="Times New Roman" w:hAnsi="Times New Roman" w:cs="Times New Roman"/>
          <w:sz w:val="16"/>
          <w:szCs w:val="16"/>
        </w:rPr>
        <w:tab/>
        <w:t>SW;</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Toggle Switch[17:0]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7-SEG Dispaly</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[6:0]</w:t>
      </w:r>
      <w:r w:rsidRPr="00D01FD7">
        <w:rPr>
          <w:rFonts w:ascii="Times New Roman" w:hAnsi="Times New Roman" w:cs="Times New Roman"/>
          <w:sz w:val="16"/>
          <w:szCs w:val="16"/>
        </w:rPr>
        <w:tab/>
        <w:t>HEX0;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[6:0]</w:t>
      </w:r>
      <w:r w:rsidRPr="00D01FD7">
        <w:rPr>
          <w:rFonts w:ascii="Times New Roman" w:hAnsi="Times New Roman" w:cs="Times New Roman"/>
          <w:sz w:val="16"/>
          <w:szCs w:val="16"/>
        </w:rPr>
        <w:tab/>
        <w:t>HEX1;</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[6:0]</w:t>
      </w:r>
      <w:r w:rsidRPr="00D01FD7">
        <w:rPr>
          <w:rFonts w:ascii="Times New Roman" w:hAnsi="Times New Roman" w:cs="Times New Roman"/>
          <w:sz w:val="16"/>
          <w:szCs w:val="16"/>
        </w:rPr>
        <w:tab/>
        <w:t>HEX2;</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[6:0]</w:t>
      </w:r>
      <w:r w:rsidRPr="00D01FD7">
        <w:rPr>
          <w:rFonts w:ascii="Times New Roman" w:hAnsi="Times New Roman" w:cs="Times New Roman"/>
          <w:sz w:val="16"/>
          <w:szCs w:val="16"/>
        </w:rPr>
        <w:tab/>
        <w:t>HEX3;</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[6:0]</w:t>
      </w:r>
      <w:r w:rsidRPr="00D01FD7">
        <w:rPr>
          <w:rFonts w:ascii="Times New Roman" w:hAnsi="Times New Roman" w:cs="Times New Roman"/>
          <w:sz w:val="16"/>
          <w:szCs w:val="16"/>
        </w:rPr>
        <w:tab/>
        <w:t>HEX4;</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[6:0]</w:t>
      </w:r>
      <w:r w:rsidRPr="00D01FD7">
        <w:rPr>
          <w:rFonts w:ascii="Times New Roman" w:hAnsi="Times New Roman" w:cs="Times New Roman"/>
          <w:sz w:val="16"/>
          <w:szCs w:val="16"/>
        </w:rPr>
        <w:tab/>
        <w:t>HEX5;</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[6:0]</w:t>
      </w:r>
      <w:r w:rsidRPr="00D01FD7">
        <w:rPr>
          <w:rFonts w:ascii="Times New Roman" w:hAnsi="Times New Roman" w:cs="Times New Roman"/>
          <w:sz w:val="16"/>
          <w:szCs w:val="16"/>
        </w:rPr>
        <w:tab/>
        <w:t>HEX6;</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[6:0]</w:t>
      </w:r>
      <w:r w:rsidRPr="00D01FD7">
        <w:rPr>
          <w:rFonts w:ascii="Times New Roman" w:hAnsi="Times New Roman" w:cs="Times New Roman"/>
          <w:sz w:val="16"/>
          <w:szCs w:val="16"/>
        </w:rPr>
        <w:tab/>
        <w:t>HEX7;</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Seven Segment Digit 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LED</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 xml:space="preserve"> [8:0]</w:t>
      </w:r>
      <w:r w:rsidRPr="00D01FD7">
        <w:rPr>
          <w:rFonts w:ascii="Times New Roman" w:hAnsi="Times New Roman" w:cs="Times New Roman"/>
          <w:sz w:val="16"/>
          <w:szCs w:val="16"/>
        </w:rPr>
        <w:tab/>
        <w:t>LEDG;</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LED Green[8:0]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[17:0]</w:t>
      </w:r>
      <w:r w:rsidRPr="00D01FD7">
        <w:rPr>
          <w:rFonts w:ascii="Times New Roman" w:hAnsi="Times New Roman" w:cs="Times New Roman"/>
          <w:sz w:val="16"/>
          <w:szCs w:val="16"/>
        </w:rPr>
        <w:tab/>
        <w:t>LEDR;</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LED Red[17:0]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UART</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UART_TXD;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UART Transmitter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UART_RXD;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UART Receiver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IRDA</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IRDA_TXD;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IRDA Transmitter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IRDA_RXD;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IRDA Receiver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r>
      <w:r w:rsidRPr="00D01FD7">
        <w:rPr>
          <w:rFonts w:ascii="Times New Roman" w:hAnsi="Times New Roman" w:cs="Times New Roman"/>
          <w:sz w:val="16"/>
          <w:szCs w:val="16"/>
        </w:rPr>
        <w:tab/>
        <w:t>SDRAM Interface</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t>[15:0]</w:t>
      </w:r>
      <w:r w:rsidRPr="00D01FD7">
        <w:rPr>
          <w:rFonts w:ascii="Times New Roman" w:hAnsi="Times New Roman" w:cs="Times New Roman"/>
          <w:sz w:val="16"/>
          <w:szCs w:val="16"/>
        </w:rPr>
        <w:tab/>
        <w:t>DRAM_DQ;</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Data bus 16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[11:0]</w:t>
      </w:r>
      <w:r w:rsidRPr="00D01FD7">
        <w:rPr>
          <w:rFonts w:ascii="Times New Roman" w:hAnsi="Times New Roman" w:cs="Times New Roman"/>
          <w:sz w:val="16"/>
          <w:szCs w:val="16"/>
        </w:rPr>
        <w:tab/>
        <w:t>DRAM_ADDR;</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Address bus 12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DRAM_LDQM;</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 xml:space="preserve">SDRAM Low-byte Data Mask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DRAM_UDQM;</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High-byte Data Mask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DRAM_WE_N;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Write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DRAM_CAS_N;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Column Address Strobe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DRAM_RAS_N;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Row Address Strobe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DRAM_CS_N;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Chip Select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DRAM_BA_0;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Bank Address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DRAM_BA_1;</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Bank Address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DRAM_CLK;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DRAM_CKE;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Clock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Flash Interface</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t>[7:0]</w:t>
      </w:r>
      <w:r w:rsidRPr="00D01FD7">
        <w:rPr>
          <w:rFonts w:ascii="Times New Roman" w:hAnsi="Times New Roman" w:cs="Times New Roman"/>
          <w:sz w:val="16"/>
          <w:szCs w:val="16"/>
        </w:rPr>
        <w:tab/>
        <w:t>FL_DQ;</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Data bus 8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[21:0]</w:t>
      </w:r>
      <w:r w:rsidRPr="00D01FD7">
        <w:rPr>
          <w:rFonts w:ascii="Times New Roman" w:hAnsi="Times New Roman" w:cs="Times New Roman"/>
          <w:sz w:val="16"/>
          <w:szCs w:val="16"/>
        </w:rPr>
        <w:tab/>
        <w:t>FL_ADDR;</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Address bus 22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FL_WE_N;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Write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FL_RST_N;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Reset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FL_OE_N;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Output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FL_CE_N;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FLASH Chip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SRAM Interface</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t>[15:0]</w:t>
      </w:r>
      <w:r w:rsidRPr="00D01FD7">
        <w:rPr>
          <w:rFonts w:ascii="Times New Roman" w:hAnsi="Times New Roman" w:cs="Times New Roman"/>
          <w:sz w:val="16"/>
          <w:szCs w:val="16"/>
        </w:rPr>
        <w:tab/>
        <w:t>SRAM_DQ;</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SRAM Data bus 16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[17:0]</w:t>
      </w:r>
      <w:r w:rsidRPr="00D01FD7">
        <w:rPr>
          <w:rFonts w:ascii="Times New Roman" w:hAnsi="Times New Roman" w:cs="Times New Roman"/>
          <w:sz w:val="16"/>
          <w:szCs w:val="16"/>
        </w:rPr>
        <w:tab/>
        <w:t>SRAM_ADDR;</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SRAM Address bus 18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SRAM_UB_N;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 xml:space="preserve">SRAM High-byte Data Mask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SRAM_LB_N;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 xml:space="preserve">SRAM Low-byte Data Mask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SRAM_WE_N;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SRAM Write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SRAM_CE_N;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SRAM Chip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SRAM_OE_N;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SRAM Output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ISP1362 Interface</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t>[15:0]</w:t>
      </w:r>
      <w:r w:rsidRPr="00D01FD7">
        <w:rPr>
          <w:rFonts w:ascii="Times New Roman" w:hAnsi="Times New Roman" w:cs="Times New Roman"/>
          <w:sz w:val="16"/>
          <w:szCs w:val="16"/>
        </w:rPr>
        <w:tab/>
        <w:t>OTG_DATA;</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Data bus 16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[1:0]</w:t>
      </w:r>
      <w:r w:rsidRPr="00D01FD7">
        <w:rPr>
          <w:rFonts w:ascii="Times New Roman" w:hAnsi="Times New Roman" w:cs="Times New Roman"/>
          <w:sz w:val="16"/>
          <w:szCs w:val="16"/>
        </w:rPr>
        <w:tab/>
        <w:t>OTG_ADDR;</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Address 2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OTG_CS_N;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Chip Select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OTG_RD_N;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Write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OTG_WR_N;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Read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OTG_RST_N;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Reset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OTG_FSPEED;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USB Full Speed,</w:t>
      </w:r>
      <w:r w:rsidRPr="00D01FD7">
        <w:rPr>
          <w:rFonts w:ascii="Times New Roman" w:hAnsi="Times New Roman" w:cs="Times New Roman"/>
          <w:sz w:val="16"/>
          <w:szCs w:val="16"/>
        </w:rPr>
        <w:tab/>
        <w:t>0 = Enable, Z = Disable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OTG_LSPEED;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 xml:space="preserve">USB Low Speed, </w:t>
      </w:r>
      <w:r w:rsidRPr="00D01FD7">
        <w:rPr>
          <w:rFonts w:ascii="Times New Roman" w:hAnsi="Times New Roman" w:cs="Times New Roman"/>
          <w:sz w:val="16"/>
          <w:szCs w:val="16"/>
        </w:rPr>
        <w:tab/>
        <w:t>0 = Enable, Z = Disable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OTG_INT0;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Interrupt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OTG_INT1;</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Interrupt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OTG_DREQ0;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DMA Request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OTG_DREQ1;</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DMA Request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OTG_DACK0_N;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DMA Acknowledge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OTG_DACK1_N;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ISP1362 DMA Acknowledge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LCD Module 16X2</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inout</w:t>
      </w:r>
      <w:r w:rsidRPr="00D01FD7">
        <w:rPr>
          <w:rFonts w:ascii="Times New Roman" w:hAnsi="Times New Roman" w:cs="Times New Roman"/>
          <w:sz w:val="16"/>
          <w:szCs w:val="16"/>
        </w:rPr>
        <w:tab/>
        <w:t>[7:0]</w:t>
      </w:r>
      <w:r w:rsidRPr="00D01FD7">
        <w:rPr>
          <w:rFonts w:ascii="Times New Roman" w:hAnsi="Times New Roman" w:cs="Times New Roman"/>
          <w:sz w:val="16"/>
          <w:szCs w:val="16"/>
        </w:rPr>
        <w:tab/>
        <w:t>LCD_DATA;</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Data bus 8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LCD_ON;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Power ON/OFF</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LCD_BLON;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Back Light ON/OFF</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LCD_RW;</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Read/Write Select, 0 = Write, 1 = Read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LCD_EN;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Enable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LCD_RS;</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LCD Command/Data Select, 0 = Command, 1 =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SD Card Interface</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SD_DAT;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 Card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SD_DAT3;</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 Card Data 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SD_CMD;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 Card Command Signal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SD_CLK;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 Card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I2C</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I2C_SDAT;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I2C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I2C_SCLK;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I2C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PS2</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PS2_DAT;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PS2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PS2_CLK;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PS2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USB JTAG link</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input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TDI;</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CPLD -&gt; FPGA (data 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input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TCK;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CPLD -&gt; FPGA (clk)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input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TCS;</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CPLD -&gt; FPGA (CS)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output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TDO;</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FPGA -&gt; CPLD (data out)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VGA</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VGA_CLK;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VGA_HS;</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H_SYNC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VGA_VS;</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V_SYNC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VGA_BLANK;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BLANK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VGA_SYNC;</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SYNC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[9:0]</w:t>
      </w:r>
      <w:r w:rsidRPr="00D01FD7">
        <w:rPr>
          <w:rFonts w:ascii="Times New Roman" w:hAnsi="Times New Roman" w:cs="Times New Roman"/>
          <w:sz w:val="16"/>
          <w:szCs w:val="16"/>
        </w:rPr>
        <w:tab/>
        <w:t xml:space="preserve">VGA_R;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Red[9:0]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[9:0]</w:t>
      </w:r>
      <w:r w:rsidRPr="00D01FD7">
        <w:rPr>
          <w:rFonts w:ascii="Times New Roman" w:hAnsi="Times New Roman" w:cs="Times New Roman"/>
          <w:sz w:val="16"/>
          <w:szCs w:val="16"/>
        </w:rPr>
        <w:tab/>
        <w:t>VGA_G;</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Green[9:0]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t>[9:0]</w:t>
      </w:r>
      <w:r w:rsidRPr="00D01FD7">
        <w:rPr>
          <w:rFonts w:ascii="Times New Roman" w:hAnsi="Times New Roman" w:cs="Times New Roman"/>
          <w:sz w:val="16"/>
          <w:szCs w:val="16"/>
        </w:rPr>
        <w:tab/>
        <w:t xml:space="preserve">VGA_B;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Blue[9:0]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Ethernet Interface</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t>[15:0]</w:t>
      </w:r>
      <w:r w:rsidRPr="00D01FD7">
        <w:rPr>
          <w:rFonts w:ascii="Times New Roman" w:hAnsi="Times New Roman" w:cs="Times New Roman"/>
          <w:sz w:val="16"/>
          <w:szCs w:val="16"/>
        </w:rPr>
        <w:tab/>
        <w:t>ENET_DATA;</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DATA bus 16Bits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ENET_CMD;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Command/Data Select, 0 = Command, 1 =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ENET_CS_N;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Chip Select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ENET_WR_N;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Write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ENET_RD_N;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Read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ENET_RST_N;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Reset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ENET_INT;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Interrupt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ENET_CLK;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DM9000A Clock 25 MHz</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Audio CODEC</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AUD_ADCLRCK;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ADC LR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AUD_ADCDAT;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ADC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AUD_DACLRCK;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DAC LR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AUD_DACDAT;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DAC 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AUD_BCLK;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Bit-Stream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AUD_XCK;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Audio CODEC Chip Clock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TV Devoder</w:t>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t>[7:0]</w:t>
      </w:r>
      <w:r w:rsidRPr="00D01FD7">
        <w:rPr>
          <w:rFonts w:ascii="Times New Roman" w:hAnsi="Times New Roman" w:cs="Times New Roman"/>
          <w:sz w:val="16"/>
          <w:szCs w:val="16"/>
        </w:rPr>
        <w:tab/>
        <w:t xml:space="preserve">TD_DATA;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TV Decoder Data bus 8 bits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TD_HS;</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TV Decoder H_SYNC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TD_VS;</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TV Decoder V_SYNC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TD_RESET;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TV Decoder Reset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GPIO</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t>[35:0]</w:t>
      </w:r>
      <w:r w:rsidRPr="00D01FD7">
        <w:rPr>
          <w:rFonts w:ascii="Times New Roman" w:hAnsi="Times New Roman" w:cs="Times New Roman"/>
          <w:sz w:val="16"/>
          <w:szCs w:val="16"/>
        </w:rPr>
        <w:tab/>
        <w:t>GPIO_0;</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GPIO Connection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inout</w:t>
      </w:r>
      <w:r w:rsidRPr="00D01FD7">
        <w:rPr>
          <w:rFonts w:ascii="Times New Roman" w:hAnsi="Times New Roman" w:cs="Times New Roman"/>
          <w:sz w:val="16"/>
          <w:szCs w:val="16"/>
        </w:rPr>
        <w:tab/>
        <w:t>[35:0]</w:t>
      </w:r>
      <w:r w:rsidRPr="00D01FD7">
        <w:rPr>
          <w:rFonts w:ascii="Times New Roman" w:hAnsi="Times New Roman" w:cs="Times New Roman"/>
          <w:sz w:val="16"/>
          <w:szCs w:val="16"/>
        </w:rPr>
        <w:tab/>
        <w:t>GPIO_1;</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GPIO Connection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REG/WIRE declarations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r w:rsidRPr="00D01FD7">
        <w:rPr>
          <w:rFonts w:ascii="Times New Roman" w:hAnsi="Times New Roman" w:cs="Times New Roman"/>
          <w:sz w:val="16"/>
          <w:szCs w:val="16"/>
        </w:rPr>
        <w:tab/>
        <w:t>CCD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[11:0]</w:t>
      </w:r>
      <w:r w:rsidRPr="00D01FD7">
        <w:rPr>
          <w:rFonts w:ascii="Times New Roman" w:hAnsi="Times New Roman" w:cs="Times New Roman"/>
          <w:sz w:val="16"/>
          <w:szCs w:val="16"/>
        </w:rPr>
        <w:tab/>
        <w:t>CCD_DATA;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CCD_SDAT;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CCD_SCLK;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CCD_FLASH;</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CCD_FVAL;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CCD_LVAL;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CCD_PIXCLK;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CCD_MCLK;</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CCD Master Clock</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[15:0]</w:t>
      </w:r>
      <w:r w:rsidRPr="00D01FD7">
        <w:rPr>
          <w:rFonts w:ascii="Times New Roman" w:hAnsi="Times New Roman" w:cs="Times New Roman"/>
          <w:sz w:val="16"/>
          <w:szCs w:val="16"/>
        </w:rPr>
        <w:tab/>
        <w:t>Read_DATA1;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[15:0]</w:t>
      </w:r>
      <w:r w:rsidRPr="00D01FD7">
        <w:rPr>
          <w:rFonts w:ascii="Times New Roman" w:hAnsi="Times New Roman" w:cs="Times New Roman"/>
          <w:sz w:val="16"/>
          <w:szCs w:val="16"/>
        </w:rPr>
        <w:tab/>
        <w:t>Read_DATA2;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[11:0]</w:t>
      </w:r>
      <w:r w:rsidRPr="00D01FD7">
        <w:rPr>
          <w:rFonts w:ascii="Times New Roman" w:hAnsi="Times New Roman" w:cs="Times New Roman"/>
          <w:sz w:val="16"/>
          <w:szCs w:val="16"/>
        </w:rPr>
        <w:tab/>
        <w:t>mCCD_DATA;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mCCD_DVAL;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mCCD_DVAL_d;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[15:0]</w:t>
      </w:r>
      <w:r w:rsidRPr="00D01FD7">
        <w:rPr>
          <w:rFonts w:ascii="Times New Roman" w:hAnsi="Times New Roman" w:cs="Times New Roman"/>
          <w:sz w:val="16"/>
          <w:szCs w:val="16"/>
        </w:rPr>
        <w:tab/>
        <w:t>X_Cont;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[15:0]</w:t>
      </w:r>
      <w:r w:rsidRPr="00D01FD7">
        <w:rPr>
          <w:rFonts w:ascii="Times New Roman" w:hAnsi="Times New Roman" w:cs="Times New Roman"/>
          <w:sz w:val="16"/>
          <w:szCs w:val="16"/>
        </w:rPr>
        <w:tab/>
        <w:t>Y_Cont;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[9:0]</w:t>
      </w:r>
      <w:r w:rsidRPr="00D01FD7">
        <w:rPr>
          <w:rFonts w:ascii="Times New Roman" w:hAnsi="Times New Roman" w:cs="Times New Roman"/>
          <w:sz w:val="16"/>
          <w:szCs w:val="16"/>
        </w:rPr>
        <w:tab/>
        <w:t>X_ADDR;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[31:0]</w:t>
      </w:r>
      <w:r w:rsidRPr="00D01FD7">
        <w:rPr>
          <w:rFonts w:ascii="Times New Roman" w:hAnsi="Times New Roman" w:cs="Times New Roman"/>
          <w:sz w:val="16"/>
          <w:szCs w:val="16"/>
        </w:rPr>
        <w:tab/>
        <w:t>Frame_Cont;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DLY_RST_0;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DLY_RST_1;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Read;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w:t>
      </w:r>
      <w:r w:rsidRPr="00D01FD7">
        <w:rPr>
          <w:rFonts w:ascii="Times New Roman" w:hAnsi="Times New Roman" w:cs="Times New Roman"/>
          <w:sz w:val="16"/>
          <w:szCs w:val="16"/>
        </w:rPr>
        <w:tab/>
      </w:r>
      <w:r w:rsidRPr="00D01FD7">
        <w:rPr>
          <w:rFonts w:ascii="Times New Roman" w:hAnsi="Times New Roman" w:cs="Times New Roman"/>
          <w:sz w:val="16"/>
          <w:szCs w:val="16"/>
        </w:rPr>
        <w:tab/>
        <w:t>[11:0]</w:t>
      </w:r>
      <w:r w:rsidRPr="00D01FD7">
        <w:rPr>
          <w:rFonts w:ascii="Times New Roman" w:hAnsi="Times New Roman" w:cs="Times New Roman"/>
          <w:sz w:val="16"/>
          <w:szCs w:val="16"/>
        </w:rPr>
        <w:tab/>
        <w:t>rCCD_DATA;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rCCD_LVAL;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rCCD_FVAL;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[11:0]</w:t>
      </w:r>
      <w:r w:rsidRPr="00D01FD7">
        <w:rPr>
          <w:rFonts w:ascii="Times New Roman" w:hAnsi="Times New Roman" w:cs="Times New Roman"/>
          <w:sz w:val="16"/>
          <w:szCs w:val="16"/>
        </w:rPr>
        <w:tab/>
        <w:t>sCCD_R;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[11:0]</w:t>
      </w:r>
      <w:r w:rsidRPr="00D01FD7">
        <w:rPr>
          <w:rFonts w:ascii="Times New Roman" w:hAnsi="Times New Roman" w:cs="Times New Roman"/>
          <w:sz w:val="16"/>
          <w:szCs w:val="16"/>
        </w:rPr>
        <w:tab/>
        <w:t>sCCD_G;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[11:0]</w:t>
      </w:r>
      <w:r w:rsidRPr="00D01FD7">
        <w:rPr>
          <w:rFonts w:ascii="Times New Roman" w:hAnsi="Times New Roman" w:cs="Times New Roman"/>
          <w:sz w:val="16"/>
          <w:szCs w:val="16"/>
        </w:rPr>
        <w:tab/>
        <w:t>sCCD_B;</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[9:0]</w:t>
      </w:r>
      <w:r w:rsidRPr="00D01FD7">
        <w:rPr>
          <w:rFonts w:ascii="Times New Roman" w:hAnsi="Times New Roman" w:cs="Times New Roman"/>
          <w:sz w:val="16"/>
          <w:szCs w:val="16"/>
        </w:rPr>
        <w:tab/>
        <w:t xml:space="preserve">VGA_R;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Red[9:0]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[9:0]</w:t>
      </w:r>
      <w:r w:rsidRPr="00D01FD7">
        <w:rPr>
          <w:rFonts w:ascii="Times New Roman" w:hAnsi="Times New Roman" w:cs="Times New Roman"/>
          <w:sz w:val="16"/>
          <w:szCs w:val="16"/>
        </w:rPr>
        <w:tab/>
        <w:t>VGA_G;</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Green[9:0]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t>[9:0]</w:t>
      </w:r>
      <w:r w:rsidRPr="00D01FD7">
        <w:rPr>
          <w:rFonts w:ascii="Times New Roman" w:hAnsi="Times New Roman" w:cs="Times New Roman"/>
          <w:sz w:val="16"/>
          <w:szCs w:val="16"/>
        </w:rPr>
        <w:tab/>
        <w:t xml:space="preserve">VGA_B;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Blue[9:0]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w:t>
      </w:r>
      <w:r w:rsidRPr="00D01FD7">
        <w:rPr>
          <w:rFonts w:ascii="Times New Roman" w:hAnsi="Times New Roman" w:cs="Times New Roman"/>
          <w:sz w:val="16"/>
          <w:szCs w:val="16"/>
        </w:rPr>
        <w:tab/>
      </w:r>
      <w:r w:rsidRPr="00D01FD7">
        <w:rPr>
          <w:rFonts w:ascii="Times New Roman" w:hAnsi="Times New Roman" w:cs="Times New Roman"/>
          <w:sz w:val="16"/>
          <w:szCs w:val="16"/>
        </w:rPr>
        <w:tab/>
        <w:t>[1:0]</w:t>
      </w:r>
      <w:r w:rsidRPr="00D01FD7">
        <w:rPr>
          <w:rFonts w:ascii="Times New Roman" w:hAnsi="Times New Roman" w:cs="Times New Roman"/>
          <w:sz w:val="16"/>
          <w:szCs w:val="16"/>
        </w:rPr>
        <w:tab/>
        <w:t>rClk;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sdram_ctrl_clk;</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Structural coding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CCD_DATA[0]</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GPIO_1[13];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CCD_DATA[1]</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GPIO_1[12];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CCD_DATA[2]</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GPIO_1[11];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CCD_DATA[3]</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CCD_DATA[4]</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CCD_DATA[5]</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GPIO_1[8];</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CCD_DATA[6]</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CCD_DATA[7]</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CCD_DATA[8]</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CCD_DATA[9]</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CCD_DATA[10]=</w:t>
      </w:r>
      <w:r w:rsidRPr="00D01FD7">
        <w:rPr>
          <w:rFonts w:ascii="Times New Roman" w:hAnsi="Times New Roman" w:cs="Times New Roman"/>
          <w:sz w:val="16"/>
          <w:szCs w:val="16"/>
        </w:rPr>
        <w:tab/>
        <w:t>GPIO_1[3];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CCD_DATA[11]=</w:t>
      </w:r>
      <w:r w:rsidRPr="00D01FD7">
        <w:rPr>
          <w:rFonts w:ascii="Times New Roman" w:hAnsi="Times New Roman" w:cs="Times New Roman"/>
          <w:sz w:val="16"/>
          <w:szCs w:val="16"/>
        </w:rPr>
        <w:tab/>
        <w:t>GPIO_1[1];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GPIO_1[16]</w:t>
      </w:r>
      <w:r w:rsidRPr="00D01FD7">
        <w:rPr>
          <w:rFonts w:ascii="Times New Roman" w:hAnsi="Times New Roman" w:cs="Times New Roman"/>
          <w:sz w:val="16"/>
          <w:szCs w:val="16"/>
        </w:rPr>
        <w:tab/>
        <w:t>=</w:t>
      </w:r>
      <w:r w:rsidRPr="00D01FD7">
        <w:rPr>
          <w:rFonts w:ascii="Times New Roman" w:hAnsi="Times New Roman" w:cs="Times New Roman"/>
          <w:sz w:val="16"/>
          <w:szCs w:val="16"/>
        </w:rPr>
        <w:tab/>
        <w:t>CCD_MCLK;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CCD_FVAL</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GPIO_1[22];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CCD_LVAL</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GPIO_1[21];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CCD_PIXCLK</w:t>
      </w:r>
      <w:r w:rsidRPr="00D01FD7">
        <w:rPr>
          <w:rFonts w:ascii="Times New Roman" w:hAnsi="Times New Roman" w:cs="Times New Roman"/>
          <w:sz w:val="16"/>
          <w:szCs w:val="16"/>
        </w:rPr>
        <w:tab/>
        <w:t>=</w:t>
      </w:r>
      <w:r w:rsidRPr="00D01FD7">
        <w:rPr>
          <w:rFonts w:ascii="Times New Roman" w:hAnsi="Times New Roman" w:cs="Times New Roman"/>
          <w:sz w:val="16"/>
          <w:szCs w:val="16"/>
        </w:rPr>
        <w:tab/>
        <w:t>GPIO_1[0];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GPIO_1[19]</w:t>
      </w:r>
      <w:r w:rsidRPr="00D01FD7">
        <w:rPr>
          <w:rFonts w:ascii="Times New Roman" w:hAnsi="Times New Roman" w:cs="Times New Roman"/>
          <w:sz w:val="16"/>
          <w:szCs w:val="16"/>
        </w:rPr>
        <w:tab/>
        <w:t>=</w:t>
      </w:r>
      <w:r w:rsidRPr="00D01FD7">
        <w:rPr>
          <w:rFonts w:ascii="Times New Roman" w:hAnsi="Times New Roman" w:cs="Times New Roman"/>
          <w:sz w:val="16"/>
          <w:szCs w:val="16"/>
        </w:rPr>
        <w:tab/>
        <w:t>1'b1;  // tRIGGER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GPIO_1[17]</w:t>
      </w:r>
      <w:r w:rsidRPr="00D01FD7">
        <w:rPr>
          <w:rFonts w:ascii="Times New Roman" w:hAnsi="Times New Roman" w:cs="Times New Roman"/>
          <w:sz w:val="16"/>
          <w:szCs w:val="16"/>
        </w:rPr>
        <w:tab/>
        <w:t>=</w:t>
      </w:r>
      <w:r w:rsidRPr="00D01FD7">
        <w:rPr>
          <w:rFonts w:ascii="Times New Roman" w:hAnsi="Times New Roman" w:cs="Times New Roman"/>
          <w:sz w:val="16"/>
          <w:szCs w:val="16"/>
        </w:rPr>
        <w:tab/>
        <w:t>DLY_RST_1;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LEDR</w:t>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SW;</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LEDG</w:t>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Y_Cont;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VGA_CTRL_CLK=</w:t>
      </w:r>
      <w:r w:rsidRPr="00D01FD7">
        <w:rPr>
          <w:rFonts w:ascii="Times New Roman" w:hAnsi="Times New Roman" w:cs="Times New Roman"/>
          <w:sz w:val="16"/>
          <w:szCs w:val="16"/>
        </w:rPr>
        <w:tab/>
        <w:t>rClk[0];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VGA_CLK</w:t>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~rClk[0];</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always@(posedge CLOCK_50)</w:t>
      </w:r>
      <w:r w:rsidRPr="00D01FD7">
        <w:rPr>
          <w:rFonts w:ascii="Times New Roman" w:hAnsi="Times New Roman" w:cs="Times New Roman"/>
          <w:sz w:val="16"/>
          <w:szCs w:val="16"/>
        </w:rPr>
        <w:tab/>
        <w:t>rClk</w:t>
      </w:r>
      <w:r w:rsidRPr="00D01FD7">
        <w:rPr>
          <w:rFonts w:ascii="Times New Roman" w:hAnsi="Times New Roman" w:cs="Times New Roman"/>
          <w:sz w:val="16"/>
          <w:szCs w:val="16"/>
        </w:rPr>
        <w:tab/>
        <w:t>&lt;=</w:t>
      </w:r>
      <w:r w:rsidRPr="00D01FD7">
        <w:rPr>
          <w:rFonts w:ascii="Times New Roman" w:hAnsi="Times New Roman" w:cs="Times New Roman"/>
          <w:sz w:val="16"/>
          <w:szCs w:val="16"/>
        </w:rPr>
        <w:tab/>
        <w:t>rClk+1;</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always@(posedge CCD_PIXCLK)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rCCD_DATA</w:t>
      </w:r>
      <w:r w:rsidRPr="00D01FD7">
        <w:rPr>
          <w:rFonts w:ascii="Times New Roman" w:hAnsi="Times New Roman" w:cs="Times New Roman"/>
          <w:sz w:val="16"/>
          <w:szCs w:val="16"/>
        </w:rPr>
        <w:tab/>
        <w:t>&lt;=</w:t>
      </w:r>
      <w:r w:rsidRPr="00D01FD7">
        <w:rPr>
          <w:rFonts w:ascii="Times New Roman" w:hAnsi="Times New Roman" w:cs="Times New Roman"/>
          <w:sz w:val="16"/>
          <w:szCs w:val="16"/>
        </w:rPr>
        <w:tab/>
        <w:t>CCD_DATA;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rCCD_LVAL</w:t>
      </w:r>
      <w:r w:rsidRPr="00D01FD7">
        <w:rPr>
          <w:rFonts w:ascii="Times New Roman" w:hAnsi="Times New Roman" w:cs="Times New Roman"/>
          <w:sz w:val="16"/>
          <w:szCs w:val="16"/>
        </w:rPr>
        <w:tab/>
        <w:t>&lt;=</w:t>
      </w:r>
      <w:r w:rsidRPr="00D01FD7">
        <w:rPr>
          <w:rFonts w:ascii="Times New Roman" w:hAnsi="Times New Roman" w:cs="Times New Roman"/>
          <w:sz w:val="16"/>
          <w:szCs w:val="16"/>
        </w:rPr>
        <w:tab/>
        <w:t>CCD_LVAL;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rCCD_FVAL</w:t>
      </w:r>
      <w:r w:rsidRPr="00D01FD7">
        <w:rPr>
          <w:rFonts w:ascii="Times New Roman" w:hAnsi="Times New Roman" w:cs="Times New Roman"/>
          <w:sz w:val="16"/>
          <w:szCs w:val="16"/>
        </w:rPr>
        <w:tab/>
        <w:t>&lt;=</w:t>
      </w:r>
      <w:r w:rsidRPr="00D01FD7">
        <w:rPr>
          <w:rFonts w:ascii="Times New Roman" w:hAnsi="Times New Roman" w:cs="Times New Roman"/>
          <w:sz w:val="16"/>
          <w:szCs w:val="16"/>
        </w:rPr>
        <w:tab/>
        <w:t>CCD_FVAL;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VGA_Controller</w:t>
      </w:r>
      <w:r w:rsidRPr="00D01FD7">
        <w:rPr>
          <w:rFonts w:ascii="Times New Roman" w:hAnsi="Times New Roman" w:cs="Times New Roman"/>
          <w:sz w:val="16"/>
          <w:szCs w:val="16"/>
        </w:rPr>
        <w:tab/>
      </w:r>
      <w:r w:rsidRPr="00D01FD7">
        <w:rPr>
          <w:rFonts w:ascii="Times New Roman" w:hAnsi="Times New Roman" w:cs="Times New Roman"/>
          <w:sz w:val="16"/>
          <w:szCs w:val="16"/>
        </w:rPr>
        <w:tab/>
        <w:t>u1</w:t>
      </w:r>
      <w:r w:rsidRPr="00D01FD7">
        <w:rPr>
          <w:rFonts w:ascii="Times New Roman" w:hAnsi="Times New Roman" w:cs="Times New Roman"/>
          <w:sz w:val="16"/>
          <w:szCs w:val="16"/>
        </w:rPr>
        <w:tab/>
        <w:t>(</w:t>
      </w:r>
      <w:r w:rsidRPr="00D01FD7">
        <w:rPr>
          <w:rFonts w:ascii="Times New Roman" w:hAnsi="Times New Roman" w:cs="Times New Roman"/>
          <w:sz w:val="16"/>
          <w:szCs w:val="16"/>
        </w:rPr>
        <w:tab/>
        <w:t>//</w:t>
      </w:r>
      <w:r w:rsidRPr="00D01FD7">
        <w:rPr>
          <w:rFonts w:ascii="Times New Roman" w:hAnsi="Times New Roman" w:cs="Times New Roman"/>
          <w:sz w:val="16"/>
          <w:szCs w:val="16"/>
        </w:rPr>
        <w:tab/>
        <w:t>Host Side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.oRequest(Read),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.iRed(wDISP_R),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.iGreen(wDISP_G),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.iBlue(wDISP_B),</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VGA Side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.oVGA_R(VGA_R),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.oVGA_G(VGA_G),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.oVGA_B(VGA_B),</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.oVGA_H_SYNC(VGA_HS),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.oVGA_V_SYNC(VGA_VS),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.oVGA_SYNC(VGA_SYNC),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.oVGA_BLANK(VGA_BLANK),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Control Signal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.iRST_N(DLY_RST_2)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Reset_Delay</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u2</w:t>
      </w:r>
      <w:r w:rsidRPr="00D01FD7">
        <w:rPr>
          <w:rFonts w:ascii="Times New Roman" w:hAnsi="Times New Roman" w:cs="Times New Roman"/>
          <w:sz w:val="16"/>
          <w:szCs w:val="16"/>
        </w:rPr>
        <w:tab/>
        <w:t>(</w:t>
      </w:r>
      <w:r w:rsidRPr="00D01FD7">
        <w:rPr>
          <w:rFonts w:ascii="Times New Roman" w:hAnsi="Times New Roman" w:cs="Times New Roman"/>
          <w:sz w:val="16"/>
          <w:szCs w:val="16"/>
        </w:rPr>
        <w:tab/>
        <w:t>.iCLK(CLOCK_50),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.iRST(KEY[0]),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.oRST_0(DLY_RST_0),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.oRST_1(DLY_RST_1),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.oRST_2(DLY_RST_2)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CCD_Capture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u3</w:t>
      </w:r>
      <w:r w:rsidRPr="00D01FD7">
        <w:rPr>
          <w:rFonts w:ascii="Times New Roman" w:hAnsi="Times New Roman" w:cs="Times New Roman"/>
          <w:sz w:val="16"/>
          <w:szCs w:val="16"/>
        </w:rPr>
        <w:tab/>
        <w:t>(</w:t>
      </w:r>
      <w:r w:rsidRPr="00D01FD7">
        <w:rPr>
          <w:rFonts w:ascii="Times New Roman" w:hAnsi="Times New Roman" w:cs="Times New Roman"/>
          <w:sz w:val="16"/>
          <w:szCs w:val="16"/>
        </w:rPr>
        <w:tab/>
        <w:t>.oDATA(mCCD_DATA),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.oDVAL(mCCD_DVAL),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.oX_Cont(X_Cont),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.oY_Cont(Y_Cont),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.oFrame_Cont(Frame_Cont),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.iDATA(rCCD_DATA),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.iFVAL(rCCD_FVAL),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.iLVAL(rCCD_LVAL),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.iSTART(!KEY[3]),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.iEND(!KEY[2]),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.iCLK(CCD_PIXCLK),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RAW2RGB</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u4</w:t>
      </w:r>
      <w:r w:rsidRPr="00D01FD7">
        <w:rPr>
          <w:rFonts w:ascii="Times New Roman" w:hAnsi="Times New Roman" w:cs="Times New Roman"/>
          <w:sz w:val="16"/>
          <w:szCs w:val="16"/>
        </w:rPr>
        <w:tab/>
        <w:t>(</w:t>
      </w:r>
      <w:r w:rsidRPr="00D01FD7">
        <w:rPr>
          <w:rFonts w:ascii="Times New Roman" w:hAnsi="Times New Roman" w:cs="Times New Roman"/>
          <w:sz w:val="16"/>
          <w:szCs w:val="16"/>
        </w:rPr>
        <w:tab/>
        <w:t>.iCLK(CCD_PIXCLK),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.iRST(DLY_RST_1),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.iDATA(mCCD_DATA),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.iDVAL(mCCD_DVAL),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.oRed(sCCD_R),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.oGreen(sCCD_G),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.oBlue(sCCD_B),</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.oDVAL(sCCD_DVAL),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.iX_Cont(X_Cont),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.iY_Cont(Y_Cont)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SEG7_LUT_8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u5</w:t>
      </w:r>
      <w:r w:rsidRPr="00D01FD7">
        <w:rPr>
          <w:rFonts w:ascii="Times New Roman" w:hAnsi="Times New Roman" w:cs="Times New Roman"/>
          <w:sz w:val="16"/>
          <w:szCs w:val="16"/>
        </w:rPr>
        <w:tab/>
        <w:t>(</w:t>
      </w:r>
      <w:r w:rsidRPr="00D01FD7">
        <w:rPr>
          <w:rFonts w:ascii="Times New Roman" w:hAnsi="Times New Roman" w:cs="Times New Roman"/>
          <w:sz w:val="16"/>
          <w:szCs w:val="16"/>
        </w:rPr>
        <w:tab/>
        <w:t>.oSEG0(HEX0),.oSEG1(HEX1),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.oSEG2(HEX2),.oSEG3(HEX3),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.oSEG4(HEX4),.oSEG5(HEX5),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.oSEG6(HEX6),.oSEG7(HEX7),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.iDIG(Frame_Cont[31:0])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sdram_pll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u6</w:t>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.inclk0(CLOCK_50),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.c0(sdram_ctrl_clk),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.c1(DRAM_CLK)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 CCD_MCLK = rClk[0];</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Sdram_Control_4Port</w:t>
      </w:r>
      <w:r w:rsidRPr="00D01FD7">
        <w:rPr>
          <w:rFonts w:ascii="Times New Roman" w:hAnsi="Times New Roman" w:cs="Times New Roman"/>
          <w:sz w:val="16"/>
          <w:szCs w:val="16"/>
        </w:rPr>
        <w:tab/>
        <w:t>u7</w:t>
      </w:r>
      <w:r w:rsidRPr="00D01FD7">
        <w:rPr>
          <w:rFonts w:ascii="Times New Roman" w:hAnsi="Times New Roman" w:cs="Times New Roman"/>
          <w:sz w:val="16"/>
          <w:szCs w:val="16"/>
        </w:rPr>
        <w:tab/>
        <w:t>(</w:t>
      </w:r>
      <w:r w:rsidRPr="00D01FD7">
        <w:rPr>
          <w:rFonts w:ascii="Times New Roman" w:hAnsi="Times New Roman" w:cs="Times New Roman"/>
          <w:sz w:val="16"/>
          <w:szCs w:val="16"/>
        </w:rPr>
        <w:tab/>
        <w:t>//</w:t>
      </w:r>
      <w:r w:rsidRPr="00D01FD7">
        <w:rPr>
          <w:rFonts w:ascii="Times New Roman" w:hAnsi="Times New Roman" w:cs="Times New Roman"/>
          <w:sz w:val="16"/>
          <w:szCs w:val="16"/>
        </w:rPr>
        <w:tab/>
        <w:t>HOST Side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.REF_CLK(CLOCK_50),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.RESET_N(1'b1),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.CLK(sdram_ctrl_clk),</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FIFO Write Side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.WR1_DATA({1'b0,sCCD_G[11:7],sCCD_B[11:2]}),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.WR1(sCCD_DVAL),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.WR1_ADDR(0),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.WR1_MAX_ADDR(640*480),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.WR1_LENGTH(9'h100),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.WR1_LOAD(!DLY_RST_0),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.WR1_CLK(~CCD_PIXCLK),</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FIFO Write Side 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.WR2_DATA(</w:t>
      </w:r>
      <w:r w:rsidRPr="00D01FD7">
        <w:rPr>
          <w:rFonts w:ascii="Times New Roman" w:hAnsi="Times New Roman" w:cs="Times New Roman"/>
          <w:sz w:val="16"/>
          <w:szCs w:val="16"/>
        </w:rPr>
        <w:tab/>
        <w:t>{1'b0,sCCD_G[6:2],sCCD_R[11:2]}),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.WR2(sCCD_DVAL),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.WR2_ADDR(22'h100000),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.WR2_MAX_ADDR(22'h100000+640*480),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.WR2_LENGTH(9'h100),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.WR2_LOAD(!DLY_RST_0),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.WR2_CLK(~CCD_PIXCLK),</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FIFO Read Side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.RD1_DATA(Read_DATA1),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.RD1(Read),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.RD1_ADDR(0),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.RD1_MAX_ADDR(640*480),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.RD1_LENGTH(9'h100),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.RD1_LOAD(!DLY_RST_0),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.RD1_CLK(~VGA_CTRL_CLK),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FIFO Read Side 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.RD2_DATA(Read_DATA2),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.RD2(Read),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.RD2_ADDR(22'h100000),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.RD2_MAX_ADDR(22'h100000+640*480),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.RD2_LENGTH(9'h100),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.RD2_LOAD(!DLY_RST_0),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.RD2_CLK(~VGA_CTRL_CLK),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SDRAM Side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.SA(DRAM_ADDR),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.BA({DRAM_BA_1,DRAM_BA_0}),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.CS_N(DRAM_CS_N),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.CKE(DRAM_CKE),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.RAS_N(DRAM_RAS_N),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.CAS_N(DRAM_CAS_N),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.WE_N(DRAM_WE_N),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.DQ(DRAM_DQ),</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.DQM({DRAM_UDQM,DRAM_LDQM})</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w:t>
      </w:r>
      <w:r w:rsidRPr="00D01FD7">
        <w:rPr>
          <w:rFonts w:ascii="Times New Roman" w:hAnsi="Times New Roman" w:cs="Times New Roman"/>
          <w:sz w:val="16"/>
          <w:szCs w:val="16"/>
        </w:rPr>
        <w:tab/>
        <w:t>UART_TXD = UART_RXD;</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I2C_CCD_Config </w:t>
      </w:r>
      <w:r w:rsidRPr="00D01FD7">
        <w:rPr>
          <w:rFonts w:ascii="Times New Roman" w:hAnsi="Times New Roman" w:cs="Times New Roman"/>
          <w:sz w:val="16"/>
          <w:szCs w:val="16"/>
        </w:rPr>
        <w:tab/>
      </w:r>
      <w:r w:rsidRPr="00D01FD7">
        <w:rPr>
          <w:rFonts w:ascii="Times New Roman" w:hAnsi="Times New Roman" w:cs="Times New Roman"/>
          <w:sz w:val="16"/>
          <w:szCs w:val="16"/>
        </w:rPr>
        <w:tab/>
        <w:t>u8</w:t>
      </w:r>
      <w:r w:rsidRPr="00D01FD7">
        <w:rPr>
          <w:rFonts w:ascii="Times New Roman" w:hAnsi="Times New Roman" w:cs="Times New Roman"/>
          <w:sz w:val="16"/>
          <w:szCs w:val="16"/>
        </w:rPr>
        <w:tab/>
        <w:t>(</w:t>
      </w:r>
      <w:r w:rsidRPr="00D01FD7">
        <w:rPr>
          <w:rFonts w:ascii="Times New Roman" w:hAnsi="Times New Roman" w:cs="Times New Roman"/>
          <w:sz w:val="16"/>
          <w:szCs w:val="16"/>
        </w:rPr>
        <w:tab/>
        <w:t>//</w:t>
      </w:r>
      <w:r w:rsidRPr="00D01FD7">
        <w:rPr>
          <w:rFonts w:ascii="Times New Roman" w:hAnsi="Times New Roman" w:cs="Times New Roman"/>
          <w:sz w:val="16"/>
          <w:szCs w:val="16"/>
        </w:rPr>
        <w:tab/>
        <w:t>Host Side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.iCLK(CLOCK_50),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.iRST_N(DLY_RST_2),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.iZOOM_MODE_SW(SW[16]),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.iEXPOSURE_ADJ(KEY[1]),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.iEXPOSURE_DEC_p(SW[0]),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I2C Side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.I2C_SCLK(GPIO_1[24]),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.I2C_SDAT(GPIO_1[23])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wVGA_R  = Read_DATA2[9:0];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wVGA_G  = {Read_DATA1[14:10],Read_DATA2[14:10]};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wVGA_B  = Read_DATA1[9:0];</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//Coding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gDATA;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gCCD_DVAL;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wGFlag;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RGB2GRAY         </w:t>
      </w:r>
      <w:r w:rsidRPr="00D01FD7">
        <w:rPr>
          <w:rFonts w:ascii="Times New Roman" w:hAnsi="Times New Roman" w:cs="Times New Roman"/>
          <w:sz w:val="16"/>
          <w:szCs w:val="16"/>
        </w:rPr>
        <w:tab/>
      </w:r>
      <w:r w:rsidRPr="00D01FD7">
        <w:rPr>
          <w:rFonts w:ascii="Times New Roman" w:hAnsi="Times New Roman" w:cs="Times New Roman"/>
          <w:sz w:val="16"/>
          <w:szCs w:val="16"/>
        </w:rPr>
        <w:tab/>
        <w:t>u9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.oDVAL(gCCD_DVAL),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.oDATA(gDATA),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.oFlag(wGFlag),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.iRed(wVGA_R),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.iGreen(wVGA_G),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.iBlue(wVGA_B),</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.iRST(DLY_RST_2),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.iDVAL(Read),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bDATA;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bCCD_DVAL;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PupilBinaryImage  </w:t>
      </w:r>
      <w:r w:rsidRPr="00D01FD7">
        <w:rPr>
          <w:rFonts w:ascii="Times New Roman" w:hAnsi="Times New Roman" w:cs="Times New Roman"/>
          <w:sz w:val="16"/>
          <w:szCs w:val="16"/>
        </w:rPr>
        <w:tab/>
        <w:t>u10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.iRST(DLY_RST_2),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.iDVAL(gCCD_DVAL),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 xml:space="preserve">                     .iDATA(gDATA),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.oDATA(bDATA),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.oDVAL(bCCD_DVAL),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oErosion;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eCCD_DVAL;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Erosion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u11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.iDATA(bDATA),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.iDVAL(bCCD_DVAL),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.oDATA(oErosion),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.oDVAL(eCCD_DVAL),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oDilation;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dCCD_DVAL;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Dilation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u12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.iDATA(oErosion),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.iDVAL(eCCD_DVAL),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.oDATA(oDilation),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.oDVAL(dCCD_DVAL),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woC_1;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woR_1;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woC_2;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woR_2;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woC_3;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woR_3;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woC_4;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woR_4;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woC_PC;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woC_PR;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woPRadius;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wPFlagCoor;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oDetectPupil;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dpCCD_DVAL;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Detect_OuterPupil u13(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.iEND(SW[17]),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.iDATA(oDilation),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.iDVAL(dCCD_DVAL),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.iRST(DLY_RST_2),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.oC_1(woC_1), //top</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.oR_1(woR_1),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.oC_2(woC_2),//left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.oR_2(woR_2),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.oC_3(woC_3),//right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.oR_3(woR_3),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.oC_4(woC_4),//btm</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.oR_4(woR_4),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.oC_PC(woC_PC),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.oC_PR(woC_PR),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.oFlag(wPFlagCoor),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.oDATA(oDetectPupil),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.oDVAL(dpCCD_DVAL),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.oPRadius(woPRadius),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[9:0]pPupilCoor;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ppCCD_DVAL;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Output_Point u14(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.iDATA(ibDATA),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.iDVAL(ibCCD_DVAL),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.iC_1(woC_1),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.iR_1(woR_1),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.iC_2(woC_2),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.iR_2(woR_2),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.iC_3(woC_3),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.iR_3(woR_3),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.iC_4(woC_4),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.iR_4(woR_4),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.iC_PC(woC_PC),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.iC_PR(woC_PR),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.iI_R1(woI_R1),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.iI_C1(woI_C1),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.iI_R2(woI_R2),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.iI_C2(woI_C2),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.oDVAL(ppCCD_DVAL),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.oDATA(pPupilCoor),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ibData;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ibCCD_DVAL;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IrisBinaryImage    u15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.iRST(DLY_RST_2),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.iDVAL(gCCD_DVAL),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.iDATA(gDATA),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.oDATA(ibDATA),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.oDVAL(ibCCD_DVAL),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woI_R1;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woI_C1;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woI_R2;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woI_C2;</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woIRadius;</w:t>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wIFlagCoor;</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Detect_InnerIris u16(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.iDATA(ibDATA),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.iDVAL(ibCCD_DVAL),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.iC_PC(woC_PC),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.iC_PR(woC_PR),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.oFlag(wIFlagCoor),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.oI_R1(woI_R1), //left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.oI_C1(woI_C1),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.oI_R2(woI_R2), //right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.oI_C2(woI_C2),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.oIRadius(woIRadius),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wNDATA;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nCCD_DVAL;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nSignal;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/*irisNormalization u17(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.iCLK(VGA_CTRL_CLK),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.iRST(DLY_RST_2),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.iDVAL(gCCD_DVAL),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.iPupilFlag(wPFlagCoor),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.iIrisFlag(wIFlagCoor),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.iCaptured(!KEY[2]),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.iStart(!KEY[3]),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//.startGetData(wGFlag), //Receive signal from segmentation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.iDATA(gDATA),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.pupil_radius(woPRadius),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.iris_radius(woIRadius),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.centre_pointX(woC_PC),</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.centre_pointY(woC_PR),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.oDVAL(nCCD_DVAL),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.oSignal(nSignal), // Give signal to matching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.oDATA(wNDATA),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 LEDR[0] = nSignal;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assign LEDR[1] = wGFlag;</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//output image</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reg [9:0] pupilBinaryImage;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always@(posedge CLOCK_50)begin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if(bDATA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pupilBinaryImage = 10'd1023;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pupilBinaryImage = 10'd0;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reg [9:0] erosionImage;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always@(posedge CLOCK_50)begin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if(oErosion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erosionImage = 10'd1023;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erosionImage = 10'd0;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reg [9:0] dilationImage;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always@(posedge CLOCK_50)begin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if(oDilation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dilationImage = 10'd1023;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dilationImage = 10'd0;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reg [9:0] irisBinaryImage;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always@(posedge CLOCK_50)begin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if(ibDATA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irisBinaryImage = 10'd1023;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irisBinaryImage = 10'd0;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wire [9:0] wDISP_R =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SW[7] ?  wNDATA: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SW[6] ?</w:t>
      </w:r>
      <w:r w:rsidRPr="00D01FD7">
        <w:rPr>
          <w:rFonts w:ascii="Times New Roman" w:hAnsi="Times New Roman" w:cs="Times New Roman"/>
          <w:sz w:val="16"/>
          <w:szCs w:val="16"/>
        </w:rPr>
        <w:tab/>
        <w:t>pPupilCoor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SW[5] ?</w:t>
      </w:r>
      <w:r w:rsidRPr="00D01FD7">
        <w:rPr>
          <w:rFonts w:ascii="Times New Roman" w:hAnsi="Times New Roman" w:cs="Times New Roman"/>
          <w:sz w:val="16"/>
          <w:szCs w:val="16"/>
        </w:rPr>
        <w:tab/>
        <w:t>irisBinaryImage: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SW[4] ?</w:t>
      </w:r>
      <w:r w:rsidRPr="00D01FD7">
        <w:rPr>
          <w:rFonts w:ascii="Times New Roman" w:hAnsi="Times New Roman" w:cs="Times New Roman"/>
          <w:sz w:val="16"/>
          <w:szCs w:val="16"/>
        </w:rPr>
        <w:tab/>
        <w:t>dilationImage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SW[3] ?</w:t>
      </w:r>
      <w:r w:rsidRPr="00D01FD7">
        <w:rPr>
          <w:rFonts w:ascii="Times New Roman" w:hAnsi="Times New Roman" w:cs="Times New Roman"/>
          <w:sz w:val="16"/>
          <w:szCs w:val="16"/>
        </w:rPr>
        <w:tab/>
        <w:t>erosionImage :</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SW[2] ?</w:t>
      </w:r>
      <w:r w:rsidRPr="00D01FD7">
        <w:rPr>
          <w:rFonts w:ascii="Times New Roman" w:hAnsi="Times New Roman" w:cs="Times New Roman"/>
          <w:sz w:val="16"/>
          <w:szCs w:val="16"/>
        </w:rPr>
        <w:tab/>
        <w:t>pupilBinaryImage: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SW[1] ?</w:t>
      </w:r>
      <w:r w:rsidRPr="00D01FD7">
        <w:rPr>
          <w:rFonts w:ascii="Times New Roman" w:hAnsi="Times New Roman" w:cs="Times New Roman"/>
          <w:sz w:val="16"/>
          <w:szCs w:val="16"/>
        </w:rPr>
        <w:tab/>
        <w:t xml:space="preserve">gDATA :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wVGA_R;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wire [9:0] wDISP_G =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SW[7] ?  wNDATA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SW[6] ?</w:t>
      </w:r>
      <w:r w:rsidRPr="00D01FD7">
        <w:rPr>
          <w:rFonts w:ascii="Times New Roman" w:hAnsi="Times New Roman" w:cs="Times New Roman"/>
          <w:sz w:val="16"/>
          <w:szCs w:val="16"/>
        </w:rPr>
        <w:tab/>
        <w:t>pPupilCoor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SW[5] ?</w:t>
      </w:r>
      <w:r w:rsidRPr="00D01FD7">
        <w:rPr>
          <w:rFonts w:ascii="Times New Roman" w:hAnsi="Times New Roman" w:cs="Times New Roman"/>
          <w:sz w:val="16"/>
          <w:szCs w:val="16"/>
        </w:rPr>
        <w:tab/>
        <w:t>irisBinaryImage: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SW[4] ?</w:t>
      </w:r>
      <w:r w:rsidRPr="00D01FD7">
        <w:rPr>
          <w:rFonts w:ascii="Times New Roman" w:hAnsi="Times New Roman" w:cs="Times New Roman"/>
          <w:sz w:val="16"/>
          <w:szCs w:val="16"/>
        </w:rPr>
        <w:tab/>
        <w:t>dilationImage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SW[3] ?</w:t>
      </w:r>
      <w:r w:rsidRPr="00D01FD7">
        <w:rPr>
          <w:rFonts w:ascii="Times New Roman" w:hAnsi="Times New Roman" w:cs="Times New Roman"/>
          <w:sz w:val="16"/>
          <w:szCs w:val="16"/>
        </w:rPr>
        <w:tab/>
        <w:t>erosionImage :</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SW[2] ?</w:t>
      </w:r>
      <w:r w:rsidRPr="00D01FD7">
        <w:rPr>
          <w:rFonts w:ascii="Times New Roman" w:hAnsi="Times New Roman" w:cs="Times New Roman"/>
          <w:sz w:val="16"/>
          <w:szCs w:val="16"/>
        </w:rPr>
        <w:tab/>
        <w:t>pupilBinaryImage: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SW[1] ?</w:t>
      </w:r>
      <w:r w:rsidRPr="00D01FD7">
        <w:rPr>
          <w:rFonts w:ascii="Times New Roman" w:hAnsi="Times New Roman" w:cs="Times New Roman"/>
          <w:sz w:val="16"/>
          <w:szCs w:val="16"/>
        </w:rPr>
        <w:tab/>
        <w:t xml:space="preserve">gDATA :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wVGA_G;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[9:0] wDISP_B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SW[7] ?  wNDATA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SW[6] ?</w:t>
      </w:r>
      <w:r w:rsidRPr="00D01FD7">
        <w:rPr>
          <w:rFonts w:ascii="Times New Roman" w:hAnsi="Times New Roman" w:cs="Times New Roman"/>
          <w:sz w:val="16"/>
          <w:szCs w:val="16"/>
        </w:rPr>
        <w:tab/>
        <w:t>pPupilCoor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SW[5] ?</w:t>
      </w:r>
      <w:r w:rsidRPr="00D01FD7">
        <w:rPr>
          <w:rFonts w:ascii="Times New Roman" w:hAnsi="Times New Roman" w:cs="Times New Roman"/>
          <w:sz w:val="16"/>
          <w:szCs w:val="16"/>
        </w:rPr>
        <w:tab/>
        <w:t>irisBinaryImage: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SW[4] ?</w:t>
      </w:r>
      <w:r w:rsidRPr="00D01FD7">
        <w:rPr>
          <w:rFonts w:ascii="Times New Roman" w:hAnsi="Times New Roman" w:cs="Times New Roman"/>
          <w:sz w:val="16"/>
          <w:szCs w:val="16"/>
        </w:rPr>
        <w:tab/>
        <w:t>dilationImage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SW[3] ?</w:t>
      </w:r>
      <w:r w:rsidRPr="00D01FD7">
        <w:rPr>
          <w:rFonts w:ascii="Times New Roman" w:hAnsi="Times New Roman" w:cs="Times New Roman"/>
          <w:sz w:val="16"/>
          <w:szCs w:val="16"/>
        </w:rPr>
        <w:tab/>
        <w:t>erosionImage :</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SW[2] ?</w:t>
      </w:r>
      <w:r w:rsidRPr="00D01FD7">
        <w:rPr>
          <w:rFonts w:ascii="Times New Roman" w:hAnsi="Times New Roman" w:cs="Times New Roman"/>
          <w:sz w:val="16"/>
          <w:szCs w:val="16"/>
        </w:rPr>
        <w:tab/>
        <w:t>pupilBinaryImage: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SW[1] ?</w:t>
      </w:r>
      <w:r w:rsidRPr="00D01FD7">
        <w:rPr>
          <w:rFonts w:ascii="Times New Roman" w:hAnsi="Times New Roman" w:cs="Times New Roman"/>
          <w:sz w:val="16"/>
          <w:szCs w:val="16"/>
        </w:rPr>
        <w:tab/>
        <w:t>gDATA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wVGA_B;  </w:t>
      </w:r>
    </w:p>
    <w:p w:rsidR="00D01FD7" w:rsidRPr="00D01FD7" w:rsidRDefault="00D01FD7" w:rsidP="00D01FD7">
      <w:pPr>
        <w:spacing w:after="0" w:line="240" w:lineRule="auto"/>
        <w:jc w:val="both"/>
        <w:rPr>
          <w:rFonts w:ascii="Times New Roman" w:hAnsi="Times New Roman" w:cs="Times New Roman"/>
          <w:sz w:val="16"/>
          <w:szCs w:val="16"/>
        </w:rPr>
      </w:pPr>
    </w:p>
    <w:p w:rsid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endmodule</w:t>
      </w:r>
    </w:p>
    <w:p w:rsidR="00D01FD7" w:rsidRPr="00D01FD7" w:rsidRDefault="00D01FD7" w:rsidP="00D01FD7">
      <w:pPr>
        <w:spacing w:line="480" w:lineRule="auto"/>
        <w:jc w:val="both"/>
        <w:rPr>
          <w:rFonts w:ascii="Times New Roman" w:hAnsi="Times New Roman" w:cs="Times New Roman"/>
          <w:sz w:val="24"/>
          <w:szCs w:val="24"/>
          <w:u w:val="single"/>
        </w:rPr>
      </w:pPr>
      <w:r w:rsidRPr="00D01FD7">
        <w:rPr>
          <w:rFonts w:ascii="Times New Roman" w:hAnsi="Times New Roman" w:cs="Times New Roman"/>
          <w:sz w:val="24"/>
          <w:szCs w:val="24"/>
          <w:u w:val="single"/>
        </w:rPr>
        <w:lastRenderedPageBreak/>
        <w:t>SOM.sv</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ANN_SOM Block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Operation: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1) To train user data into database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2) To perform iris recognition by using SOM method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Input: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CLOCK_50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startTraining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trainUser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storeControl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storeUser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data[10][10]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Output: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userID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module SOM(</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CLOCK_50, iRST, bRST,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startRecognition,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startTraining,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trainUser,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storeControl,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[3:0] storeUser,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data[0:9][0:9],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output reg [17:14] LED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data[0:9][0:9];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initNetwork[0:9][0:9];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initFinish;</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selected_x, selected_y;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weight_x, 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winner_x, winner_y;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i = 4'b0000, j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flagForUpdateSelected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count_i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count_j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up_winner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update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weight_selected_x, weight_selected_y;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old_weight_x, old_weight_y;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updatedNetwork[0:9][0:9];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voteNetwork[0:9][0:9];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startCompare;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next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next2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next3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successVote;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reset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startWeight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goForNext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goForNext2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secondRound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thirdRound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wire [3:0] userID;</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neuronInputInitialization init (CLOCK_50, iRST, initNetwork, initFinish);</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onChipTraining train (CLOCK_50, iRST, bRST, startTraining, trainUser, storeControl, storeUser, data, voteNetwork, successVote, userID);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hiddenLayer hidden (CLOCK_50, iRST, selected_x, selected_y, weight_x, weight_y, winner_x, winner_y);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weightOptimization neuronUpdate (CLOCK_50, iRST, up_winner, update, startWeight, initNetwork, weight_selected_x, weight_selected_y, old_weight_x, old_weight_y, updatedNetwork);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Iteration compare (CLOCK_50, iRST, startRecognition, reset, updatedNetwork, startCompare);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votingSystem vote (CLOCK_50, iRST, data, updatedNetwork, next, next2, next3, successVote, voteNetwork);</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always@(posedge CLOCK_50 or negedge 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if(!iRST)begin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selected_x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t>selected_y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weight_x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weight_y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j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flagForUpdateSelected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count_j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count_i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up_winner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update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weight_selected_x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weight_selected_y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old_weight_x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old_weight_y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reset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next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next2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next3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startWeight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goForNext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goForNext2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secondRound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thirdRound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LED [17:14]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//userID = 4'bzzzz;</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if(startRecognition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if(initFinish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if(flagForUpdateSelected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if(data[count_i][count_j]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selected_x = count_i;</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selected_y = count_j;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flagForUpdateSelected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if(flagForUpdateSelected == 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if(update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if(updatedNetwork[i][j]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weight_x = i;</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weight_y = 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if(initNetwork[i][j]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weight_x = i;</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weight_y = 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if(secondRound == 0 &amp;&amp; thirdRound == 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 &lt;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if(j &lt;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j + 4'b0001;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if(j ==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 = i + 4'b0001;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if(reset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reset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if(goForNext == 1)begin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reset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count_i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count_j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flagForUpdateSelected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goForNext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if(startCompare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secondRound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if(startCompare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startWeight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goForNext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next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else if(update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startWeight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 ==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count_j = count_j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if(count_j ==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count_i = count_i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if(count_i ==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count_i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count_j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up_winner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weight_selected_x = selected_x;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weight_selected_y = selected_y;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old_weight_x = winner_x;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old_weight_y = winner_y;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flagForUpdateSelected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else if(secondRound == 1 &amp;&amp; thirdRound == 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 &lt;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if(j &gt;= 4'b0000 &amp;&amp; j &lt;=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j - 4'b0001;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if(j == 4'b1111)begin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//2nd compliment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 = i + 4'b0001;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if(reset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reset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if(goForNext2 == 1)begin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reset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count_i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count_j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flagForUpdateSelected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goForNext2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if(startCompare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thirdRound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if(startCompare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startWeight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goForNext2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next2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else if(update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startWeight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 ==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count_j = count_j - 4'b0001;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if(count_j == 4'b1111)begin</w:t>
      </w:r>
      <w:r w:rsidRPr="00D01FD7">
        <w:rPr>
          <w:rFonts w:ascii="Times New Roman" w:hAnsi="Times New Roman" w:cs="Times New Roman"/>
          <w:sz w:val="16"/>
          <w:szCs w:val="16"/>
        </w:rPr>
        <w:tab/>
      </w:r>
      <w:r w:rsidRPr="00D01FD7">
        <w:rPr>
          <w:rFonts w:ascii="Times New Roman" w:hAnsi="Times New Roman" w:cs="Times New Roman"/>
          <w:sz w:val="16"/>
          <w:szCs w:val="16"/>
        </w:rPr>
        <w:tab/>
        <w:t>//2nd compliment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count_i = count_i + 4'b0001;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if(count_i ==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count_i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count_j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up_winner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weight_selected_x = selected_x;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weight_selected_y = selected_y;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old_weight_x = winner_x;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old_weight_y = winner_y;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flagForUpdateSelected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else if(thirdRound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 &gt;= 4'b0000 &amp;&amp; i &lt;=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if(j &gt;= 4'b0000 &amp;&amp; j &lt;= 4'b1010)begin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j - 4'b0001;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if(j == 4'b1111)begin</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//2nd compliment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 = i - 4'b0001;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if(reset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reset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if(startCompare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next3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else if(update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startWeight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 == 4'b1111)begin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count_j = count_j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if(count_j == 4'b1111)begin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count_i = count_i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if(count_i == 4'b1111)begin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count_i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count_j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4'b1001;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up_winner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weight_selected_x = selected_x;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weight_selected_y = selected_y;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old_weight_x = winner_x;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old_weight_y = winner_y;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flagForUpdateSelected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LED = userID;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endmodule</w:t>
      </w:r>
    </w:p>
    <w:p w:rsidR="00D01FD7" w:rsidRDefault="00D01FD7" w:rsidP="00D01FD7">
      <w:pPr>
        <w:spacing w:after="0" w:line="240" w:lineRule="auto"/>
        <w:jc w:val="both"/>
        <w:rPr>
          <w:rFonts w:ascii="Times New Roman" w:hAnsi="Times New Roman" w:cs="Times New Roman"/>
          <w:sz w:val="24"/>
          <w:szCs w:val="24"/>
        </w:rPr>
      </w:pPr>
    </w:p>
    <w:p w:rsidR="00D01FD7" w:rsidRPr="00D01FD7" w:rsidRDefault="00D01FD7" w:rsidP="00D01FD7">
      <w:pPr>
        <w:spacing w:line="480" w:lineRule="auto"/>
        <w:jc w:val="both"/>
        <w:rPr>
          <w:rFonts w:ascii="Times New Roman" w:hAnsi="Times New Roman" w:cs="Times New Roman"/>
          <w:sz w:val="24"/>
          <w:szCs w:val="24"/>
          <w:u w:val="single"/>
        </w:rPr>
      </w:pPr>
      <w:r w:rsidRPr="00D01FD7">
        <w:rPr>
          <w:rFonts w:ascii="Times New Roman" w:hAnsi="Times New Roman" w:cs="Times New Roman"/>
          <w:sz w:val="24"/>
          <w:szCs w:val="24"/>
          <w:u w:val="single"/>
        </w:rPr>
        <w:t>neuronInitialization.sv</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Neuron Initialization Block(Block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Operation: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To init the network to '0' and assign '1' to the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 in the range of (2,2) to (7,7)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Input: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CLOCK_50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Output: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initFinish</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module neuronInputInitialization(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CLOCK_50, iRST,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output reg network[0:9][0:9],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output reg initFinish</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initToZero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assignInMiddle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state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startInitialize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startAssign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i;</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always@(posedge CLOCK_50 or negedge 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if(!iRST)begin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startInitialize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startAssign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initFinish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state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Here is to initialize 0 the 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case(state)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initToZero:begin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if(startInitialize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for(i = 4'd0; i &lt; 4'd10; i = i + 4'd1)begin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network[i][0]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network[i][1]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network[i][2]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network[i][3]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network[i][4]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network[i][5]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network[i][6]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network[i][7]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network[i][8]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network[i][9]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state = assignInMiddle;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startInitialize = 0;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startAssign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 Here is to assign 1 to the range of (2,2) to (7,7) of the 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 When finished assign then initFinish will be set to 1 as finish flag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assignInMiddle:begin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if(startAssign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for(i = 4'd2; i &lt; 4'd8; i = i + 4'd1)begin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network[i][2]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network[i][3]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network[i][4]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network[i][5]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network[i][6]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network[i][7]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startAssign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initFinish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default: state = initToZero;</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endcase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end</w:t>
      </w:r>
    </w:p>
    <w:p w:rsidR="00D01FD7" w:rsidRPr="00D01FD7" w:rsidRDefault="00D01FD7" w:rsidP="00D01FD7">
      <w:pPr>
        <w:spacing w:after="0" w:line="240" w:lineRule="auto"/>
        <w:jc w:val="both"/>
        <w:rPr>
          <w:rFonts w:ascii="Times New Roman" w:hAnsi="Times New Roman" w:cs="Times New Roman"/>
          <w:sz w:val="16"/>
          <w:szCs w:val="16"/>
        </w:rPr>
      </w:pPr>
    </w:p>
    <w:p w:rsid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endmodule</w:t>
      </w:r>
    </w:p>
    <w:p w:rsidR="00D01FD7" w:rsidRPr="00D01FD7" w:rsidRDefault="00D01FD7" w:rsidP="00D01FD7">
      <w:pPr>
        <w:spacing w:after="0" w:line="480" w:lineRule="auto"/>
        <w:jc w:val="both"/>
        <w:rPr>
          <w:rFonts w:ascii="Times New Roman" w:hAnsi="Times New Roman" w:cs="Times New Roman"/>
          <w:sz w:val="16"/>
          <w:szCs w:val="16"/>
        </w:rPr>
      </w:pPr>
    </w:p>
    <w:p w:rsidR="00D01FD7" w:rsidRPr="00D01FD7" w:rsidRDefault="00D01FD7" w:rsidP="00D01FD7">
      <w:pPr>
        <w:spacing w:after="0" w:line="480" w:lineRule="auto"/>
        <w:jc w:val="both"/>
        <w:rPr>
          <w:rFonts w:ascii="Times New Roman" w:hAnsi="Times New Roman" w:cs="Times New Roman"/>
          <w:sz w:val="24"/>
          <w:szCs w:val="24"/>
          <w:u w:val="single"/>
        </w:rPr>
      </w:pPr>
      <w:r w:rsidRPr="00D01FD7">
        <w:rPr>
          <w:rFonts w:ascii="Times New Roman" w:hAnsi="Times New Roman" w:cs="Times New Roman"/>
          <w:sz w:val="24"/>
          <w:szCs w:val="24"/>
          <w:u w:val="single"/>
        </w:rPr>
        <w:t>hiddenLayer.sv</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Hidden Layer Block(Block 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Operation: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To find the winner_x and winner_y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Input: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selected_x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selected_y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Output: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module hiddenLayer(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CLOCK_50, iRST,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[3:0] selected_x, selected_y,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[3:0] weight_x, 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output reg [3:0] winner_x, winner_y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position_x, position_y;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new_distance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prev_distance = 4'hf;</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always@(posedge CLOCK_50 or negedge iRST)begin</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if(!iRST)begin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position_x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position_y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prev_distance = 4'hf;</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new_distance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winner_x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winner_y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Here is to find the position_x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if(selected_x &gt; weight_x)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position_x = selected_x - weight_x;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else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position_x = weight_x - selected_x;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Here is to find the position_y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if(selected_y &gt; 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position_y = selected_y - 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else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position_y = weight_y - selected_y;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Here is to find the new_distance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if(position_x &gt; position_y)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new_distance = position_x - position_y;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else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new_distance = position_y - position_x;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Here is to update the prev_distance and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output winner_x and winner_y if new_distance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is larger than prev_distance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if(new_distance &lt; prev_distance)begin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prev_distance = new_distance;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winner_x = weight_x;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winner_y = 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endmodule</w:t>
      </w:r>
    </w:p>
    <w:p w:rsidR="00D01FD7" w:rsidRDefault="00D01FD7" w:rsidP="00D01FD7">
      <w:pPr>
        <w:spacing w:after="0" w:line="480" w:lineRule="auto"/>
        <w:jc w:val="both"/>
        <w:rPr>
          <w:rFonts w:ascii="Times New Roman" w:hAnsi="Times New Roman" w:cs="Times New Roman"/>
          <w:sz w:val="24"/>
          <w:szCs w:val="24"/>
        </w:rPr>
      </w:pPr>
    </w:p>
    <w:p w:rsidR="00D01FD7" w:rsidRPr="00D01FD7" w:rsidRDefault="00D01FD7" w:rsidP="00D01FD7">
      <w:pPr>
        <w:spacing w:line="480" w:lineRule="auto"/>
        <w:jc w:val="both"/>
        <w:rPr>
          <w:rFonts w:ascii="Times New Roman" w:hAnsi="Times New Roman" w:cs="Times New Roman"/>
          <w:sz w:val="24"/>
          <w:szCs w:val="24"/>
          <w:u w:val="single"/>
        </w:rPr>
      </w:pPr>
      <w:r w:rsidRPr="00D01FD7">
        <w:rPr>
          <w:rFonts w:ascii="Times New Roman" w:hAnsi="Times New Roman" w:cs="Times New Roman"/>
          <w:sz w:val="24"/>
          <w:szCs w:val="24"/>
          <w:u w:val="single"/>
        </w:rPr>
        <w:t>weightOptimization.sv</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Weight Optimization Block(Block 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Operation: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To update the neuron weight and neighbors weight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Input: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CLOCK_50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up_winner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start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network[10][10]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selected_x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selected_y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old_weight_x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old_weight_y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Output: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updatedNetwork[10][10]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module weightOptimization(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CLOCK_50, iRST,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up_winner,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update,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start,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 xml:space="preserve">input reg network[0:9][0:9],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[3:0] selected_x, selected_y,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[3:0] old_weight_x, old_weight_y,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output reg updatedNetwork[0:9][0:9]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state = 2'b01;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calculateNewWeight = 2'b01;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updateNeuronWeightAndNeighbor = 2'b10;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radiousForNeighborhood = 2'b11;</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[4:0] neighborhood = 5'd10;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[15:0] countdown = 16'd0;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learning_rate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neighbor_x, neighbor_y;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distance;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int num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[4:0] l;</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new_weight_x, new_weight_y;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update_x, update_y;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a = 4'b0000, b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i = 4'b0000, j = 4'b0000, 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tempForOldWeight_x [0:24];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tempForOldWeight_y [0:24];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tempForNewWeight_x [0:24];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tempForNewWeight_y [0:24];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x, y;</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 @ (posedge CLOCK_50 or negedge 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if (!iRST)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for(x = 4'b0000; x &lt; 4'b1010; x = x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for(y = 4'b0000; y &lt; 4'b1010; y = y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for(l = 5'b00000; l &lt; 5'b11001; l = l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tempForOldWeight_x[l]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tempForOldWeight_y[l]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tempForNewWeight_x[l]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tempForNewWeight_y[l]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neighborhood = 5'd10;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countdown = 16'd0;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learning_rate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num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j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neighbor_x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neighbor_y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new_weight_x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new_weight_y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update_x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update_y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a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b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distance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state = calculateNewWeight;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if(update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countdown = countdown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While start trigger as 1 then it will copy network from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neuronInitilization Block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if(start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for(k = 0; k &lt; 10; k = k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updatedNetwork[k][0] = network[k][0];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updatedNetwork[k][1] = network[k][1];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updatedNetwork[k][2] = network[k][2];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updatedNetwork[k][3] = network[k][3];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updatedNetwork[k][4] = network[k][4];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updatedNetwork[k][5] = network[k][5];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updatedNetwork[k][6] = network[k][6];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updatedNetwork[k][7] = network[k][7];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updatedNetwork[k][8] = network[k][8];</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updatedNetwork[k][9] = network[k][9];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case(state)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This case is to calculate the new weight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calculateNewWeight:begin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if(up_winner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tempForOldWeight_x[num] = old_weight_x;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tempForOldWeight_y[num] = old_weight_y;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update_x = learning_rate * (selected_x - old_weight_x);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update_y = learning_rate * (selected_y - old_weight_y);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new_weight_x = old_weight_x + update_x;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new_weight_y = old_weight_y + update_y;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tempForNewWeight_x[num] = new_weight_x;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tempForNewWeight_y[num] = new_weight_y;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num = num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state = updateNeuronWeightAndNeighbor;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This case is to update the neuron weight and neighbor weight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updateNeuronWeightAndNeighbor:begin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 &lt; 4'd10)begin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if(j &lt; 4'd10)begin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j + 4'd1;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 == 4'd9 &amp;&amp; j == 4'd9)begin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 = 4'd0;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4'd0;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num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for(l = 0; l &lt; 25; l = l + 1)begin</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 [tempForOldWeight_x[l]][tempForOldWeight_y[l]]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updatedNetwork [tempForNewWeight_x[l]][tempForNewWeight_y[l]] = 1;</w:t>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else if(j == 4'd10)begin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 = i + 4'd1;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j = 4'd0;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if(updatedNetwork[i][j]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 &gt; old_weight_x)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a = i - old_weight_x;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else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a = old_weight_x - i;</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if(j &gt; old_weight_y)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b = j - old_weight_y;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else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b = old_weight_y - j;</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if(a &gt; b)</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distance = a - b;</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else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distance = b - a;</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if(distance &lt; neighborhood)begin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neighbor_x = i + update_x;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neighbor_y = j + update_y;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for(l = 0; l &lt; 25; l = l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 (tempForOldWeight_x[l] == neighbor_x &amp;&amp; tempForOldWeight_y[l] == neighbor_y)begin</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tempForOldWeight_x[num] = i;</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tempForOldWeight_y[num] = 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tempForNewWeight_x[num] = neighbor_x;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tempForNewWeight_y[num] = neighbor_y;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num = num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break;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if(updatedNetwork[neighbor_x][neighbor_y] == 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tempForOldWeight_x[num] = i;</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tempForOldWeight_y[num] = 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tempForNewWeight_x[num] = neighbor_x;</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tempForNewWeight_y[num] = neighbor_y;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num = num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end </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state = radiousForNeighborhood;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This case is to reduce the neighbor radius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radiousForNeighborhood:begin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if(neighborhood &gt; 5'd0)begin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if(countdown &gt;= 16'd296)begin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neighborhood = neighborhood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countdown = 16'd0;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if(countdown &gt;= 16'hffff)begin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learning_rate = 4'b0000;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state = calculateNewWeight;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default: begin state = calculateNewWeight; 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endcase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countdown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neighborhood = 5'd10;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learning_rate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w:t>
      </w:r>
    </w:p>
    <w:p w:rsid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endmodule</w:t>
      </w:r>
    </w:p>
    <w:p w:rsidR="00D01FD7" w:rsidRPr="00D01FD7" w:rsidRDefault="00D01FD7" w:rsidP="00D01FD7">
      <w:pPr>
        <w:spacing w:after="0" w:line="480" w:lineRule="auto"/>
        <w:jc w:val="both"/>
        <w:rPr>
          <w:rFonts w:ascii="Times New Roman" w:hAnsi="Times New Roman" w:cs="Times New Roman"/>
        </w:rPr>
      </w:pPr>
    </w:p>
    <w:p w:rsidR="00D01FD7" w:rsidRPr="00D01FD7" w:rsidRDefault="00D01FD7" w:rsidP="00D01FD7">
      <w:pPr>
        <w:spacing w:after="0" w:line="480" w:lineRule="auto"/>
        <w:jc w:val="both"/>
        <w:rPr>
          <w:rFonts w:ascii="Times New Roman" w:hAnsi="Times New Roman" w:cs="Times New Roman"/>
          <w:sz w:val="24"/>
          <w:szCs w:val="24"/>
          <w:u w:val="single"/>
        </w:rPr>
      </w:pPr>
      <w:r w:rsidRPr="00D01FD7">
        <w:rPr>
          <w:rFonts w:ascii="Times New Roman" w:hAnsi="Times New Roman" w:cs="Times New Roman"/>
          <w:sz w:val="24"/>
          <w:szCs w:val="24"/>
          <w:u w:val="single"/>
        </w:rPr>
        <w:t>iteration.sv</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Iteration Check Block(Block 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Operation: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To check the currentNetwork with the previousNetwork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are they same for 10k times iteration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Input: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CLOCK_50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iRST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resetIteration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currentNetwork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Output: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success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module Iteration(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input CLOCK_50, iRST,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input startRecognition,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input resetIteration,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input reg currentNetwork[0:9][0:9],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output reg success</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previousNetwork[0:9][0:9];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int iteration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i, j, x, 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flag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always@(posedge CLOCK_50 or negedge 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if(!iRST)begin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for(x = 4'b0000; x &lt; 4'b1010; x = x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for(y = 4'b0000; y &lt; 4'b1010; y = y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previousNetwork[x][y]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iteration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flag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success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else begin</w:t>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Here is to reset the iteration, success and flag to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if resetIteration is trigger as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if(startRecognition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if(resetIteration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iteration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success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flag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Here is to compare the currentNetwork and previousNetwork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if there is a different then the flag will trigger as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Also is to copy the currentNetwork into the previousNetwork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for(i = 0; i &lt; 10; i = i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for(j = 0; j &lt; 10; j = j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if(currentNetwork[i][j] != previousNetwork[i][j])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flag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previousNetwork[i][j] = currentNetwork[i][j];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If the flag is trigger as 1 then it will reset the iteration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and flag to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Otherwise it will increase the iteration by 1 and if the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 iteration is equal to 10k then the success will trigger as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if(flag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iteration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flag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iteration = iteration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if(iteration == 10000)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success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$display("iteration = %d", iteration);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endmodule</w:t>
      </w:r>
    </w:p>
    <w:p w:rsidR="00D01FD7" w:rsidRDefault="00D01FD7" w:rsidP="00D01FD7">
      <w:pPr>
        <w:spacing w:after="0" w:line="480" w:lineRule="auto"/>
        <w:jc w:val="both"/>
        <w:rPr>
          <w:rFonts w:ascii="Times New Roman" w:hAnsi="Times New Roman" w:cs="Times New Roman"/>
          <w:sz w:val="24"/>
          <w:szCs w:val="24"/>
        </w:rPr>
      </w:pPr>
    </w:p>
    <w:p w:rsidR="00D01FD7" w:rsidRPr="00D01FD7" w:rsidRDefault="00D01FD7" w:rsidP="00D01FD7">
      <w:pPr>
        <w:spacing w:line="480" w:lineRule="auto"/>
        <w:jc w:val="both"/>
        <w:rPr>
          <w:rFonts w:ascii="Times New Roman" w:hAnsi="Times New Roman" w:cs="Times New Roman"/>
          <w:sz w:val="24"/>
          <w:szCs w:val="24"/>
          <w:u w:val="single"/>
        </w:rPr>
      </w:pPr>
      <w:r w:rsidRPr="00D01FD7">
        <w:rPr>
          <w:rFonts w:ascii="Times New Roman" w:hAnsi="Times New Roman" w:cs="Times New Roman"/>
          <w:sz w:val="24"/>
          <w:szCs w:val="24"/>
          <w:u w:val="single"/>
        </w:rPr>
        <w:t>votingSystem.sv</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Voting System Block(Block 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Operation: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To find the winner candidatesNetwork from 3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different candidatesNetwork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Input: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dataFromImagePostProcessing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candidatesNetwork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firstNetwork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secondNetwork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thirdNetwork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Output: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voteFinish</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winnerCandidateNetwork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module votingSystem(</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CLOCK_50, iRST,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dataFromImagePostProcessing[0:9][0:9],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candidatesNetwork[0:9][0:9],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firstNetwork,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secondNetwork,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thirdNetwork,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output reg voteFinish,</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output reg winnerCandidateNetwork[0:9][0:9]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dataIPP[0:9][0:9];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tempCandidatesNetwork[0:2][0:9][0:9];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state = 2'b00;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candidate_1 = 2'b00;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candidate_2 = 2'b01;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candidate_3 = 2'b10;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startVote = 2'b11;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i, j, x, 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[6:0] counter_1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[6:0] counter_2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[6:0] counter_3 = 0;</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always@(posedge CLOCK_50 or negedge 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if(!iRST)begin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for(x = 0; x &lt; 10; x = x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for(y = 0; y &lt; 10; y = y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winnerCandidateNetwork[x][y]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counter_1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counter_2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counter_3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state = candidate_1;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voteFinish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case(state)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This case is to copy first candidatesNetwork into tempCandidatesNetwork[0]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and copy dataFromImagePostProcessing into dataIPP</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candidate_1: begin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if(firstNetwork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for(i = 4'd0; i &lt; 4'd10; i = i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tempCandidatesNetwork[0][i][0] = candidatesNetwork[i][0];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tempCandidatesNetwork[0][i][1] = candidatesNetwork[i][1];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tempCandidatesNetwork[0][i][2] = candidatesNetwork[i][2];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tempCandidatesNetwork[0][i][3] = candidatesNetwork[i][3];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tempCandidatesNetwork[0][i][4] = candidatesNetwork[i][4];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tempCandidatesNetwork[0][i][5] = candidatesNetwork[i][5];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tempCandidatesNetwork[0][i][6] = candidatesNetwork[i][6];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tempCandidatesNetwork[0][i][7] = candidatesNetwork[i][7];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tempCandidatesNetwork[0][i][8] = candidatesNetwork[i][8];</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tempCandidatesNetwork[0][i][9] = candidatesNetwork[i][9];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dataIPP[i][0] = dataFromImagePostProcessing[i][0];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dataIPP[i][1] = dataFromImagePostProcessing[i][1];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dataIPP[i][2] = dataFromImagePostProcessing[i][2];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dataIPP[i][3] = dataFromImagePostProcessing[i][3];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dataIPP[i][4] = dataFromImagePostProcessing[i][4];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dataIPP[i][5] = dataFromImagePostProcessing[i][5];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dataIPP[i][6] = dataFromImagePostProcessing[i][6];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dataIPP[i][7] = dataFromImagePostProcessing[i][7];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dataIPP[i][8] = dataFromImagePostProcessing[i][8];</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dataIPP[i][9] = dataFromImagePostProcessing[i][9];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state = candidate_2;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This case is to copy second candidatesNetwork into tempCandidatesNetwork[1]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candidate_2: begin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if(secondNetwork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for(i = 4'd0; i &lt; 4'd10; i = i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tempCandidatesNetwork[1][i][0] = candidatesNetwork[i][0];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tempCandidatesNetwork[1][i][1] = candidatesNetwork[i][1];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tempCandidatesNetwork[1][i][2] = candidatesNetwork[i][2];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tempCandidatesNetwork[1][i][3] = candidatesNetwork[i][3];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tempCandidatesNetwork[1][i][4] = candidatesNetwork[i][4];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tempCandidatesNetwork[1][i][5] = candidatesNetwork[i][5];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tempCandidatesNetwork[1][i][6] = candidatesNetwork[i][6];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tempCandidatesNetwork[1][i][7] = candidatesNetwork[i][7];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tempCandidatesNetwork[1][i][8] = candidatesNetwork[i][8];</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tempCandidatesNetwork[1][i][9] = candidatesNetwork[i][9];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state = candidate_3;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This case is to copy third candidatesNetwork into tempCandidatesNetwork[2]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candidate_3: begin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if(thirdNetwork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for(i = 4'd0; i &lt; 4'd10; i = i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tempCandidatesNetwork[2][i][0] = candidatesNetwork[i][0];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tempCandidatesNetwork[2][i][1] = candidatesNetwork[i][1];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tempCandidatesNetwork[2][i][2] = candidatesNetwork[i][2];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tempCandidatesNetwork[2][i][3] = candidatesNetwork[i][3];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tempCandidatesNetwork[2][i][4] = candidatesNetwork[i][4];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tempCandidatesNetwork[2][i][5] = candidatesNetwork[i][5];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tempCandidatesNetwork[2][i][6] = candidatesNetwork[i][6];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tempCandidatesNetwork[2][i][7] = candidatesNetwork[i][7];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tempCandidatesNetwork[2][i][8] = candidatesNetwork[i][8];</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tempCandidatesNetwork[2][i][9] = candidatesNetwork[i][9];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state = startVote;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This case is to check the similarity of three tempCandidatesNetwork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and dataIPP and put into 3 different counter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Also compares the three counter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startVote: begin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for(i = 4'd0; i &lt; 4'd10; i = i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for(j = 4'd0; j &lt; 4'd10; j = j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if(tempCandidatesNetwork[0][i][j] == dataIPP[i][j])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counter_1 = counter_1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if(tempCandidatesNetwork[1][i][j] == dataIPP[i][j])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counter_2 = counter_2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if(tempCandidatesNetwork[2][i][j] == dataIPP[i][j])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counter_3 = counter_3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if((counter_1 &gt; counter_2) &amp;&amp; (counter_1 &gt; counter_3))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winnerCandidateNetwork = tempCandidatesNetwork[0];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if((counter_2 &gt; counter_1) &amp;&amp; (counter_2 &gt; counter_3))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winnerCandidateNetwork = tempCandidatesNetwork[1];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if((counter_3 &gt; counter_1) &amp;&amp; (counter_3 &gt; counter_2))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winnerCandidateNetwork = tempCandidatesNetwork[2];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voteFinish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default: state = candidate_1;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endcase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endmodule</w:t>
      </w:r>
    </w:p>
    <w:p w:rsidR="00D01FD7" w:rsidRDefault="00D01FD7" w:rsidP="00D01FD7">
      <w:pPr>
        <w:spacing w:line="480" w:lineRule="auto"/>
        <w:jc w:val="both"/>
        <w:rPr>
          <w:rFonts w:ascii="Times New Roman" w:hAnsi="Times New Roman" w:cs="Times New Roman"/>
          <w:sz w:val="24"/>
          <w:szCs w:val="24"/>
        </w:rPr>
      </w:pPr>
    </w:p>
    <w:p w:rsidR="00D01FD7" w:rsidRPr="00D01FD7" w:rsidRDefault="00D01FD7" w:rsidP="00D01FD7">
      <w:pPr>
        <w:spacing w:line="480" w:lineRule="auto"/>
        <w:jc w:val="both"/>
        <w:rPr>
          <w:rFonts w:ascii="Times New Roman" w:hAnsi="Times New Roman" w:cs="Times New Roman"/>
          <w:sz w:val="24"/>
          <w:szCs w:val="24"/>
          <w:u w:val="single"/>
        </w:rPr>
      </w:pPr>
      <w:r w:rsidRPr="00D01FD7">
        <w:rPr>
          <w:rFonts w:ascii="Times New Roman" w:hAnsi="Times New Roman" w:cs="Times New Roman"/>
          <w:sz w:val="24"/>
          <w:szCs w:val="24"/>
          <w:u w:val="single"/>
        </w:rPr>
        <w:t>onChipTraining.sv</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Voting System Block(Block 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Operation: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To find the winner candidatesNetwork from 3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different candidatesNetwork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Input: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dataFromImagePostProcessing</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candidatesNetwork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firstNetwork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secondNetwork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thirdNetwork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t>Output: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voteFinish</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winnerCandidateNetwork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 xml:space="preserve">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module votingSystem(</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CLOCK_50, iRST,</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dataFromImagePostProcessing[0:9][0:9],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candidatesNetwork[0:9][0:9],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t>input reg firstNetwork,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secondNetwork,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input reg thirdNetwork,</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output reg voteFinish,</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output reg winnerCandidateNetwork[0:9][0:9]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dataIPP[0:9][0:9];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tempCandidatesNetwork[0:2][0:9][0:9];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state = 2'b00;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candidate_1 = 2'b00;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candidate_2 = 2'b01;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candidate_3 = 2'b10;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[1:0] startVote = 2'b11;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[3:0] i, j, x, y;</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[6:0] counter_1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[6:0] counter_2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reg [6:0] counter_3 = 0;</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always@(posedge CLOCK_50 or negedge 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if(!iRST)begin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for(x = 0; x &lt; 10; x = x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for(y = 0; y &lt; 10; y = y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winnerCandidateNetwork[x][y]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tempCandidatesNetwork[2][x][y]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counter_1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counter_2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counter_3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state = candidate_1;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voteFinish = 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else 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case(state)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This case is to copy first candidatesNetwork into tempCandidatesNetwork[0]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and copy dataFromImagePostProcessing into dataIPP</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candidate_1: begin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if(firstNetwork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for(i = 4'd0; i &lt; 4'd10; i = i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tempCandidatesNetwork[0][i][0] = candidatesNetwork[i][0];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tempCandidatesNetwork[0][i][1] = candidatesNetwork[i][1];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tempCandidatesNetwork[0][i][2] = candidatesNetwork[i][2];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tempCandidatesNetwork[0][i][3] = candidatesNetwork[i][3];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tempCandidatesNetwork[0][i][4] = candidatesNetwork[i][4];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tempCandidatesNetwork[0][i][5] = candidatesNetwork[i][5];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tempCandidatesNetwork[0][i][6] = candidatesNetwork[i][6];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tempCandidatesNetwork[0][i][7] = candidatesNetwork[i][7];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tempCandidatesNetwork[0][i][8] = candidatesNetwork[i][8];</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tempCandidatesNetwork[0][i][9] = candidatesNetwork[i][9];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dataIPP[i][0] = dataFromImagePostProcessing[i][0];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dataIPP[i][1] = dataFromImagePostProcessing[i][1];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dataIPP[i][2] = dataFromImagePostProcessing[i][2];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dataIPP[i][3] = dataFromImagePostProcessing[i][3];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dataIPP[i][4] = dataFromImagePostProcessing[i][4];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dataIPP[i][5] = dataFromImagePostProcessing[i][5];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dataIPP[i][6] = dataFromImagePostProcessing[i][6];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dataIPP[i][7] = dataFromImagePostProcessing[i][7];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dataIPP[i][8] = dataFromImagePostProcessing[i][8];</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dataIPP[i][9] = dataFromImagePostProcessing[i][9];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state = candidate_2;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This case is to copy second candidatesNetwork into tempCandidatesNetwork[1]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candidate_2: begin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if(secondNetwork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for(i = 4'd0; i &lt; 4'd10; i = i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tempCandidatesNetwork[1][i][0] = candidatesNetwork[i][0];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tempCandidatesNetwork[1][i][1] = candidatesNetwork[i][1];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lastRenderedPageBreak/>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tempCandidatesNetwork[1][i][2] = candidatesNetwork[i][2];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tempCandidatesNetwork[1][i][3] = candidatesNetwork[i][3];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tempCandidatesNetwork[1][i][4] = candidatesNetwork[i][4];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tempCandidatesNetwork[1][i][5] = candidatesNetwork[i][5];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tempCandidatesNetwork[1][i][6] = candidatesNetwork[i][6];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tempCandidatesNetwork[1][i][7] = candidatesNetwork[i][7];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tempCandidatesNetwork[1][i][8] = candidatesNetwork[i][8];</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tempCandidatesNetwork[1][i][9] = candidatesNetwork[i][9];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state = candidate_3;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This case is to copy third candidatesNetwork into tempCandidatesNetwork[2]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candidate_3: begin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if(thirdNetwork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for(i = 4'd0; i &lt; 4'd10; i = i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tempCandidatesNetwork[2][i][0] = candidatesNetwork[i][0];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tempCandidatesNetwork[2][i][1] = candidatesNetwork[i][1];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tempCandidatesNetwork[2][i][2] = candidatesNetwork[i][2];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tempCandidatesNetwork[2][i][3] = candidatesNetwork[i][3];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tempCandidatesNetwork[2][i][4] = candidatesNetwork[i][4];</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tempCandidatesNetwork[2][i][5] = candidatesNetwork[i][5];</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tempCandidatesNetwork[2][i][6] = candidatesNetwork[i][6];</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tempCandidatesNetwork[2][i][7] = candidatesNetwork[i][7];</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tempCandidatesNetwork[2][i][8] = candidatesNetwork[i][8];</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tempCandidatesNetwork[2][i][9] = candidatesNetwork[i][9];</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state = startVote;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 This case is to check the similarity of three tempCandidatesNetwork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and dataIPP and put into 3 different counter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t>
      </w:r>
      <w:r w:rsidRPr="00D01FD7">
        <w:rPr>
          <w:rFonts w:ascii="Times New Roman" w:hAnsi="Times New Roman" w:cs="Times New Roman"/>
          <w:sz w:val="16"/>
          <w:szCs w:val="16"/>
        </w:rPr>
        <w:tab/>
        <w:t>Also compares the three counter</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 xml:space="preserve">startVote: begin </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for(i = 4'd0; i &lt; 4'd10; i = i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for(j = 4'd0; j &lt; 4'd10; j = j + 1)begin</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if(tempCandidatesNetwork[0][i][j] == dataIPP[i][j])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counter_1 = counter_1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if(tempCandidatesNetwork[1][i][j] == dataIPP[i][j])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counter_2 = counter_2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if(tempCandidatesNetwork[2][i][j] == dataIPP[i][j])</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counter_3 = counter_3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if((counter_1 &gt; counter_2) &amp;&amp; (counter_1 &gt; counter_3))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winnerCandidateNetwork = tempCandidatesNetwork[0];</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if((counter_2 &gt; counter_1) &amp;&amp; (counter_2 &gt; counter_3))</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winnerCandidateNetwork = tempCandidatesNetwork[1];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if((counter_3 &gt; counter_1) &amp;&amp; (counter_3 &gt; counter_2))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winnerCandidateNetwork = tempCandidatesNetwork[2];</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voteFinish = 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r>
      <w:r w:rsidRPr="00D01FD7">
        <w:rPr>
          <w:rFonts w:ascii="Times New Roman" w:hAnsi="Times New Roman" w:cs="Times New Roman"/>
          <w:sz w:val="16"/>
          <w:szCs w:val="16"/>
        </w:rPr>
        <w:tab/>
        <w:t>default: state = candidate_1;</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r>
      <w:r w:rsidRPr="00D01FD7">
        <w:rPr>
          <w:rFonts w:ascii="Times New Roman" w:hAnsi="Times New Roman" w:cs="Times New Roman"/>
          <w:sz w:val="16"/>
          <w:szCs w:val="16"/>
        </w:rPr>
        <w:tab/>
        <w:t>endcase</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ab/>
        <w:t>end</w:t>
      </w: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w:t>
      </w:r>
    </w:p>
    <w:p w:rsidR="00D01FD7" w:rsidRPr="00D01FD7" w:rsidRDefault="00D01FD7" w:rsidP="00D01FD7">
      <w:pPr>
        <w:spacing w:after="0" w:line="240" w:lineRule="auto"/>
        <w:jc w:val="both"/>
        <w:rPr>
          <w:rFonts w:ascii="Times New Roman" w:hAnsi="Times New Roman" w:cs="Times New Roman"/>
          <w:sz w:val="16"/>
          <w:szCs w:val="16"/>
        </w:rPr>
      </w:pPr>
    </w:p>
    <w:p w:rsidR="00D01FD7" w:rsidRPr="00D01FD7" w:rsidRDefault="00D01FD7" w:rsidP="00D01FD7">
      <w:pPr>
        <w:spacing w:after="0" w:line="240" w:lineRule="auto"/>
        <w:jc w:val="both"/>
        <w:rPr>
          <w:rFonts w:ascii="Times New Roman" w:hAnsi="Times New Roman" w:cs="Times New Roman"/>
          <w:sz w:val="16"/>
          <w:szCs w:val="16"/>
        </w:rPr>
      </w:pPr>
      <w:r w:rsidRPr="00D01FD7">
        <w:rPr>
          <w:rFonts w:ascii="Times New Roman" w:hAnsi="Times New Roman" w:cs="Times New Roman"/>
          <w:sz w:val="16"/>
          <w:szCs w:val="16"/>
        </w:rPr>
        <w:t>endmodule</w:t>
      </w:r>
    </w:p>
    <w:p w:rsidR="00D01FD7" w:rsidRPr="00D01FD7" w:rsidRDefault="00D01FD7" w:rsidP="00D01FD7">
      <w:pPr>
        <w:spacing w:line="480" w:lineRule="auto"/>
        <w:jc w:val="both"/>
        <w:rPr>
          <w:rFonts w:ascii="Times New Roman" w:hAnsi="Times New Roman" w:cs="Times New Roman"/>
          <w:sz w:val="24"/>
          <w:szCs w:val="24"/>
        </w:rPr>
      </w:pPr>
    </w:p>
    <w:sectPr w:rsidR="00D01FD7" w:rsidRPr="00D01FD7" w:rsidSect="0005708D">
      <w:pgSz w:w="11906" w:h="16838"/>
      <w:pgMar w:top="1440" w:right="1440" w:bottom="1440"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1-13T22:21:00Z" w:initials="U">
    <w:p w:rsidR="00320D5E" w:rsidRDefault="00320D5E">
      <w:pPr>
        <w:pStyle w:val="CommentText"/>
      </w:pPr>
      <w:r>
        <w:rPr>
          <w:rStyle w:val="CommentReference"/>
        </w:rPr>
        <w:annotationRef/>
      </w:r>
      <w:r>
        <w:t>Small caps “u”</w:t>
      </w:r>
    </w:p>
  </w:comment>
  <w:comment w:id="4" w:author="User" w:date="2016-01-13T22:48:00Z" w:initials="U">
    <w:p w:rsidR="002B79F3" w:rsidRDefault="002B79F3">
      <w:pPr>
        <w:pStyle w:val="CommentText"/>
      </w:pPr>
      <w:r>
        <w:rPr>
          <w:rStyle w:val="CommentReference"/>
        </w:rPr>
        <w:annotationRef/>
      </w:r>
      <w:r>
        <w:t>Small caps “u”</w:t>
      </w:r>
    </w:p>
  </w:comment>
  <w:comment w:id="17" w:author="User" w:date="2016-01-13T22:21:00Z" w:initials="U">
    <w:p w:rsidR="00320D5E" w:rsidRDefault="00320D5E">
      <w:pPr>
        <w:pStyle w:val="CommentText"/>
      </w:pPr>
      <w:r>
        <w:rPr>
          <w:rStyle w:val="CommentReference"/>
        </w:rPr>
        <w:annotationRef/>
      </w:r>
      <w:r>
        <w:t>“space”</w:t>
      </w:r>
    </w:p>
  </w:comment>
  <w:comment w:id="19" w:author="User" w:date="2016-01-13T22:21:00Z" w:initials="U">
    <w:p w:rsidR="00320D5E" w:rsidRDefault="00320D5E">
      <w:pPr>
        <w:pStyle w:val="CommentText"/>
      </w:pPr>
      <w:r>
        <w:rPr>
          <w:rStyle w:val="CommentReference"/>
        </w:rPr>
        <w:annotationRef/>
      </w:r>
      <w:r>
        <w:t>“space”</w:t>
      </w:r>
    </w:p>
  </w:comment>
  <w:comment w:id="21" w:author="User" w:date="2016-01-13T22:21:00Z" w:initials="U">
    <w:p w:rsidR="00320D5E" w:rsidRDefault="00320D5E">
      <w:pPr>
        <w:pStyle w:val="CommentText"/>
      </w:pPr>
      <w:r>
        <w:rPr>
          <w:rStyle w:val="CommentReference"/>
        </w:rPr>
        <w:annotationRef/>
      </w:r>
      <w:r>
        <w:t>“space”</w:t>
      </w:r>
    </w:p>
  </w:comment>
  <w:comment w:id="31" w:author="User" w:date="2016-01-13T22:21:00Z" w:initials="U">
    <w:p w:rsidR="00320D5E" w:rsidRDefault="00320D5E">
      <w:pPr>
        <w:pStyle w:val="CommentText"/>
      </w:pPr>
      <w:r>
        <w:rPr>
          <w:rStyle w:val="CommentReference"/>
        </w:rPr>
        <w:annotationRef/>
      </w:r>
      <w:r>
        <w:t>“delete one of the double full stops”</w:t>
      </w:r>
    </w:p>
  </w:comment>
  <w:comment w:id="423" w:author="User" w:date="2016-01-13T22:21:00Z" w:initials="U">
    <w:p w:rsidR="00320D5E" w:rsidRDefault="00320D5E">
      <w:pPr>
        <w:pStyle w:val="CommentText"/>
      </w:pPr>
      <w:r>
        <w:rPr>
          <w:rStyle w:val="CommentReference"/>
        </w:rPr>
        <w:annotationRef/>
      </w:r>
      <w:r>
        <w:t>“space”</w:t>
      </w:r>
    </w:p>
  </w:comment>
  <w:comment w:id="425" w:author="User" w:date="2016-01-13T22:21:00Z" w:initials="U">
    <w:p w:rsidR="00320D5E" w:rsidRDefault="00320D5E">
      <w:pPr>
        <w:pStyle w:val="CommentText"/>
      </w:pPr>
      <w:r>
        <w:rPr>
          <w:rStyle w:val="CommentReference"/>
        </w:rPr>
        <w:annotationRef/>
      </w:r>
      <w:r>
        <w:t>“space”</w:t>
      </w:r>
    </w:p>
  </w:comment>
  <w:comment w:id="431" w:author="User" w:date="2016-01-13T22:21:00Z" w:initials="U">
    <w:p w:rsidR="00320D5E" w:rsidRDefault="00320D5E">
      <w:pPr>
        <w:pStyle w:val="CommentText"/>
      </w:pPr>
      <w:r>
        <w:rPr>
          <w:rStyle w:val="CommentReference"/>
        </w:rPr>
        <w:annotationRef/>
      </w:r>
      <w:r>
        <w:t>“full stop after “</w:t>
      </w:r>
      <w:r w:rsidRPr="005A6740">
        <w:rPr>
          <w:i/>
        </w:rPr>
        <w:t>et  al.”</w:t>
      </w:r>
    </w:p>
  </w:comment>
  <w:comment w:id="433" w:author="User" w:date="2016-01-13T22:21:00Z" w:initials="U">
    <w:p w:rsidR="00320D5E" w:rsidRDefault="00320D5E">
      <w:pPr>
        <w:pStyle w:val="CommentText"/>
      </w:pPr>
      <w:r>
        <w:rPr>
          <w:rStyle w:val="CommentReference"/>
        </w:rPr>
        <w:annotationRef/>
      </w:r>
      <w:r>
        <w:t>“space”</w:t>
      </w:r>
    </w:p>
  </w:comment>
  <w:comment w:id="438" w:author="User" w:date="2016-01-13T22:21:00Z" w:initials="U">
    <w:p w:rsidR="00320D5E" w:rsidRDefault="00320D5E">
      <w:pPr>
        <w:pStyle w:val="CommentText"/>
      </w:pPr>
      <w:r>
        <w:rPr>
          <w:rStyle w:val="CommentReference"/>
        </w:rPr>
        <w:annotationRef/>
      </w:r>
      <w:r>
        <w:t xml:space="preserve">“add full stop after </w:t>
      </w:r>
      <w:r w:rsidRPr="005A6740">
        <w:rPr>
          <w:i/>
        </w:rPr>
        <w:t>et al</w:t>
      </w:r>
      <w:r>
        <w:t>”</w:t>
      </w:r>
    </w:p>
  </w:comment>
  <w:comment w:id="457" w:author="User" w:date="2016-01-13T22:21:00Z" w:initials="U">
    <w:p w:rsidR="00320D5E" w:rsidRDefault="00320D5E">
      <w:pPr>
        <w:pStyle w:val="CommentText"/>
      </w:pPr>
      <w:r>
        <w:rPr>
          <w:rStyle w:val="CommentReference"/>
        </w:rPr>
        <w:annotationRef/>
      </w:r>
      <w:r>
        <w:t>“delete this full stop” from here!!</w:t>
      </w:r>
    </w:p>
  </w:comment>
  <w:comment w:id="455" w:author="User" w:date="2016-01-13T22:21:00Z" w:initials="U">
    <w:p w:rsidR="00320D5E" w:rsidRDefault="00320D5E">
      <w:pPr>
        <w:pStyle w:val="CommentText"/>
      </w:pPr>
      <w:r>
        <w:rPr>
          <w:rStyle w:val="CommentReference"/>
        </w:rPr>
        <w:annotationRef/>
      </w:r>
      <w:r>
        <w:t xml:space="preserve">“repeated statement” Please delete!! </w:t>
      </w:r>
    </w:p>
  </w:comment>
  <w:comment w:id="492" w:author="User" w:date="2016-01-13T22:21:00Z" w:initials="U">
    <w:p w:rsidR="00320D5E" w:rsidRDefault="00320D5E">
      <w:pPr>
        <w:pStyle w:val="CommentText"/>
      </w:pPr>
      <w:r>
        <w:rPr>
          <w:rStyle w:val="CommentReference"/>
        </w:rPr>
        <w:annotationRef/>
      </w:r>
      <w:r>
        <w:t>“full stop” please</w:t>
      </w:r>
    </w:p>
  </w:comment>
  <w:comment w:id="515" w:author="User" w:date="2016-01-13T22:21:00Z" w:initials="U">
    <w:p w:rsidR="00320D5E" w:rsidRDefault="00320D5E">
      <w:pPr>
        <w:pStyle w:val="CommentText"/>
      </w:pPr>
      <w:r>
        <w:rPr>
          <w:rStyle w:val="CommentReference"/>
        </w:rPr>
        <w:annotationRef/>
      </w:r>
      <w:r>
        <w:t>“ add fullstop please”</w:t>
      </w:r>
    </w:p>
  </w:comment>
  <w:comment w:id="521" w:author="User" w:date="2016-01-13T22:21:00Z" w:initials="U">
    <w:p w:rsidR="00320D5E" w:rsidRDefault="00320D5E">
      <w:pPr>
        <w:pStyle w:val="CommentText"/>
      </w:pPr>
      <w:r>
        <w:rPr>
          <w:rStyle w:val="CommentReference"/>
        </w:rPr>
        <w:annotationRef/>
      </w:r>
      <w:r>
        <w:t>Add full stop!!</w:t>
      </w:r>
    </w:p>
  </w:comment>
  <w:comment w:id="544" w:author="User" w:date="2016-01-13T22:21:00Z" w:initials="U">
    <w:p w:rsidR="00320D5E" w:rsidRDefault="00320D5E">
      <w:pPr>
        <w:pStyle w:val="CommentText"/>
      </w:pPr>
      <w:r>
        <w:rPr>
          <w:rStyle w:val="CommentReference"/>
        </w:rPr>
        <w:annotationRef/>
      </w:r>
      <w:r>
        <w:t>Please “check what I have changed for this table.</w:t>
      </w:r>
    </w:p>
    <w:p w:rsidR="00320D5E" w:rsidRDefault="00320D5E">
      <w:pPr>
        <w:pStyle w:val="CommentText"/>
      </w:pPr>
    </w:p>
    <w:p w:rsidR="00320D5E" w:rsidRDefault="00320D5E" w:rsidP="001D30A8">
      <w:pPr>
        <w:pStyle w:val="CommentText"/>
        <w:numPr>
          <w:ilvl w:val="0"/>
          <w:numId w:val="2"/>
        </w:numPr>
      </w:pPr>
      <w:r>
        <w:t>Change to left aligned instead of “justified” format.</w:t>
      </w:r>
    </w:p>
    <w:p w:rsidR="00320D5E" w:rsidRDefault="00320D5E" w:rsidP="001D30A8">
      <w:pPr>
        <w:pStyle w:val="CommentText"/>
        <w:numPr>
          <w:ilvl w:val="0"/>
          <w:numId w:val="2"/>
        </w:numPr>
      </w:pPr>
      <w:r>
        <w:t xml:space="preserve"> Merge the columns in the Algorithm column</w:t>
      </w:r>
    </w:p>
    <w:p w:rsidR="00320D5E" w:rsidRDefault="00320D5E" w:rsidP="001D30A8">
      <w:pPr>
        <w:pStyle w:val="CommentText"/>
        <w:numPr>
          <w:ilvl w:val="0"/>
          <w:numId w:val="2"/>
        </w:numPr>
      </w:pPr>
      <w:r>
        <w:t xml:space="preserve"> Rearrange the researcher names and year for better appearance.</w:t>
      </w:r>
    </w:p>
    <w:p w:rsidR="00320D5E" w:rsidRDefault="00320D5E" w:rsidP="001D30A8">
      <w:pPr>
        <w:pStyle w:val="CommentText"/>
        <w:numPr>
          <w:ilvl w:val="0"/>
          <w:numId w:val="2"/>
        </w:numPr>
      </w:pPr>
      <w:r>
        <w:t xml:space="preserve"> I have edited your Table 1 caption</w:t>
      </w:r>
    </w:p>
    <w:p w:rsidR="00320D5E" w:rsidRDefault="00320D5E" w:rsidP="00AC2381">
      <w:pPr>
        <w:pStyle w:val="CommentText"/>
      </w:pPr>
      <w:r>
        <w:t xml:space="preserve">Researcher </w:t>
      </w:r>
      <w:r>
        <w:sym w:font="Wingdings" w:char="F0E8"/>
      </w:r>
      <w:r>
        <w:t xml:space="preserve"> change to    Researchers’</w:t>
      </w:r>
    </w:p>
    <w:p w:rsidR="00320D5E" w:rsidRDefault="00320D5E" w:rsidP="00AC2381">
      <w:pPr>
        <w:pStyle w:val="CommentText"/>
      </w:pPr>
      <w:r>
        <w:t>work changed to Work</w:t>
      </w:r>
    </w:p>
    <w:p w:rsidR="00320D5E" w:rsidRDefault="00320D5E" w:rsidP="00AC2381">
      <w:pPr>
        <w:pStyle w:val="CommentText"/>
      </w:pPr>
    </w:p>
    <w:p w:rsidR="00320D5E" w:rsidRDefault="00320D5E" w:rsidP="00AC2381">
      <w:pPr>
        <w:pStyle w:val="CommentText"/>
      </w:pPr>
    </w:p>
  </w:comment>
  <w:comment w:id="553" w:author="User" w:date="2016-01-13T22:21:00Z" w:initials="U">
    <w:p w:rsidR="00320D5E" w:rsidRDefault="00320D5E">
      <w:pPr>
        <w:pStyle w:val="CommentText"/>
      </w:pPr>
      <w:r>
        <w:rPr>
          <w:rStyle w:val="CommentReference"/>
        </w:rPr>
        <w:annotationRef/>
      </w:r>
      <w:r>
        <w:t>“space” please</w:t>
      </w:r>
    </w:p>
  </w:comment>
  <w:comment w:id="576" w:author="User" w:date="2016-01-13T22:21:00Z" w:initials="U">
    <w:p w:rsidR="00320D5E" w:rsidRDefault="00320D5E">
      <w:pPr>
        <w:pStyle w:val="CommentText"/>
      </w:pPr>
      <w:r>
        <w:rPr>
          <w:rStyle w:val="CommentReference"/>
        </w:rPr>
        <w:annotationRef/>
      </w:r>
      <w:r>
        <w:t>Add “full stop”</w:t>
      </w:r>
    </w:p>
  </w:comment>
  <w:comment w:id="583" w:author="User" w:date="2016-01-13T22:21:00Z" w:initials="U">
    <w:p w:rsidR="00320D5E" w:rsidRDefault="00320D5E">
      <w:pPr>
        <w:pStyle w:val="CommentText"/>
      </w:pPr>
      <w:r>
        <w:rPr>
          <w:rStyle w:val="CommentReference"/>
        </w:rPr>
        <w:annotationRef/>
      </w:r>
      <w:r>
        <w:t>Add “full stop”</w:t>
      </w:r>
    </w:p>
  </w:comment>
  <w:comment w:id="631" w:author="User" w:date="2016-01-13T22:21:00Z" w:initials="U">
    <w:p w:rsidR="00320D5E" w:rsidRDefault="00320D5E">
      <w:pPr>
        <w:pStyle w:val="CommentText"/>
      </w:pPr>
      <w:r>
        <w:rPr>
          <w:rStyle w:val="CommentReference"/>
        </w:rPr>
        <w:annotationRef/>
      </w:r>
      <w:r>
        <w:t>Add “full stop”</w:t>
      </w:r>
    </w:p>
  </w:comment>
  <w:comment w:id="675" w:author="User" w:date="2016-01-13T22:21:00Z" w:initials="U">
    <w:p w:rsidR="00320D5E" w:rsidRDefault="00320D5E">
      <w:pPr>
        <w:pStyle w:val="CommentText"/>
      </w:pPr>
      <w:r>
        <w:rPr>
          <w:rStyle w:val="CommentReference"/>
        </w:rPr>
        <w:annotationRef/>
      </w:r>
      <w:r>
        <w:t>Add “full stop”</w:t>
      </w:r>
    </w:p>
  </w:comment>
  <w:comment w:id="690" w:author="User" w:date="2016-01-13T22:21:00Z" w:initials="U">
    <w:p w:rsidR="00320D5E" w:rsidRDefault="00320D5E">
      <w:pPr>
        <w:pStyle w:val="CommentText"/>
      </w:pPr>
      <w:r>
        <w:rPr>
          <w:rStyle w:val="CommentReference"/>
        </w:rPr>
        <w:annotationRef/>
      </w:r>
      <w:r>
        <w:t>Add “full stop”</w:t>
      </w:r>
    </w:p>
  </w:comment>
  <w:comment w:id="733" w:author="User" w:date="2016-01-13T22:21:00Z" w:initials="U">
    <w:p w:rsidR="00320D5E" w:rsidRDefault="00320D5E">
      <w:pPr>
        <w:pStyle w:val="CommentText"/>
      </w:pPr>
      <w:r>
        <w:rPr>
          <w:rStyle w:val="CommentReference"/>
        </w:rPr>
        <w:annotationRef/>
      </w:r>
      <w:r>
        <w:t>Add “full stop”</w:t>
      </w:r>
    </w:p>
  </w:comment>
  <w:comment w:id="736" w:author="User" w:date="2016-01-13T22:21:00Z" w:initials="U">
    <w:p w:rsidR="00320D5E" w:rsidRDefault="00320D5E">
      <w:pPr>
        <w:pStyle w:val="CommentText"/>
      </w:pPr>
      <w:r>
        <w:rPr>
          <w:rStyle w:val="CommentReference"/>
        </w:rPr>
        <w:annotationRef/>
      </w:r>
      <w:r>
        <w:t>. YOUR SEQUENCE IS WRONG for page 11-14!! I HAVE CHANGED THE SEQUENCE FOR YOUR PAGE 11-14. PLEASE FOLLW CAREFULLY HOW I HAVE ARRANGED YOUR TEXT AND FIGURES!!</w:t>
      </w:r>
    </w:p>
  </w:comment>
  <w:comment w:id="735" w:author="User" w:date="2016-01-13T22:21:00Z" w:initials="U">
    <w:p w:rsidR="00320D5E" w:rsidRDefault="00320D5E">
      <w:pPr>
        <w:pStyle w:val="CommentText"/>
      </w:pPr>
      <w:r>
        <w:rPr>
          <w:rStyle w:val="CommentReference"/>
        </w:rPr>
        <w:annotationRef/>
      </w:r>
      <w:r>
        <w:t>. YOUR SEQUENCE IS WRONG!! I HAVE CHANGED THE SEQUENCE FOR YOUR PAGE 11-14. PLEASE FOLLW CAREFULLY HOW I HAVE ARRANGED YOUR TEXT AND FIGURES!!</w:t>
      </w:r>
    </w:p>
  </w:comment>
  <w:comment w:id="745" w:author="User" w:date="2016-01-13T22:21:00Z" w:initials="U">
    <w:p w:rsidR="00320D5E" w:rsidRDefault="00320D5E">
      <w:pPr>
        <w:pStyle w:val="CommentText"/>
      </w:pPr>
      <w:r>
        <w:rPr>
          <w:rStyle w:val="CommentReference"/>
        </w:rPr>
        <w:annotationRef/>
      </w:r>
      <w:r>
        <w:t>spacing</w:t>
      </w:r>
    </w:p>
  </w:comment>
  <w:comment w:id="748" w:author="User" w:date="2016-01-13T22:21:00Z" w:initials="U">
    <w:p w:rsidR="00320D5E" w:rsidRDefault="00320D5E">
      <w:pPr>
        <w:pStyle w:val="CommentText"/>
      </w:pPr>
      <w:r>
        <w:rPr>
          <w:rStyle w:val="CommentReference"/>
        </w:rPr>
        <w:annotationRef/>
      </w:r>
      <w:r>
        <w:t>spacing</w:t>
      </w:r>
    </w:p>
  </w:comment>
  <w:comment w:id="752" w:author="User" w:date="2016-01-13T22:21:00Z" w:initials="U">
    <w:p w:rsidR="00320D5E" w:rsidRDefault="00320D5E">
      <w:pPr>
        <w:pStyle w:val="CommentText"/>
      </w:pPr>
      <w:r>
        <w:rPr>
          <w:rStyle w:val="CommentReference"/>
        </w:rPr>
        <w:annotationRef/>
      </w:r>
      <w:r>
        <w:t>spacing</w:t>
      </w:r>
    </w:p>
  </w:comment>
  <w:comment w:id="757" w:author="User" w:date="2016-01-13T22:21:00Z" w:initials="U">
    <w:p w:rsidR="00320D5E" w:rsidRDefault="00320D5E">
      <w:pPr>
        <w:pStyle w:val="CommentText"/>
      </w:pPr>
      <w:r>
        <w:rPr>
          <w:rStyle w:val="CommentReference"/>
        </w:rPr>
        <w:annotationRef/>
      </w:r>
      <w:r>
        <w:t>sspacing</w:t>
      </w:r>
    </w:p>
  </w:comment>
  <w:comment w:id="759" w:author="User" w:date="2016-01-13T22:21:00Z" w:initials="U">
    <w:p w:rsidR="00320D5E" w:rsidRDefault="00320D5E">
      <w:pPr>
        <w:pStyle w:val="CommentText"/>
      </w:pPr>
      <w:r>
        <w:rPr>
          <w:rStyle w:val="CommentReference"/>
        </w:rPr>
        <w:annotationRef/>
      </w:r>
      <w:r>
        <w:t>spacing</w:t>
      </w:r>
    </w:p>
  </w:comment>
  <w:comment w:id="760" w:author="User" w:date="2016-01-13T22:21:00Z" w:initials="U">
    <w:p w:rsidR="00320D5E" w:rsidRDefault="00320D5E">
      <w:pPr>
        <w:pStyle w:val="CommentText"/>
      </w:pPr>
      <w:r>
        <w:rPr>
          <w:rStyle w:val="CommentReference"/>
        </w:rPr>
        <w:annotationRef/>
      </w:r>
      <w:r>
        <w:t>spacing</w:t>
      </w:r>
    </w:p>
  </w:comment>
  <w:comment w:id="763" w:author="User" w:date="2016-01-13T22:21:00Z" w:initials="U">
    <w:p w:rsidR="00320D5E" w:rsidRDefault="00320D5E">
      <w:pPr>
        <w:pStyle w:val="CommentText"/>
      </w:pPr>
      <w:r>
        <w:rPr>
          <w:rStyle w:val="CommentReference"/>
        </w:rPr>
        <w:annotationRef/>
      </w:r>
      <w:r>
        <w:t>add “,”</w:t>
      </w:r>
    </w:p>
  </w:comment>
  <w:comment w:id="765" w:author="User" w:date="2016-01-13T22:21:00Z" w:initials="U">
    <w:p w:rsidR="00320D5E" w:rsidRDefault="00320D5E">
      <w:pPr>
        <w:pStyle w:val="CommentText"/>
      </w:pPr>
      <w:r>
        <w:rPr>
          <w:rStyle w:val="CommentReference"/>
        </w:rPr>
        <w:annotationRef/>
      </w:r>
      <w:r>
        <w:t>spacing</w:t>
      </w:r>
    </w:p>
  </w:comment>
  <w:comment w:id="780" w:author="User" w:date="2016-01-13T22:21:00Z" w:initials="U">
    <w:p w:rsidR="00320D5E" w:rsidRDefault="00320D5E">
      <w:pPr>
        <w:pStyle w:val="CommentText"/>
      </w:pPr>
      <w:r>
        <w:rPr>
          <w:rStyle w:val="CommentReference"/>
        </w:rPr>
        <w:annotationRef/>
      </w:r>
    </w:p>
  </w:comment>
  <w:comment w:id="783" w:author="User" w:date="2016-01-13T22:21:00Z" w:initials="U">
    <w:p w:rsidR="00320D5E" w:rsidRDefault="00320D5E">
      <w:pPr>
        <w:pStyle w:val="CommentText"/>
      </w:pPr>
      <w:r>
        <w:rPr>
          <w:rStyle w:val="CommentReference"/>
        </w:rPr>
        <w:annotationRef/>
      </w:r>
      <w:r>
        <w:t>spacing</w:t>
      </w:r>
    </w:p>
  </w:comment>
  <w:comment w:id="787" w:author="User" w:date="2016-01-13T22:21:00Z" w:initials="U">
    <w:p w:rsidR="00320D5E" w:rsidRDefault="00320D5E">
      <w:pPr>
        <w:pStyle w:val="CommentText"/>
      </w:pPr>
      <w:r>
        <w:rPr>
          <w:rStyle w:val="CommentReference"/>
        </w:rPr>
        <w:annotationRef/>
      </w:r>
      <w:r>
        <w:t>spacing</w:t>
      </w:r>
    </w:p>
  </w:comment>
  <w:comment w:id="789" w:author="User" w:date="2016-01-13T22:21:00Z" w:initials="U">
    <w:p w:rsidR="00320D5E" w:rsidRDefault="00320D5E">
      <w:pPr>
        <w:pStyle w:val="CommentText"/>
      </w:pPr>
      <w:r>
        <w:rPr>
          <w:rStyle w:val="CommentReference"/>
        </w:rPr>
        <w:annotationRef/>
      </w:r>
      <w:r>
        <w:t>spacing</w:t>
      </w:r>
    </w:p>
  </w:comment>
  <w:comment w:id="792" w:author="User" w:date="2016-01-13T22:21:00Z" w:initials="U">
    <w:p w:rsidR="00320D5E" w:rsidRDefault="00320D5E" w:rsidP="00B1188B">
      <w:pPr>
        <w:pStyle w:val="CommentText"/>
      </w:pPr>
      <w:r>
        <w:rPr>
          <w:rStyle w:val="CommentReference"/>
        </w:rPr>
        <w:annotationRef/>
      </w:r>
      <w:r>
        <w:t>spacing</w:t>
      </w:r>
    </w:p>
  </w:comment>
  <w:comment w:id="791" w:author="User" w:date="2016-01-13T22:21:00Z" w:initials="U">
    <w:p w:rsidR="00320D5E" w:rsidRDefault="00320D5E">
      <w:pPr>
        <w:pStyle w:val="CommentText"/>
      </w:pPr>
      <w:r>
        <w:rPr>
          <w:rStyle w:val="CommentReference"/>
        </w:rPr>
        <w:annotationRef/>
      </w:r>
      <w:r>
        <w:t>“I have repositioned your paragraph. Please take note”</w:t>
      </w:r>
    </w:p>
  </w:comment>
  <w:comment w:id="796" w:author="User" w:date="2016-01-13T22:21:00Z" w:initials="U">
    <w:p w:rsidR="00320D5E" w:rsidRDefault="00320D5E">
      <w:pPr>
        <w:pStyle w:val="CommentText"/>
      </w:pPr>
      <w:r>
        <w:rPr>
          <w:rStyle w:val="CommentReference"/>
        </w:rPr>
        <w:annotationRef/>
      </w:r>
      <w:r>
        <w:t>I have repositioned this code fraction. Please take note!!</w:t>
      </w:r>
    </w:p>
  </w:comment>
  <w:comment w:id="803" w:author="User" w:date="2016-01-13T22:21:00Z" w:initials="U">
    <w:p w:rsidR="00320D5E" w:rsidRDefault="00320D5E">
      <w:pPr>
        <w:pStyle w:val="CommentText"/>
      </w:pPr>
      <w:r>
        <w:rPr>
          <w:rStyle w:val="CommentReference"/>
        </w:rPr>
        <w:annotationRef/>
      </w:r>
      <w:r>
        <w:t>spacing</w:t>
      </w:r>
    </w:p>
  </w:comment>
  <w:comment w:id="805" w:author="User" w:date="2016-01-13T22:21:00Z" w:initials="U">
    <w:p w:rsidR="00320D5E" w:rsidRDefault="00320D5E">
      <w:pPr>
        <w:pStyle w:val="CommentText"/>
      </w:pPr>
      <w:r>
        <w:rPr>
          <w:rStyle w:val="CommentReference"/>
        </w:rPr>
        <w:annotationRef/>
      </w:r>
      <w:r>
        <w:t>spacing</w:t>
      </w:r>
    </w:p>
  </w:comment>
  <w:comment w:id="807" w:author="User" w:date="2016-01-13T22:21:00Z" w:initials="U">
    <w:p w:rsidR="00320D5E" w:rsidRDefault="00320D5E">
      <w:pPr>
        <w:pStyle w:val="CommentText"/>
      </w:pPr>
      <w:r>
        <w:rPr>
          <w:rStyle w:val="CommentReference"/>
        </w:rPr>
        <w:annotationRef/>
      </w:r>
      <w:r>
        <w:t>spacing</w:t>
      </w:r>
    </w:p>
  </w:comment>
  <w:comment w:id="811" w:author="User" w:date="2016-01-13T22:21:00Z" w:initials="U">
    <w:p w:rsidR="00320D5E" w:rsidRDefault="00320D5E">
      <w:pPr>
        <w:pStyle w:val="CommentText"/>
      </w:pPr>
      <w:r>
        <w:rPr>
          <w:rStyle w:val="CommentReference"/>
        </w:rPr>
        <w:annotationRef/>
      </w:r>
      <w:r>
        <w:t>spacing</w:t>
      </w:r>
    </w:p>
  </w:comment>
  <w:comment w:id="815" w:author="User" w:date="2016-01-13T22:21:00Z" w:initials="U">
    <w:p w:rsidR="00320D5E" w:rsidRDefault="00320D5E">
      <w:pPr>
        <w:pStyle w:val="CommentText"/>
      </w:pPr>
      <w:r>
        <w:rPr>
          <w:rStyle w:val="CommentReference"/>
        </w:rPr>
        <w:annotationRef/>
      </w:r>
      <w:r>
        <w:t>spacing</w:t>
      </w:r>
    </w:p>
  </w:comment>
  <w:comment w:id="817" w:author="User" w:date="2016-01-13T22:21:00Z" w:initials="U">
    <w:p w:rsidR="00320D5E" w:rsidRDefault="00320D5E">
      <w:pPr>
        <w:pStyle w:val="CommentText"/>
      </w:pPr>
      <w:r>
        <w:rPr>
          <w:rStyle w:val="CommentReference"/>
        </w:rPr>
        <w:annotationRef/>
      </w:r>
      <w:r>
        <w:t>Equation MUST be at the CENTRE!!!   Numbering (3.1) must be RIGHT-MOST!!</w:t>
      </w:r>
    </w:p>
  </w:comment>
  <w:comment w:id="819" w:author="User" w:date="2016-01-13T22:21:00Z" w:initials="U">
    <w:p w:rsidR="00320D5E" w:rsidRDefault="00320D5E">
      <w:pPr>
        <w:pStyle w:val="CommentText"/>
      </w:pPr>
      <w:r>
        <w:rPr>
          <w:rStyle w:val="CommentReference"/>
        </w:rPr>
        <w:annotationRef/>
      </w:r>
      <w:r>
        <w:t>I have separated your paragraph into 2 smaller ones. Please take note!!</w:t>
      </w:r>
    </w:p>
  </w:comment>
  <w:comment w:id="820" w:author="User" w:date="2016-01-13T22:21:00Z" w:initials="U">
    <w:p w:rsidR="00320D5E" w:rsidRDefault="00320D5E">
      <w:pPr>
        <w:pStyle w:val="CommentText"/>
      </w:pPr>
      <w:r>
        <w:rPr>
          <w:rStyle w:val="CommentReference"/>
        </w:rPr>
        <w:annotationRef/>
      </w:r>
      <w:r>
        <w:t>These sentences have been joined into the previous paragraphs. Please take note.</w:t>
      </w:r>
    </w:p>
  </w:comment>
  <w:comment w:id="821" w:author="User" w:date="2016-01-13T22:21:00Z" w:initials="U">
    <w:p w:rsidR="00320D5E" w:rsidRDefault="00320D5E" w:rsidP="004B5BEB">
      <w:pPr>
        <w:pStyle w:val="CommentText"/>
      </w:pPr>
      <w:r>
        <w:rPr>
          <w:rStyle w:val="CommentReference"/>
        </w:rPr>
        <w:annotationRef/>
      </w:r>
      <w:r>
        <w:t>spacing</w:t>
      </w:r>
    </w:p>
  </w:comment>
  <w:comment w:id="823" w:author="User" w:date="2016-01-13T22:21:00Z" w:initials="U">
    <w:p w:rsidR="00320D5E" w:rsidRDefault="00320D5E">
      <w:pPr>
        <w:pStyle w:val="CommentText"/>
      </w:pPr>
      <w:r>
        <w:rPr>
          <w:rStyle w:val="CommentReference"/>
        </w:rPr>
        <w:annotationRef/>
      </w:r>
      <w:r>
        <w:t>Equation MUST be at the CENTRE!!!   Numbering (3.1) must be RIGHT-MOST!!</w:t>
      </w:r>
    </w:p>
    <w:p w:rsidR="00320D5E" w:rsidRDefault="00320D5E">
      <w:pPr>
        <w:pStyle w:val="CommentText"/>
      </w:pPr>
      <w:r>
        <w:t xml:space="preserve">TRY TO KEEP ALL FONT SIZE and FONT TYPE OF ALL THE EQUATIONS the </w:t>
      </w:r>
      <w:r w:rsidRPr="004B5BEB">
        <w:rPr>
          <w:b/>
        </w:rPr>
        <w:t>SAME</w:t>
      </w:r>
    </w:p>
  </w:comment>
  <w:comment w:id="824" w:author="User" w:date="2016-01-13T22:21:00Z" w:initials="U">
    <w:p w:rsidR="00320D5E" w:rsidRDefault="00320D5E">
      <w:pPr>
        <w:pStyle w:val="CommentText"/>
      </w:pPr>
      <w:r>
        <w:rPr>
          <w:rStyle w:val="CommentReference"/>
        </w:rPr>
        <w:annotationRef/>
      </w:r>
      <w:r>
        <w:t>spacing</w:t>
      </w:r>
    </w:p>
  </w:comment>
  <w:comment w:id="829" w:author="User" w:date="2016-01-13T22:21:00Z" w:initials="U">
    <w:p w:rsidR="00320D5E" w:rsidRDefault="00320D5E">
      <w:pPr>
        <w:pStyle w:val="CommentText"/>
      </w:pPr>
      <w:r>
        <w:rPr>
          <w:rStyle w:val="CommentReference"/>
        </w:rPr>
        <w:annotationRef/>
      </w:r>
      <w:r>
        <w:t>Repositioned paragraph!! Take note!!</w:t>
      </w:r>
    </w:p>
  </w:comment>
  <w:comment w:id="835" w:author="User" w:date="2016-01-13T22:21:00Z" w:initials="U">
    <w:p w:rsidR="00320D5E" w:rsidRDefault="00320D5E">
      <w:pPr>
        <w:pStyle w:val="CommentText"/>
      </w:pPr>
      <w:r>
        <w:rPr>
          <w:rStyle w:val="CommentReference"/>
        </w:rPr>
        <w:annotationRef/>
      </w:r>
      <w:r>
        <w:t>spacing</w:t>
      </w:r>
    </w:p>
  </w:comment>
  <w:comment w:id="837" w:author="User" w:date="2016-01-13T22:21:00Z" w:initials="U">
    <w:p w:rsidR="00320D5E" w:rsidRDefault="00320D5E">
      <w:pPr>
        <w:pStyle w:val="CommentText"/>
      </w:pPr>
      <w:r>
        <w:rPr>
          <w:rStyle w:val="CommentReference"/>
        </w:rPr>
        <w:annotationRef/>
      </w:r>
      <w:r>
        <w:t>spacing</w:t>
      </w:r>
    </w:p>
  </w:comment>
  <w:comment w:id="839" w:author="User" w:date="2016-01-13T22:21:00Z" w:initials="U">
    <w:p w:rsidR="00320D5E" w:rsidRDefault="00320D5E">
      <w:pPr>
        <w:pStyle w:val="CommentText"/>
      </w:pPr>
      <w:r>
        <w:rPr>
          <w:rStyle w:val="CommentReference"/>
        </w:rPr>
        <w:annotationRef/>
      </w:r>
      <w:r>
        <w:t>spacing</w:t>
      </w:r>
    </w:p>
  </w:comment>
  <w:comment w:id="841" w:author="User" w:date="2016-01-13T22:21:00Z" w:initials="U">
    <w:p w:rsidR="00320D5E" w:rsidRDefault="00320D5E">
      <w:pPr>
        <w:pStyle w:val="CommentText"/>
      </w:pPr>
      <w:r>
        <w:rPr>
          <w:rStyle w:val="CommentReference"/>
        </w:rPr>
        <w:annotationRef/>
      </w:r>
      <w:r>
        <w:t>spacing</w:t>
      </w:r>
    </w:p>
  </w:comment>
  <w:comment w:id="843" w:author="User" w:date="2016-01-13T22:21:00Z" w:initials="U">
    <w:p w:rsidR="00320D5E" w:rsidRDefault="00320D5E">
      <w:pPr>
        <w:pStyle w:val="CommentText"/>
      </w:pPr>
      <w:r>
        <w:rPr>
          <w:rStyle w:val="CommentReference"/>
        </w:rPr>
        <w:annotationRef/>
      </w:r>
      <w:r>
        <w:t>spacing</w:t>
      </w:r>
    </w:p>
  </w:comment>
  <w:comment w:id="847" w:author="User" w:date="2016-01-13T22:21:00Z" w:initials="U">
    <w:p w:rsidR="00320D5E" w:rsidRDefault="00320D5E">
      <w:pPr>
        <w:pStyle w:val="CommentText"/>
      </w:pPr>
      <w:r>
        <w:rPr>
          <w:rStyle w:val="CommentReference"/>
        </w:rPr>
        <w:annotationRef/>
      </w:r>
      <w:r>
        <w:t>spacing</w:t>
      </w:r>
    </w:p>
  </w:comment>
  <w:comment w:id="850" w:author="User" w:date="2016-01-13T22:21:00Z" w:initials="U">
    <w:p w:rsidR="00320D5E" w:rsidRDefault="00320D5E">
      <w:pPr>
        <w:pStyle w:val="CommentText"/>
      </w:pPr>
      <w:r>
        <w:rPr>
          <w:rStyle w:val="CommentReference"/>
        </w:rPr>
        <w:annotationRef/>
      </w:r>
      <w:r>
        <w:t>spacing</w:t>
      </w:r>
    </w:p>
  </w:comment>
  <w:comment w:id="853" w:author="User" w:date="2016-01-13T22:21:00Z" w:initials="U">
    <w:p w:rsidR="00320D5E" w:rsidRDefault="00320D5E">
      <w:pPr>
        <w:pStyle w:val="CommentText"/>
      </w:pPr>
      <w:r>
        <w:rPr>
          <w:rStyle w:val="CommentReference"/>
        </w:rPr>
        <w:annotationRef/>
      </w:r>
      <w:r>
        <w:t>spacing</w:t>
      </w:r>
    </w:p>
  </w:comment>
  <w:comment w:id="849" w:author="User" w:date="2016-01-13T22:21:00Z" w:initials="U">
    <w:p w:rsidR="00320D5E" w:rsidRDefault="00320D5E">
      <w:pPr>
        <w:pStyle w:val="CommentText"/>
      </w:pPr>
      <w:r>
        <w:rPr>
          <w:rStyle w:val="CommentReference"/>
        </w:rPr>
        <w:annotationRef/>
      </w:r>
      <w:r>
        <w:t>repositioned!!</w:t>
      </w:r>
    </w:p>
  </w:comment>
  <w:comment w:id="857" w:author="User" w:date="2016-01-13T22:21:00Z" w:initials="U">
    <w:p w:rsidR="00320D5E" w:rsidRDefault="00320D5E">
      <w:pPr>
        <w:pStyle w:val="CommentText"/>
      </w:pPr>
      <w:r>
        <w:rPr>
          <w:rStyle w:val="CommentReference"/>
        </w:rPr>
        <w:annotationRef/>
      </w:r>
      <w:r>
        <w:t>spacing</w:t>
      </w:r>
    </w:p>
  </w:comment>
  <w:comment w:id="859" w:author="User" w:date="2016-01-13T22:21:00Z" w:initials="U">
    <w:p w:rsidR="00320D5E" w:rsidRDefault="00320D5E">
      <w:pPr>
        <w:pStyle w:val="CommentText"/>
      </w:pPr>
      <w:r>
        <w:rPr>
          <w:rStyle w:val="CommentReference"/>
        </w:rPr>
        <w:annotationRef/>
      </w:r>
      <w:r>
        <w:t>space</w:t>
      </w:r>
    </w:p>
  </w:comment>
  <w:comment w:id="866" w:author="User" w:date="2016-01-13T22:21:00Z" w:initials="U">
    <w:p w:rsidR="00320D5E" w:rsidRDefault="00320D5E">
      <w:pPr>
        <w:pStyle w:val="CommentText"/>
      </w:pPr>
      <w:r>
        <w:rPr>
          <w:rStyle w:val="CommentReference"/>
        </w:rPr>
        <w:annotationRef/>
      </w:r>
      <w:r>
        <w:t>spacing</w:t>
      </w:r>
    </w:p>
  </w:comment>
  <w:comment w:id="867" w:author="User" w:date="2016-01-13T22:21:00Z" w:initials="U">
    <w:p w:rsidR="00320D5E" w:rsidRDefault="00320D5E">
      <w:pPr>
        <w:pStyle w:val="CommentText"/>
      </w:pPr>
      <w:r>
        <w:rPr>
          <w:rStyle w:val="CommentReference"/>
        </w:rPr>
        <w:annotationRef/>
      </w:r>
      <w:r>
        <w:t>spacing</w:t>
      </w:r>
    </w:p>
  </w:comment>
  <w:comment w:id="864" w:author="User" w:date="2016-01-13T22:21:00Z" w:initials="U">
    <w:p w:rsidR="00320D5E" w:rsidRDefault="00320D5E">
      <w:pPr>
        <w:pStyle w:val="CommentText"/>
      </w:pPr>
      <w:r>
        <w:rPr>
          <w:rStyle w:val="CommentReference"/>
        </w:rPr>
        <w:annotationRef/>
      </w:r>
      <w:r>
        <w:t>repositioned!!</w:t>
      </w:r>
    </w:p>
  </w:comment>
  <w:comment w:id="869" w:author="User" w:date="2016-01-13T22:21:00Z" w:initials="U">
    <w:p w:rsidR="00320D5E" w:rsidRDefault="00320D5E">
      <w:pPr>
        <w:pStyle w:val="CommentText"/>
      </w:pPr>
      <w:r>
        <w:rPr>
          <w:rStyle w:val="CommentReference"/>
        </w:rPr>
        <w:annotationRef/>
      </w:r>
      <w:r>
        <w:t>spacing</w:t>
      </w:r>
    </w:p>
  </w:comment>
  <w:comment w:id="873" w:author="User" w:date="2016-01-13T22:21:00Z" w:initials="U">
    <w:p w:rsidR="00320D5E" w:rsidRDefault="00320D5E">
      <w:pPr>
        <w:pStyle w:val="CommentText"/>
      </w:pPr>
      <w:r>
        <w:rPr>
          <w:rStyle w:val="CommentReference"/>
        </w:rPr>
        <w:annotationRef/>
      </w:r>
      <w:r>
        <w:t>spacing</w:t>
      </w:r>
    </w:p>
  </w:comment>
  <w:comment w:id="875" w:author="User" w:date="2016-01-13T22:21:00Z" w:initials="U">
    <w:p w:rsidR="00320D5E" w:rsidRDefault="00320D5E">
      <w:pPr>
        <w:pStyle w:val="CommentText"/>
      </w:pPr>
      <w:r>
        <w:rPr>
          <w:rStyle w:val="CommentReference"/>
        </w:rPr>
        <w:annotationRef/>
      </w:r>
      <w:r>
        <w:t>spacing</w:t>
      </w:r>
    </w:p>
  </w:comment>
  <w:comment w:id="880" w:author="User" w:date="2016-01-13T22:21:00Z" w:initials="U">
    <w:p w:rsidR="00320D5E" w:rsidRDefault="00320D5E">
      <w:pPr>
        <w:pStyle w:val="CommentText"/>
      </w:pPr>
      <w:r>
        <w:rPr>
          <w:rStyle w:val="CommentReference"/>
        </w:rPr>
        <w:annotationRef/>
      </w:r>
      <w:r>
        <w:t>delete”a”</w:t>
      </w:r>
    </w:p>
  </w:comment>
  <w:comment w:id="892" w:author="User" w:date="2016-01-13T22:21:00Z" w:initials="U">
    <w:p w:rsidR="00320D5E" w:rsidRDefault="00320D5E">
      <w:pPr>
        <w:pStyle w:val="CommentText"/>
      </w:pPr>
      <w:r>
        <w:rPr>
          <w:rStyle w:val="CommentReference"/>
        </w:rPr>
        <w:annotationRef/>
      </w:r>
      <w:r>
        <w:t>spacing</w:t>
      </w:r>
    </w:p>
  </w:comment>
  <w:comment w:id="907" w:author="User" w:date="2016-01-13T22:21:00Z" w:initials="U">
    <w:p w:rsidR="00320D5E" w:rsidRDefault="00320D5E">
      <w:pPr>
        <w:pStyle w:val="CommentText"/>
      </w:pPr>
      <w:r>
        <w:rPr>
          <w:rStyle w:val="CommentReference"/>
        </w:rPr>
        <w:annotationRef/>
      </w:r>
      <w:r>
        <w:t>add a “full stop”</w:t>
      </w:r>
    </w:p>
  </w:comment>
  <w:comment w:id="915" w:author="User" w:date="2016-01-13T22:21:00Z" w:initials="U">
    <w:p w:rsidR="00320D5E" w:rsidRDefault="00320D5E">
      <w:pPr>
        <w:pStyle w:val="CommentText"/>
      </w:pPr>
      <w:r>
        <w:rPr>
          <w:rStyle w:val="CommentReference"/>
        </w:rPr>
        <w:annotationRef/>
      </w:r>
      <w:r>
        <w:t>repositioned paragraph</w:t>
      </w:r>
    </w:p>
  </w:comment>
  <w:comment w:id="936" w:author="User" w:date="2016-01-13T22:21:00Z" w:initials="U">
    <w:p w:rsidR="00320D5E" w:rsidRDefault="00320D5E">
      <w:pPr>
        <w:pStyle w:val="CommentText"/>
      </w:pPr>
      <w:r>
        <w:rPr>
          <w:rStyle w:val="CommentReference"/>
        </w:rPr>
        <w:annotationRef/>
      </w:r>
      <w:r>
        <w:t>repositioned paragraph. Please take note.</w:t>
      </w:r>
    </w:p>
  </w:comment>
  <w:comment w:id="945" w:author="User" w:date="2016-01-13T22:21:00Z" w:initials="U">
    <w:p w:rsidR="00320D5E" w:rsidRDefault="00320D5E">
      <w:pPr>
        <w:pStyle w:val="CommentText"/>
      </w:pPr>
      <w:r>
        <w:rPr>
          <w:rStyle w:val="CommentReference"/>
        </w:rPr>
        <w:annotationRef/>
      </w:r>
      <w:r>
        <w:t>spacing</w:t>
      </w:r>
    </w:p>
  </w:comment>
  <w:comment w:id="949" w:author="User" w:date="2016-01-13T22:21:00Z" w:initials="U">
    <w:p w:rsidR="00320D5E" w:rsidRDefault="00320D5E">
      <w:pPr>
        <w:pStyle w:val="CommentText"/>
      </w:pPr>
      <w:r>
        <w:rPr>
          <w:rStyle w:val="CommentReference"/>
        </w:rPr>
        <w:annotationRef/>
      </w:r>
      <w:r>
        <w:t>spacing</w:t>
      </w:r>
    </w:p>
  </w:comment>
  <w:comment w:id="951" w:author="User" w:date="2016-01-13T22:21:00Z" w:initials="U">
    <w:p w:rsidR="00320D5E" w:rsidRDefault="00320D5E">
      <w:pPr>
        <w:pStyle w:val="CommentText"/>
      </w:pPr>
      <w:r>
        <w:rPr>
          <w:rStyle w:val="CommentReference"/>
        </w:rPr>
        <w:annotationRef/>
      </w:r>
      <w:r>
        <w:t>spacing</w:t>
      </w:r>
    </w:p>
  </w:comment>
  <w:comment w:id="956" w:author="User" w:date="2016-01-13T22:21:00Z" w:initials="U">
    <w:p w:rsidR="00320D5E" w:rsidRDefault="00320D5E">
      <w:pPr>
        <w:pStyle w:val="CommentText"/>
      </w:pPr>
      <w:r>
        <w:rPr>
          <w:rStyle w:val="CommentReference"/>
        </w:rPr>
        <w:annotationRef/>
      </w:r>
      <w:r>
        <w:t>spacing</w:t>
      </w:r>
    </w:p>
  </w:comment>
  <w:comment w:id="983" w:author="User" w:date="2016-01-13T22:32:00Z" w:initials="U">
    <w:p w:rsidR="00320D5E" w:rsidRDefault="00320D5E">
      <w:pPr>
        <w:pStyle w:val="CommentText"/>
      </w:pPr>
      <w:r>
        <w:rPr>
          <w:rStyle w:val="CommentReference"/>
        </w:rPr>
        <w:annotationRef/>
      </w:r>
      <w:r>
        <w:t xml:space="preserve">Change y-axis to % from 0% to 60% </w:t>
      </w:r>
      <w:r>
        <w:sym w:font="Wingdings" w:char="F0E8"/>
      </w:r>
      <w:r>
        <w:t xml:space="preserve"> Add Y-AXIS LABEL!!!! Of (%)</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6333" w:rsidRDefault="00AA6333" w:rsidP="00B24B3C">
      <w:pPr>
        <w:spacing w:after="0" w:line="240" w:lineRule="auto"/>
      </w:pPr>
      <w:r>
        <w:separator/>
      </w:r>
    </w:p>
  </w:endnote>
  <w:endnote w:type="continuationSeparator" w:id="1">
    <w:p w:rsidR="00AA6333" w:rsidRDefault="00AA6333" w:rsidP="00B24B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D5E" w:rsidRDefault="00320D5E">
    <w:pPr>
      <w:pStyle w:val="Footer"/>
      <w:jc w:val="center"/>
    </w:pPr>
  </w:p>
  <w:p w:rsidR="00320D5E" w:rsidRDefault="00320D5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94844"/>
      <w:docPartObj>
        <w:docPartGallery w:val="Page Numbers (Bottom of Page)"/>
        <w:docPartUnique/>
      </w:docPartObj>
    </w:sdtPr>
    <w:sdtEndPr>
      <w:rPr>
        <w:noProof/>
      </w:rPr>
    </w:sdtEndPr>
    <w:sdtContent>
      <w:p w:rsidR="00320D5E" w:rsidRDefault="00320D5E">
        <w:pPr>
          <w:pStyle w:val="Footer"/>
          <w:jc w:val="center"/>
        </w:pPr>
        <w:fldSimple w:instr=" PAGE   \* MERGEFORMAT ">
          <w:r w:rsidR="002B79F3">
            <w:rPr>
              <w:noProof/>
            </w:rPr>
            <w:t>101</w:t>
          </w:r>
        </w:fldSimple>
      </w:p>
    </w:sdtContent>
  </w:sdt>
  <w:p w:rsidR="00320D5E" w:rsidRDefault="00320D5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6333" w:rsidRDefault="00AA6333" w:rsidP="00B24B3C">
      <w:pPr>
        <w:spacing w:after="0" w:line="240" w:lineRule="auto"/>
      </w:pPr>
      <w:r>
        <w:separator/>
      </w:r>
    </w:p>
  </w:footnote>
  <w:footnote w:type="continuationSeparator" w:id="1">
    <w:p w:rsidR="00AA6333" w:rsidRDefault="00AA6333" w:rsidP="00B24B3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D5E" w:rsidRDefault="00320D5E" w:rsidP="00C92293">
    <w:pPr>
      <w:pStyle w:val="Header"/>
      <w:jc w:val="right"/>
    </w:pPr>
  </w:p>
  <w:p w:rsidR="00320D5E" w:rsidRDefault="00320D5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D5E" w:rsidRDefault="00320D5E" w:rsidP="00C92293">
    <w:pPr>
      <w:pStyle w:val="Header"/>
      <w:jc w:val="right"/>
    </w:pPr>
  </w:p>
  <w:p w:rsidR="00320D5E" w:rsidRDefault="00320D5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0D5E" w:rsidRDefault="00320D5E" w:rsidP="00C92293">
    <w:pPr>
      <w:pStyle w:val="Header"/>
      <w:jc w:val="right"/>
    </w:pPr>
  </w:p>
  <w:p w:rsidR="00320D5E" w:rsidRDefault="00320D5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A2635"/>
    <w:multiLevelType w:val="hybridMultilevel"/>
    <w:tmpl w:val="77847D0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nsid w:val="41AC30FA"/>
    <w:multiLevelType w:val="hybridMultilevel"/>
    <w:tmpl w:val="6472D222"/>
    <w:lvl w:ilvl="0" w:tplc="4409000F">
      <w:start w:val="1"/>
      <w:numFmt w:val="decimal"/>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drawingGridHorizontalSpacing w:val="110"/>
  <w:displayHorizontalDrawingGridEvery w:val="2"/>
  <w:characterSpacingControl w:val="doNotCompress"/>
  <w:hdrShapeDefaults>
    <o:shapedefaults v:ext="edit" spidmax="11266"/>
  </w:hdrShapeDefaults>
  <w:footnotePr>
    <w:footnote w:id="0"/>
    <w:footnote w:id="1"/>
  </w:footnotePr>
  <w:endnotePr>
    <w:endnote w:id="0"/>
    <w:endnote w:id="1"/>
  </w:endnotePr>
  <w:compat>
    <w:useFELayout/>
  </w:compat>
  <w:rsids>
    <w:rsidRoot w:val="00070747"/>
    <w:rsid w:val="0000105F"/>
    <w:rsid w:val="0001734C"/>
    <w:rsid w:val="00022559"/>
    <w:rsid w:val="00027E29"/>
    <w:rsid w:val="0003052D"/>
    <w:rsid w:val="0003265E"/>
    <w:rsid w:val="00044294"/>
    <w:rsid w:val="00045531"/>
    <w:rsid w:val="00050E46"/>
    <w:rsid w:val="000551DA"/>
    <w:rsid w:val="00055376"/>
    <w:rsid w:val="0005708D"/>
    <w:rsid w:val="000635F6"/>
    <w:rsid w:val="000650E1"/>
    <w:rsid w:val="00070747"/>
    <w:rsid w:val="00074275"/>
    <w:rsid w:val="000750B4"/>
    <w:rsid w:val="0007699F"/>
    <w:rsid w:val="000904F3"/>
    <w:rsid w:val="0009781E"/>
    <w:rsid w:val="000A5A12"/>
    <w:rsid w:val="000B0B02"/>
    <w:rsid w:val="000B6E90"/>
    <w:rsid w:val="000C3C93"/>
    <w:rsid w:val="000C72AE"/>
    <w:rsid w:val="000C7F16"/>
    <w:rsid w:val="000D5825"/>
    <w:rsid w:val="000D613B"/>
    <w:rsid w:val="000D7DB1"/>
    <w:rsid w:val="000E2C68"/>
    <w:rsid w:val="000E40E1"/>
    <w:rsid w:val="000E7329"/>
    <w:rsid w:val="000F31D2"/>
    <w:rsid w:val="000F5977"/>
    <w:rsid w:val="000F62AA"/>
    <w:rsid w:val="001055A7"/>
    <w:rsid w:val="001221EC"/>
    <w:rsid w:val="00131C57"/>
    <w:rsid w:val="001378ED"/>
    <w:rsid w:val="00141618"/>
    <w:rsid w:val="00142C4F"/>
    <w:rsid w:val="00152109"/>
    <w:rsid w:val="00153B59"/>
    <w:rsid w:val="00153D37"/>
    <w:rsid w:val="00156437"/>
    <w:rsid w:val="00156ED3"/>
    <w:rsid w:val="00157FD3"/>
    <w:rsid w:val="0016448B"/>
    <w:rsid w:val="00167255"/>
    <w:rsid w:val="00171120"/>
    <w:rsid w:val="00180354"/>
    <w:rsid w:val="0018053F"/>
    <w:rsid w:val="0018216D"/>
    <w:rsid w:val="001825C7"/>
    <w:rsid w:val="00182DF9"/>
    <w:rsid w:val="001867F7"/>
    <w:rsid w:val="00195A1A"/>
    <w:rsid w:val="001C2A43"/>
    <w:rsid w:val="001C43E1"/>
    <w:rsid w:val="001C609D"/>
    <w:rsid w:val="001C6B84"/>
    <w:rsid w:val="001C74F3"/>
    <w:rsid w:val="001D30A8"/>
    <w:rsid w:val="001D550A"/>
    <w:rsid w:val="001D605F"/>
    <w:rsid w:val="001E4EE5"/>
    <w:rsid w:val="001F1331"/>
    <w:rsid w:val="001F5127"/>
    <w:rsid w:val="002035BD"/>
    <w:rsid w:val="002060F0"/>
    <w:rsid w:val="00206D50"/>
    <w:rsid w:val="00212E15"/>
    <w:rsid w:val="00217123"/>
    <w:rsid w:val="00220035"/>
    <w:rsid w:val="002351FC"/>
    <w:rsid w:val="002456D4"/>
    <w:rsid w:val="00255B00"/>
    <w:rsid w:val="00260EFC"/>
    <w:rsid w:val="00263CCE"/>
    <w:rsid w:val="00263DBC"/>
    <w:rsid w:val="002734C0"/>
    <w:rsid w:val="002735C1"/>
    <w:rsid w:val="00276B70"/>
    <w:rsid w:val="002829EF"/>
    <w:rsid w:val="0028496A"/>
    <w:rsid w:val="002850C1"/>
    <w:rsid w:val="002908E6"/>
    <w:rsid w:val="00293B14"/>
    <w:rsid w:val="002B54DB"/>
    <w:rsid w:val="002B79F3"/>
    <w:rsid w:val="002C2E87"/>
    <w:rsid w:val="002C3C63"/>
    <w:rsid w:val="002C5E4D"/>
    <w:rsid w:val="002E11A5"/>
    <w:rsid w:val="002E5847"/>
    <w:rsid w:val="002E7C23"/>
    <w:rsid w:val="003004D3"/>
    <w:rsid w:val="003026D1"/>
    <w:rsid w:val="00302BB8"/>
    <w:rsid w:val="003034A3"/>
    <w:rsid w:val="00303A2B"/>
    <w:rsid w:val="003113D6"/>
    <w:rsid w:val="00311C81"/>
    <w:rsid w:val="003179AC"/>
    <w:rsid w:val="00320D5E"/>
    <w:rsid w:val="003261D1"/>
    <w:rsid w:val="00326E2B"/>
    <w:rsid w:val="003318B3"/>
    <w:rsid w:val="0033342E"/>
    <w:rsid w:val="003345F0"/>
    <w:rsid w:val="00336CC5"/>
    <w:rsid w:val="0034191F"/>
    <w:rsid w:val="003420FF"/>
    <w:rsid w:val="00345904"/>
    <w:rsid w:val="00346A69"/>
    <w:rsid w:val="0035373A"/>
    <w:rsid w:val="003547E2"/>
    <w:rsid w:val="00361005"/>
    <w:rsid w:val="00364881"/>
    <w:rsid w:val="00365063"/>
    <w:rsid w:val="00376722"/>
    <w:rsid w:val="00382DF4"/>
    <w:rsid w:val="00390C27"/>
    <w:rsid w:val="00394F1B"/>
    <w:rsid w:val="003A201D"/>
    <w:rsid w:val="003A37DB"/>
    <w:rsid w:val="003A60A6"/>
    <w:rsid w:val="003A67CC"/>
    <w:rsid w:val="003B310B"/>
    <w:rsid w:val="003B395A"/>
    <w:rsid w:val="003B3ED8"/>
    <w:rsid w:val="003C0DF9"/>
    <w:rsid w:val="003C0EA9"/>
    <w:rsid w:val="003C1105"/>
    <w:rsid w:val="003C1718"/>
    <w:rsid w:val="003C7D1B"/>
    <w:rsid w:val="003C7FC3"/>
    <w:rsid w:val="003D552F"/>
    <w:rsid w:val="003D6345"/>
    <w:rsid w:val="003E1C4E"/>
    <w:rsid w:val="003E6325"/>
    <w:rsid w:val="003F2BF9"/>
    <w:rsid w:val="00402D03"/>
    <w:rsid w:val="004037E5"/>
    <w:rsid w:val="0040514A"/>
    <w:rsid w:val="0042676A"/>
    <w:rsid w:val="00433301"/>
    <w:rsid w:val="004333F3"/>
    <w:rsid w:val="004337D3"/>
    <w:rsid w:val="004352BA"/>
    <w:rsid w:val="00437426"/>
    <w:rsid w:val="00441E4B"/>
    <w:rsid w:val="004464B9"/>
    <w:rsid w:val="004507BF"/>
    <w:rsid w:val="00453B77"/>
    <w:rsid w:val="00455321"/>
    <w:rsid w:val="00482BA5"/>
    <w:rsid w:val="00484023"/>
    <w:rsid w:val="00495C5D"/>
    <w:rsid w:val="004B1CA9"/>
    <w:rsid w:val="004B34FC"/>
    <w:rsid w:val="004B5BEB"/>
    <w:rsid w:val="004B5E8A"/>
    <w:rsid w:val="004B6B69"/>
    <w:rsid w:val="004C0AB6"/>
    <w:rsid w:val="004C1404"/>
    <w:rsid w:val="004C19F7"/>
    <w:rsid w:val="004C20AB"/>
    <w:rsid w:val="004C259A"/>
    <w:rsid w:val="004C2CB5"/>
    <w:rsid w:val="004C7C13"/>
    <w:rsid w:val="004D0583"/>
    <w:rsid w:val="004D0826"/>
    <w:rsid w:val="004D18E5"/>
    <w:rsid w:val="004D1D57"/>
    <w:rsid w:val="004D2BBE"/>
    <w:rsid w:val="004D62D9"/>
    <w:rsid w:val="004D7BCF"/>
    <w:rsid w:val="004E2A5E"/>
    <w:rsid w:val="004E34A8"/>
    <w:rsid w:val="004E57AB"/>
    <w:rsid w:val="004E7AF4"/>
    <w:rsid w:val="004F0344"/>
    <w:rsid w:val="005061EE"/>
    <w:rsid w:val="00510389"/>
    <w:rsid w:val="0051569E"/>
    <w:rsid w:val="00524A2D"/>
    <w:rsid w:val="0052545F"/>
    <w:rsid w:val="00530A38"/>
    <w:rsid w:val="00536521"/>
    <w:rsid w:val="0053756C"/>
    <w:rsid w:val="00540069"/>
    <w:rsid w:val="00540361"/>
    <w:rsid w:val="00545621"/>
    <w:rsid w:val="005478A0"/>
    <w:rsid w:val="00551CDF"/>
    <w:rsid w:val="0055386A"/>
    <w:rsid w:val="00557E33"/>
    <w:rsid w:val="005602D7"/>
    <w:rsid w:val="005713D0"/>
    <w:rsid w:val="005767F8"/>
    <w:rsid w:val="00590777"/>
    <w:rsid w:val="00595666"/>
    <w:rsid w:val="005A0077"/>
    <w:rsid w:val="005A6740"/>
    <w:rsid w:val="005A6D4A"/>
    <w:rsid w:val="005A7F59"/>
    <w:rsid w:val="005B6AE4"/>
    <w:rsid w:val="005C06A8"/>
    <w:rsid w:val="005C5608"/>
    <w:rsid w:val="005C68F0"/>
    <w:rsid w:val="005C7135"/>
    <w:rsid w:val="005D1425"/>
    <w:rsid w:val="005D480D"/>
    <w:rsid w:val="005D7162"/>
    <w:rsid w:val="005E13B3"/>
    <w:rsid w:val="005E3792"/>
    <w:rsid w:val="005E3EC0"/>
    <w:rsid w:val="005F196E"/>
    <w:rsid w:val="005F2267"/>
    <w:rsid w:val="005F3DA7"/>
    <w:rsid w:val="005F3FDE"/>
    <w:rsid w:val="005F4645"/>
    <w:rsid w:val="005F6AE7"/>
    <w:rsid w:val="00603F6D"/>
    <w:rsid w:val="00611963"/>
    <w:rsid w:val="00613C9B"/>
    <w:rsid w:val="006200DB"/>
    <w:rsid w:val="006245DF"/>
    <w:rsid w:val="006258FD"/>
    <w:rsid w:val="00634891"/>
    <w:rsid w:val="00636D53"/>
    <w:rsid w:val="00650F9B"/>
    <w:rsid w:val="00655CDE"/>
    <w:rsid w:val="006607D7"/>
    <w:rsid w:val="006641A8"/>
    <w:rsid w:val="006669EF"/>
    <w:rsid w:val="006700E3"/>
    <w:rsid w:val="00673E07"/>
    <w:rsid w:val="00676DC4"/>
    <w:rsid w:val="00684DBC"/>
    <w:rsid w:val="00694649"/>
    <w:rsid w:val="00695A51"/>
    <w:rsid w:val="006A29A0"/>
    <w:rsid w:val="006A2EB1"/>
    <w:rsid w:val="006A5750"/>
    <w:rsid w:val="006B7377"/>
    <w:rsid w:val="006C2741"/>
    <w:rsid w:val="006C326B"/>
    <w:rsid w:val="006D1491"/>
    <w:rsid w:val="006D1A4B"/>
    <w:rsid w:val="006D1B16"/>
    <w:rsid w:val="006D2911"/>
    <w:rsid w:val="006D528E"/>
    <w:rsid w:val="006E1387"/>
    <w:rsid w:val="006E23BD"/>
    <w:rsid w:val="006E7035"/>
    <w:rsid w:val="00704585"/>
    <w:rsid w:val="007047A1"/>
    <w:rsid w:val="0070489A"/>
    <w:rsid w:val="00707A3D"/>
    <w:rsid w:val="007101C7"/>
    <w:rsid w:val="007160A3"/>
    <w:rsid w:val="0072007C"/>
    <w:rsid w:val="007205B9"/>
    <w:rsid w:val="0072217D"/>
    <w:rsid w:val="00722DFE"/>
    <w:rsid w:val="00723285"/>
    <w:rsid w:val="00730E2C"/>
    <w:rsid w:val="00747BF1"/>
    <w:rsid w:val="00750976"/>
    <w:rsid w:val="00762971"/>
    <w:rsid w:val="00773A0D"/>
    <w:rsid w:val="007802A8"/>
    <w:rsid w:val="007823B0"/>
    <w:rsid w:val="007840C5"/>
    <w:rsid w:val="0078470F"/>
    <w:rsid w:val="00784D56"/>
    <w:rsid w:val="00792273"/>
    <w:rsid w:val="00796E7E"/>
    <w:rsid w:val="007A3C9A"/>
    <w:rsid w:val="007A5343"/>
    <w:rsid w:val="007B0D36"/>
    <w:rsid w:val="007C3A2E"/>
    <w:rsid w:val="007D2976"/>
    <w:rsid w:val="007D4E7C"/>
    <w:rsid w:val="007E0A84"/>
    <w:rsid w:val="007E13B4"/>
    <w:rsid w:val="007E2929"/>
    <w:rsid w:val="007E7F35"/>
    <w:rsid w:val="007F0685"/>
    <w:rsid w:val="00801B56"/>
    <w:rsid w:val="00812ACF"/>
    <w:rsid w:val="0082071E"/>
    <w:rsid w:val="00821DAE"/>
    <w:rsid w:val="00823D27"/>
    <w:rsid w:val="0083505D"/>
    <w:rsid w:val="00841448"/>
    <w:rsid w:val="00844CB0"/>
    <w:rsid w:val="00852E5D"/>
    <w:rsid w:val="0086259B"/>
    <w:rsid w:val="008625C0"/>
    <w:rsid w:val="00862AC5"/>
    <w:rsid w:val="00865837"/>
    <w:rsid w:val="00866BF1"/>
    <w:rsid w:val="00866E65"/>
    <w:rsid w:val="008704C0"/>
    <w:rsid w:val="00870847"/>
    <w:rsid w:val="008730F8"/>
    <w:rsid w:val="008768EE"/>
    <w:rsid w:val="008814C5"/>
    <w:rsid w:val="00887678"/>
    <w:rsid w:val="008904EB"/>
    <w:rsid w:val="00897F56"/>
    <w:rsid w:val="008A2EBD"/>
    <w:rsid w:val="008A4F7F"/>
    <w:rsid w:val="008C7204"/>
    <w:rsid w:val="008D20EC"/>
    <w:rsid w:val="008D3DB5"/>
    <w:rsid w:val="008E5FBD"/>
    <w:rsid w:val="0090042A"/>
    <w:rsid w:val="009044FE"/>
    <w:rsid w:val="00904DF9"/>
    <w:rsid w:val="00904FF1"/>
    <w:rsid w:val="009126CC"/>
    <w:rsid w:val="0091315C"/>
    <w:rsid w:val="0091341D"/>
    <w:rsid w:val="00914A71"/>
    <w:rsid w:val="009214AB"/>
    <w:rsid w:val="00921E17"/>
    <w:rsid w:val="00921E8E"/>
    <w:rsid w:val="0092658B"/>
    <w:rsid w:val="00926E60"/>
    <w:rsid w:val="00933FD0"/>
    <w:rsid w:val="009363BF"/>
    <w:rsid w:val="00941B79"/>
    <w:rsid w:val="00942B8D"/>
    <w:rsid w:val="0094419D"/>
    <w:rsid w:val="009448C1"/>
    <w:rsid w:val="00954B26"/>
    <w:rsid w:val="009610A7"/>
    <w:rsid w:val="009666F0"/>
    <w:rsid w:val="00971016"/>
    <w:rsid w:val="009713A6"/>
    <w:rsid w:val="0097196B"/>
    <w:rsid w:val="00981347"/>
    <w:rsid w:val="009817D2"/>
    <w:rsid w:val="009823F6"/>
    <w:rsid w:val="00985126"/>
    <w:rsid w:val="0098636B"/>
    <w:rsid w:val="00993E6C"/>
    <w:rsid w:val="009A21E7"/>
    <w:rsid w:val="009A38DA"/>
    <w:rsid w:val="009B79B5"/>
    <w:rsid w:val="009C517B"/>
    <w:rsid w:val="009C7976"/>
    <w:rsid w:val="009D0FCF"/>
    <w:rsid w:val="009D1CE3"/>
    <w:rsid w:val="009D3E94"/>
    <w:rsid w:val="009E2E41"/>
    <w:rsid w:val="009E7154"/>
    <w:rsid w:val="009F0198"/>
    <w:rsid w:val="009F5F8F"/>
    <w:rsid w:val="009F77EF"/>
    <w:rsid w:val="00A0005C"/>
    <w:rsid w:val="00A032AF"/>
    <w:rsid w:val="00A032BD"/>
    <w:rsid w:val="00A222B9"/>
    <w:rsid w:val="00A24A8B"/>
    <w:rsid w:val="00A27645"/>
    <w:rsid w:val="00A31359"/>
    <w:rsid w:val="00A31E29"/>
    <w:rsid w:val="00A33231"/>
    <w:rsid w:val="00A339E6"/>
    <w:rsid w:val="00A41C2C"/>
    <w:rsid w:val="00A510A4"/>
    <w:rsid w:val="00A661B6"/>
    <w:rsid w:val="00A67137"/>
    <w:rsid w:val="00A732C0"/>
    <w:rsid w:val="00A77765"/>
    <w:rsid w:val="00A82A2E"/>
    <w:rsid w:val="00A84506"/>
    <w:rsid w:val="00A9400B"/>
    <w:rsid w:val="00A95404"/>
    <w:rsid w:val="00A974F6"/>
    <w:rsid w:val="00A97B97"/>
    <w:rsid w:val="00AA6333"/>
    <w:rsid w:val="00AB34FA"/>
    <w:rsid w:val="00AB6549"/>
    <w:rsid w:val="00AB7C83"/>
    <w:rsid w:val="00AC2381"/>
    <w:rsid w:val="00AC37B4"/>
    <w:rsid w:val="00AD0A64"/>
    <w:rsid w:val="00AD26C1"/>
    <w:rsid w:val="00AD4E4A"/>
    <w:rsid w:val="00AD7E63"/>
    <w:rsid w:val="00AE2EA0"/>
    <w:rsid w:val="00AE30A7"/>
    <w:rsid w:val="00AE3520"/>
    <w:rsid w:val="00AF0A27"/>
    <w:rsid w:val="00AF349E"/>
    <w:rsid w:val="00B02D1F"/>
    <w:rsid w:val="00B03DAA"/>
    <w:rsid w:val="00B1188B"/>
    <w:rsid w:val="00B1527E"/>
    <w:rsid w:val="00B165EA"/>
    <w:rsid w:val="00B1684C"/>
    <w:rsid w:val="00B24B3C"/>
    <w:rsid w:val="00B2638A"/>
    <w:rsid w:val="00B45ED2"/>
    <w:rsid w:val="00B63036"/>
    <w:rsid w:val="00B71272"/>
    <w:rsid w:val="00B73E4F"/>
    <w:rsid w:val="00B7488E"/>
    <w:rsid w:val="00B80B95"/>
    <w:rsid w:val="00B86E8C"/>
    <w:rsid w:val="00B96A7E"/>
    <w:rsid w:val="00B975F0"/>
    <w:rsid w:val="00BA1A62"/>
    <w:rsid w:val="00BA3E44"/>
    <w:rsid w:val="00BA5919"/>
    <w:rsid w:val="00BA7144"/>
    <w:rsid w:val="00BB16BE"/>
    <w:rsid w:val="00BB4252"/>
    <w:rsid w:val="00BC174D"/>
    <w:rsid w:val="00BC1C76"/>
    <w:rsid w:val="00BD0EFC"/>
    <w:rsid w:val="00BD0FE8"/>
    <w:rsid w:val="00BD28A8"/>
    <w:rsid w:val="00BD3D71"/>
    <w:rsid w:val="00BF1EE6"/>
    <w:rsid w:val="00BF7395"/>
    <w:rsid w:val="00BF7FD4"/>
    <w:rsid w:val="00C03FAF"/>
    <w:rsid w:val="00C12147"/>
    <w:rsid w:val="00C16D3D"/>
    <w:rsid w:val="00C300CF"/>
    <w:rsid w:val="00C312B3"/>
    <w:rsid w:val="00C4227F"/>
    <w:rsid w:val="00C42C18"/>
    <w:rsid w:val="00C46FA4"/>
    <w:rsid w:val="00C5334C"/>
    <w:rsid w:val="00C56195"/>
    <w:rsid w:val="00C60177"/>
    <w:rsid w:val="00C66628"/>
    <w:rsid w:val="00C6753A"/>
    <w:rsid w:val="00C73717"/>
    <w:rsid w:val="00C751F2"/>
    <w:rsid w:val="00C76D4D"/>
    <w:rsid w:val="00C77922"/>
    <w:rsid w:val="00C80541"/>
    <w:rsid w:val="00C80773"/>
    <w:rsid w:val="00C81850"/>
    <w:rsid w:val="00C822FB"/>
    <w:rsid w:val="00C87710"/>
    <w:rsid w:val="00C92293"/>
    <w:rsid w:val="00C9669A"/>
    <w:rsid w:val="00C975F1"/>
    <w:rsid w:val="00CA1023"/>
    <w:rsid w:val="00CA6488"/>
    <w:rsid w:val="00CB1D17"/>
    <w:rsid w:val="00CC6D38"/>
    <w:rsid w:val="00CC7710"/>
    <w:rsid w:val="00CD0A1B"/>
    <w:rsid w:val="00CD503F"/>
    <w:rsid w:val="00CD55BE"/>
    <w:rsid w:val="00CD5F48"/>
    <w:rsid w:val="00CE0DA0"/>
    <w:rsid w:val="00CE57A5"/>
    <w:rsid w:val="00CE5F67"/>
    <w:rsid w:val="00CE703F"/>
    <w:rsid w:val="00CF4007"/>
    <w:rsid w:val="00CF4011"/>
    <w:rsid w:val="00CF6852"/>
    <w:rsid w:val="00CF786D"/>
    <w:rsid w:val="00D01FD7"/>
    <w:rsid w:val="00D0291C"/>
    <w:rsid w:val="00D07323"/>
    <w:rsid w:val="00D07823"/>
    <w:rsid w:val="00D40B95"/>
    <w:rsid w:val="00D42A99"/>
    <w:rsid w:val="00D57CDC"/>
    <w:rsid w:val="00D61157"/>
    <w:rsid w:val="00D612A6"/>
    <w:rsid w:val="00D61395"/>
    <w:rsid w:val="00D66865"/>
    <w:rsid w:val="00D66A1B"/>
    <w:rsid w:val="00D83681"/>
    <w:rsid w:val="00D8587A"/>
    <w:rsid w:val="00D87020"/>
    <w:rsid w:val="00D91023"/>
    <w:rsid w:val="00DA2143"/>
    <w:rsid w:val="00DB0FE7"/>
    <w:rsid w:val="00DB24E6"/>
    <w:rsid w:val="00DB3328"/>
    <w:rsid w:val="00DC12F3"/>
    <w:rsid w:val="00DC6F3E"/>
    <w:rsid w:val="00DD22F6"/>
    <w:rsid w:val="00DD4193"/>
    <w:rsid w:val="00DE0020"/>
    <w:rsid w:val="00DE3418"/>
    <w:rsid w:val="00DE38AB"/>
    <w:rsid w:val="00DF09B7"/>
    <w:rsid w:val="00DF400B"/>
    <w:rsid w:val="00DF4231"/>
    <w:rsid w:val="00DF65F2"/>
    <w:rsid w:val="00E01411"/>
    <w:rsid w:val="00E049A6"/>
    <w:rsid w:val="00E06248"/>
    <w:rsid w:val="00E16F34"/>
    <w:rsid w:val="00E225B0"/>
    <w:rsid w:val="00E30C09"/>
    <w:rsid w:val="00E30D29"/>
    <w:rsid w:val="00E33658"/>
    <w:rsid w:val="00E3636A"/>
    <w:rsid w:val="00E374C5"/>
    <w:rsid w:val="00E41084"/>
    <w:rsid w:val="00E452C7"/>
    <w:rsid w:val="00E454F6"/>
    <w:rsid w:val="00E60B66"/>
    <w:rsid w:val="00E61D8C"/>
    <w:rsid w:val="00E72E1B"/>
    <w:rsid w:val="00E83560"/>
    <w:rsid w:val="00EC015B"/>
    <w:rsid w:val="00EC2C40"/>
    <w:rsid w:val="00ED1C85"/>
    <w:rsid w:val="00ED4173"/>
    <w:rsid w:val="00ED4DB0"/>
    <w:rsid w:val="00ED5A7B"/>
    <w:rsid w:val="00ED5D39"/>
    <w:rsid w:val="00EE2FBC"/>
    <w:rsid w:val="00EE62F5"/>
    <w:rsid w:val="00EE6A2D"/>
    <w:rsid w:val="00EF1E49"/>
    <w:rsid w:val="00EF7CF6"/>
    <w:rsid w:val="00F0172D"/>
    <w:rsid w:val="00F035A2"/>
    <w:rsid w:val="00F05F01"/>
    <w:rsid w:val="00F11505"/>
    <w:rsid w:val="00F12519"/>
    <w:rsid w:val="00F12C8A"/>
    <w:rsid w:val="00F146EA"/>
    <w:rsid w:val="00F26908"/>
    <w:rsid w:val="00F27535"/>
    <w:rsid w:val="00F31AC1"/>
    <w:rsid w:val="00F34BE9"/>
    <w:rsid w:val="00F37B83"/>
    <w:rsid w:val="00F43E31"/>
    <w:rsid w:val="00F47541"/>
    <w:rsid w:val="00F562BA"/>
    <w:rsid w:val="00F56E6C"/>
    <w:rsid w:val="00F603E1"/>
    <w:rsid w:val="00F607C2"/>
    <w:rsid w:val="00F66011"/>
    <w:rsid w:val="00F70665"/>
    <w:rsid w:val="00F728E7"/>
    <w:rsid w:val="00F8675C"/>
    <w:rsid w:val="00F8774A"/>
    <w:rsid w:val="00FA313D"/>
    <w:rsid w:val="00FA68F3"/>
    <w:rsid w:val="00FB2FC8"/>
    <w:rsid w:val="00FD24AA"/>
    <w:rsid w:val="00FD2EA6"/>
    <w:rsid w:val="00FD40B4"/>
    <w:rsid w:val="00FD5FF0"/>
    <w:rsid w:val="00FE07A3"/>
    <w:rsid w:val="00FE1D12"/>
    <w:rsid w:val="00FE449A"/>
    <w:rsid w:val="00FE73E0"/>
    <w:rsid w:val="00FE7D4B"/>
  </w:rsids>
  <m:mathPr>
    <m:mathFont m:val="Cambria Math"/>
    <m:brkBin m:val="before"/>
    <m:brkBinSub m:val="--"/>
    <m:smallFrac/>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85" type="connector" idref="#_x0000_s1228"/>
        <o:r id="V:Rule86" type="connector" idref="#_x0000_s1115"/>
        <o:r id="V:Rule87" type="connector" idref="#_x0000_s1236"/>
        <o:r id="V:Rule88" type="connector" idref="#_x0000_s1040"/>
        <o:r id="V:Rule89" type="connector" idref="#_x0000_s1242"/>
        <o:r id="V:Rule90" type="connector" idref="#_x0000_s1179"/>
        <o:r id="V:Rule91" type="connector" idref="#_x0000_s1243"/>
        <o:r id="V:Rule92" type="connector" idref="#_x0000_s1073"/>
        <o:r id="V:Rule93" type="connector" idref="#_x0000_s1132"/>
        <o:r id="V:Rule94" type="connector" idref="#_x0000_s1045"/>
        <o:r id="V:Rule95" type="connector" idref="#_x0000_s1153"/>
        <o:r id="V:Rule96" type="connector" idref="#_x0000_s1048"/>
        <o:r id="V:Rule97" type="connector" idref="#_x0000_s1041"/>
        <o:r id="V:Rule98" type="connector" idref="#_x0000_s1102"/>
        <o:r id="V:Rule99" type="connector" idref="#_x0000_s1057"/>
        <o:r id="V:Rule100" type="connector" idref="#_x0000_s1046"/>
        <o:r id="V:Rule101" type="connector" idref="#_x0000_s1124"/>
        <o:r id="V:Rule102" type="connector" idref="#_x0000_s1134"/>
        <o:r id="V:Rule103" type="connector" idref="#_x0000_s1056"/>
        <o:r id="V:Rule104" type="connector" idref="#_x0000_s1158"/>
        <o:r id="V:Rule105" type="connector" idref="#_x0000_s1238"/>
        <o:r id="V:Rule106" type="connector" idref="#_x0000_s1119"/>
        <o:r id="V:Rule107" type="connector" idref="#_x0000_s1049"/>
        <o:r id="V:Rule108" type="connector" idref="#_x0000_s1053"/>
        <o:r id="V:Rule109" type="connector" idref="#_x0000_s1112"/>
        <o:r id="V:Rule110" type="connector" idref="#_x0000_s1047"/>
        <o:r id="V:Rule111" type="connector" idref="#_x0000_s1125"/>
        <o:r id="V:Rule112" type="connector" idref="#_x0000_s1137"/>
        <o:r id="V:Rule113" type="connector" idref="#_x0000_s1139"/>
        <o:r id="V:Rule114" type="connector" idref="#_x0000_s1147"/>
        <o:r id="V:Rule115" type="connector" idref="#_x0000_s1055"/>
        <o:r id="V:Rule116" type="connector" idref="#_x0000_s1105"/>
        <o:r id="V:Rule117" type="connector" idref="#_x0000_s1123"/>
        <o:r id="V:Rule118" type="connector" idref="#_x0000_s1231"/>
        <o:r id="V:Rule119" type="connector" idref="#_x0000_s1097"/>
        <o:r id="V:Rule120" type="connector" idref="#_x0000_s1067"/>
        <o:r id="V:Rule121" type="connector" idref="#_x0000_s1260"/>
        <o:r id="V:Rule122" type="connector" idref="#_x0000_s1052"/>
        <o:r id="V:Rule123" type="connector" idref="#_x0000_s1117"/>
        <o:r id="V:Rule124" type="connector" idref="#_x0000_s1148"/>
        <o:r id="V:Rule125" type="connector" idref="#_x0000_s1062"/>
        <o:r id="V:Rule126" type="connector" idref="#_x0000_s1150"/>
        <o:r id="V:Rule127" type="connector" idref="#_x0000_s1261"/>
        <o:r id="V:Rule128" type="connector" idref="#_x0000_s1070"/>
        <o:r id="V:Rule129" type="connector" idref="#_x0000_s1113"/>
        <o:r id="V:Rule130" type="connector" idref="#_x0000_s1068"/>
        <o:r id="V:Rule131" type="connector" idref="#_x0000_s1054"/>
        <o:r id="V:Rule132" type="connector" idref="#_x0000_s1160"/>
        <o:r id="V:Rule133" type="connector" idref="#_x0000_s1163"/>
        <o:r id="V:Rule134" type="connector" idref="#_x0000_s1043"/>
        <o:r id="V:Rule135" type="connector" idref="#_x0000_s1044"/>
        <o:r id="V:Rule136" type="connector" idref="#_x0000_s1173"/>
        <o:r id="V:Rule137" type="connector" idref="#_x0000_s1155"/>
        <o:r id="V:Rule138" type="connector" idref="#_x0000_s1220"/>
        <o:r id="V:Rule139" type="connector" idref="#_x0000_s1251"/>
        <o:r id="V:Rule140" type="connector" idref="#_x0000_s1167"/>
        <o:r id="V:Rule141" type="connector" idref="#_x0000_s1146"/>
        <o:r id="V:Rule142" type="connector" idref="#_x0000_s1226"/>
        <o:r id="V:Rule143" type="connector" idref="#_x0000_s1240"/>
        <o:r id="V:Rule144" type="connector" idref="#_x0000_s1144"/>
        <o:r id="V:Rule145" type="connector" idref="#_x0000_s1042"/>
        <o:r id="V:Rule146" type="connector" idref="#_x0000_s1170"/>
        <o:r id="V:Rule147" type="connector" idref="#_x0000_s1149"/>
        <o:r id="V:Rule148" type="connector" idref="#_x0000_s1230"/>
        <o:r id="V:Rule149" type="connector" idref="#_x0000_s1164"/>
        <o:r id="V:Rule150" type="connector" idref="#_x0000_s1224"/>
        <o:r id="V:Rule151" type="connector" idref="#_x0000_s1050"/>
        <o:r id="V:Rule152" type="connector" idref="#_x0000_s1121"/>
        <o:r id="V:Rule153" type="connector" idref="#_x0000_s1058"/>
        <o:r id="V:Rule154" type="connector" idref="#_x0000_s1232"/>
        <o:r id="V:Rule155" type="connector" idref="#_x0000_s1180"/>
        <o:r id="V:Rule156" type="connector" idref="#_x0000_s1145"/>
        <o:r id="V:Rule157" type="connector" idref="#_x0000_s1156"/>
        <o:r id="V:Rule158" type="connector" idref="#_x0000_s1174"/>
        <o:r id="V:Rule159" type="connector" idref="#_x0000_s1103"/>
        <o:r id="V:Rule160" type="connector" idref="#_x0000_s1051"/>
        <o:r id="V:Rule161" type="connector" idref="#_x0000_s1114"/>
        <o:r id="V:Rule162" type="connector" idref="#_x0000_s1181"/>
        <o:r id="V:Rule163" type="connector" idref="#_x0000_s1175"/>
        <o:r id="V:Rule164" type="connector" idref="#_x0000_s1222"/>
        <o:r id="V:Rule165" type="connector" idref="#_x0000_s1108"/>
        <o:r id="V:Rule166" type="connector" idref="#_x0000_s1118"/>
        <o:r id="V:Rule167" type="connector" idref="#_x0000_s1063"/>
        <o:r id="V:Rule168" type="connector" idref="#_x0000_s116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37B4"/>
  </w:style>
  <w:style w:type="paragraph" w:styleId="Heading1">
    <w:name w:val="heading 1"/>
    <w:basedOn w:val="Normal"/>
    <w:next w:val="Normal"/>
    <w:link w:val="Heading1Char"/>
    <w:rsid w:val="00293B14"/>
    <w:pPr>
      <w:keepNext/>
      <w:keepLines/>
      <w:spacing w:before="400" w:after="120"/>
      <w:ind w:firstLine="720"/>
      <w:contextualSpacing/>
      <w:jc w:val="center"/>
      <w:outlineLvl w:val="0"/>
    </w:pPr>
    <w:rPr>
      <w:rFonts w:ascii="Arial" w:eastAsia="Arial" w:hAnsi="Arial" w:cs="Arial"/>
      <w:color w:val="000000"/>
      <w:sz w:val="40"/>
      <w:szCs w:val="40"/>
      <w:lang w:val="en-US"/>
    </w:rPr>
  </w:style>
  <w:style w:type="paragraph" w:styleId="Heading2">
    <w:name w:val="heading 2"/>
    <w:basedOn w:val="Normal"/>
    <w:next w:val="Normal"/>
    <w:link w:val="Heading2Char"/>
    <w:uiPriority w:val="9"/>
    <w:unhideWhenUsed/>
    <w:qFormat/>
    <w:rsid w:val="006D1A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1A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D1A4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6A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AE4"/>
    <w:rPr>
      <w:rFonts w:ascii="Tahoma" w:hAnsi="Tahoma" w:cs="Tahoma"/>
      <w:sz w:val="16"/>
      <w:szCs w:val="16"/>
    </w:rPr>
  </w:style>
  <w:style w:type="paragraph" w:styleId="Header">
    <w:name w:val="header"/>
    <w:basedOn w:val="Normal"/>
    <w:link w:val="HeaderChar"/>
    <w:uiPriority w:val="99"/>
    <w:unhideWhenUsed/>
    <w:rsid w:val="00B24B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B3C"/>
  </w:style>
  <w:style w:type="paragraph" w:styleId="Footer">
    <w:name w:val="footer"/>
    <w:basedOn w:val="Normal"/>
    <w:link w:val="FooterChar"/>
    <w:uiPriority w:val="99"/>
    <w:unhideWhenUsed/>
    <w:rsid w:val="00B24B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B3C"/>
  </w:style>
  <w:style w:type="table" w:styleId="TableGrid">
    <w:name w:val="Table Grid"/>
    <w:basedOn w:val="TableNormal"/>
    <w:uiPriority w:val="59"/>
    <w:rsid w:val="00E452C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2060F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363BF"/>
    <w:pPr>
      <w:ind w:left="720"/>
      <w:contextualSpacing/>
    </w:pPr>
  </w:style>
  <w:style w:type="character" w:customStyle="1" w:styleId="Heading1Char">
    <w:name w:val="Heading 1 Char"/>
    <w:basedOn w:val="DefaultParagraphFont"/>
    <w:link w:val="Heading1"/>
    <w:rsid w:val="00293B14"/>
    <w:rPr>
      <w:rFonts w:ascii="Arial" w:eastAsia="Arial" w:hAnsi="Arial" w:cs="Arial"/>
      <w:color w:val="000000"/>
      <w:sz w:val="40"/>
      <w:szCs w:val="40"/>
      <w:lang w:val="en-US"/>
    </w:rPr>
  </w:style>
  <w:style w:type="paragraph" w:styleId="Subtitle">
    <w:name w:val="Subtitle"/>
    <w:basedOn w:val="Normal"/>
    <w:next w:val="Normal"/>
    <w:link w:val="SubtitleChar"/>
    <w:uiPriority w:val="11"/>
    <w:qFormat/>
    <w:rsid w:val="006D1A4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D1A4B"/>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6D1A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D1A4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6D1A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1A4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D1A4B"/>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6D1A4B"/>
    <w:pPr>
      <w:spacing w:before="480" w:after="0"/>
      <w:ind w:firstLine="0"/>
      <w:contextualSpacing w:val="0"/>
      <w:jc w:val="left"/>
      <w:outlineLvl w:val="9"/>
    </w:pPr>
    <w:rPr>
      <w:rFonts w:asciiTheme="majorHAnsi" w:eastAsiaTheme="majorEastAsia" w:hAnsiTheme="majorHAnsi" w:cstheme="majorBidi"/>
      <w:b/>
      <w:bCs/>
      <w:color w:val="365F91" w:themeColor="accent1" w:themeShade="BF"/>
      <w:sz w:val="28"/>
      <w:szCs w:val="28"/>
      <w:lang w:eastAsia="en-US"/>
    </w:rPr>
  </w:style>
  <w:style w:type="paragraph" w:styleId="TOC2">
    <w:name w:val="toc 2"/>
    <w:basedOn w:val="Normal"/>
    <w:next w:val="Normal"/>
    <w:autoRedefine/>
    <w:uiPriority w:val="39"/>
    <w:unhideWhenUsed/>
    <w:rsid w:val="006D1A4B"/>
    <w:pPr>
      <w:spacing w:after="100"/>
      <w:ind w:left="220"/>
    </w:pPr>
  </w:style>
  <w:style w:type="paragraph" w:styleId="TOC3">
    <w:name w:val="toc 3"/>
    <w:basedOn w:val="Normal"/>
    <w:next w:val="Normal"/>
    <w:autoRedefine/>
    <w:uiPriority w:val="39"/>
    <w:unhideWhenUsed/>
    <w:rsid w:val="006D1A4B"/>
    <w:pPr>
      <w:spacing w:after="100"/>
      <w:ind w:left="440"/>
    </w:pPr>
  </w:style>
  <w:style w:type="character" w:styleId="Hyperlink">
    <w:name w:val="Hyperlink"/>
    <w:basedOn w:val="DefaultParagraphFont"/>
    <w:uiPriority w:val="99"/>
    <w:unhideWhenUsed/>
    <w:rsid w:val="006D1A4B"/>
    <w:rPr>
      <w:color w:val="0000FF" w:themeColor="hyperlink"/>
      <w:u w:val="single"/>
    </w:rPr>
  </w:style>
  <w:style w:type="character" w:styleId="CommentReference">
    <w:name w:val="annotation reference"/>
    <w:basedOn w:val="DefaultParagraphFont"/>
    <w:uiPriority w:val="99"/>
    <w:semiHidden/>
    <w:unhideWhenUsed/>
    <w:rsid w:val="00A032BD"/>
    <w:rPr>
      <w:sz w:val="16"/>
      <w:szCs w:val="16"/>
    </w:rPr>
  </w:style>
  <w:style w:type="paragraph" w:styleId="CommentText">
    <w:name w:val="annotation text"/>
    <w:basedOn w:val="Normal"/>
    <w:link w:val="CommentTextChar"/>
    <w:uiPriority w:val="99"/>
    <w:semiHidden/>
    <w:unhideWhenUsed/>
    <w:rsid w:val="00A032BD"/>
    <w:pPr>
      <w:spacing w:line="240" w:lineRule="auto"/>
    </w:pPr>
    <w:rPr>
      <w:sz w:val="20"/>
      <w:szCs w:val="20"/>
    </w:rPr>
  </w:style>
  <w:style w:type="character" w:customStyle="1" w:styleId="CommentTextChar">
    <w:name w:val="Comment Text Char"/>
    <w:basedOn w:val="DefaultParagraphFont"/>
    <w:link w:val="CommentText"/>
    <w:uiPriority w:val="99"/>
    <w:semiHidden/>
    <w:rsid w:val="00A032BD"/>
    <w:rPr>
      <w:sz w:val="20"/>
      <w:szCs w:val="20"/>
    </w:rPr>
  </w:style>
  <w:style w:type="paragraph" w:styleId="CommentSubject">
    <w:name w:val="annotation subject"/>
    <w:basedOn w:val="CommentText"/>
    <w:next w:val="CommentText"/>
    <w:link w:val="CommentSubjectChar"/>
    <w:uiPriority w:val="99"/>
    <w:semiHidden/>
    <w:unhideWhenUsed/>
    <w:rsid w:val="00A032BD"/>
    <w:rPr>
      <w:b/>
      <w:bCs/>
    </w:rPr>
  </w:style>
  <w:style w:type="character" w:customStyle="1" w:styleId="CommentSubjectChar">
    <w:name w:val="Comment Subject Char"/>
    <w:basedOn w:val="CommentTextChar"/>
    <w:link w:val="CommentSubject"/>
    <w:uiPriority w:val="99"/>
    <w:semiHidden/>
    <w:rsid w:val="00A032B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61678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tiff"/><Relationship Id="rId26" Type="http://schemas.openxmlformats.org/officeDocument/2006/relationships/image" Target="media/image13.tiff"/><Relationship Id="rId39" Type="http://schemas.openxmlformats.org/officeDocument/2006/relationships/image" Target="media/image26.tiff"/><Relationship Id="rId21" Type="http://schemas.openxmlformats.org/officeDocument/2006/relationships/image" Target="media/image8.png"/><Relationship Id="rId34" Type="http://schemas.openxmlformats.org/officeDocument/2006/relationships/image" Target="media/image21.tiff"/><Relationship Id="rId42" Type="http://schemas.openxmlformats.org/officeDocument/2006/relationships/image" Target="media/image29.tiff"/><Relationship Id="rId47" Type="http://schemas.openxmlformats.org/officeDocument/2006/relationships/image" Target="media/image34.tiff"/><Relationship Id="rId50" Type="http://schemas.openxmlformats.org/officeDocument/2006/relationships/image" Target="media/image37.tiff"/><Relationship Id="rId55" Type="http://schemas.openxmlformats.org/officeDocument/2006/relationships/image" Target="media/image42.tiff"/><Relationship Id="rId63" Type="http://schemas.openxmlformats.org/officeDocument/2006/relationships/image" Target="media/image49.tiff"/><Relationship Id="rId68" Type="http://schemas.openxmlformats.org/officeDocument/2006/relationships/image" Target="media/image53.tiff"/><Relationship Id="rId76" Type="http://schemas.openxmlformats.org/officeDocument/2006/relationships/image" Target="media/image61.jpeg"/><Relationship Id="rId84"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6.tiff"/><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tiff"/><Relationship Id="rId11" Type="http://schemas.openxmlformats.org/officeDocument/2006/relationships/footer" Target="footer1.xml"/><Relationship Id="rId24" Type="http://schemas.openxmlformats.org/officeDocument/2006/relationships/image" Target="media/image11.tiff"/><Relationship Id="rId32" Type="http://schemas.openxmlformats.org/officeDocument/2006/relationships/image" Target="media/image19.tiff"/><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2.tiff"/><Relationship Id="rId53" Type="http://schemas.openxmlformats.org/officeDocument/2006/relationships/image" Target="media/image40.tiff"/><Relationship Id="rId58" Type="http://schemas.openxmlformats.org/officeDocument/2006/relationships/image" Target="media/image45.tiff"/><Relationship Id="rId66" Type="http://schemas.openxmlformats.org/officeDocument/2006/relationships/chart" Target="charts/chart2.xml"/><Relationship Id="rId74" Type="http://schemas.openxmlformats.org/officeDocument/2006/relationships/image" Target="media/image59.tiff"/><Relationship Id="rId79" Type="http://schemas.openxmlformats.org/officeDocument/2006/relationships/image" Target="media/image64.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tiff"/><Relationship Id="rId82" Type="http://schemas.openxmlformats.org/officeDocument/2006/relationships/image" Target="media/image67.jpeg"/><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tiff"/><Relationship Id="rId30" Type="http://schemas.openxmlformats.org/officeDocument/2006/relationships/image" Target="media/image17.tiff"/><Relationship Id="rId35" Type="http://schemas.openxmlformats.org/officeDocument/2006/relationships/image" Target="media/image22.tiff"/><Relationship Id="rId43" Type="http://schemas.openxmlformats.org/officeDocument/2006/relationships/image" Target="media/image30.tiff"/><Relationship Id="rId48" Type="http://schemas.openxmlformats.org/officeDocument/2006/relationships/image" Target="media/image35.tiff"/><Relationship Id="rId56" Type="http://schemas.openxmlformats.org/officeDocument/2006/relationships/image" Target="media/image43.tiff"/><Relationship Id="rId64" Type="http://schemas.openxmlformats.org/officeDocument/2006/relationships/image" Target="media/image50.tiff"/><Relationship Id="rId69" Type="http://schemas.openxmlformats.org/officeDocument/2006/relationships/image" Target="media/image54.tiff"/><Relationship Id="rId77" Type="http://schemas.openxmlformats.org/officeDocument/2006/relationships/image" Target="media/image62.jpeg"/><Relationship Id="rId8" Type="http://schemas.openxmlformats.org/officeDocument/2006/relationships/comments" Target="comments.xml"/><Relationship Id="rId51" Type="http://schemas.openxmlformats.org/officeDocument/2006/relationships/image" Target="media/image38.tiff"/><Relationship Id="rId72" Type="http://schemas.openxmlformats.org/officeDocument/2006/relationships/image" Target="media/image57.tiff"/><Relationship Id="rId80" Type="http://schemas.openxmlformats.org/officeDocument/2006/relationships/image" Target="media/image65.jpeg"/><Relationship Id="rId85"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tiff"/><Relationship Id="rId25" Type="http://schemas.openxmlformats.org/officeDocument/2006/relationships/image" Target="media/image12.tiff"/><Relationship Id="rId33" Type="http://schemas.openxmlformats.org/officeDocument/2006/relationships/image" Target="media/image20.tiff"/><Relationship Id="rId38" Type="http://schemas.openxmlformats.org/officeDocument/2006/relationships/image" Target="media/image25.tiff"/><Relationship Id="rId46" Type="http://schemas.openxmlformats.org/officeDocument/2006/relationships/image" Target="media/image33.tiff"/><Relationship Id="rId59" Type="http://schemas.openxmlformats.org/officeDocument/2006/relationships/chart" Target="charts/chart1.xml"/><Relationship Id="rId67" Type="http://schemas.openxmlformats.org/officeDocument/2006/relationships/image" Target="media/image52.tiff"/><Relationship Id="rId20" Type="http://schemas.openxmlformats.org/officeDocument/2006/relationships/image" Target="media/image7.tiff"/><Relationship Id="rId41" Type="http://schemas.openxmlformats.org/officeDocument/2006/relationships/image" Target="media/image28.tiff"/><Relationship Id="rId54" Type="http://schemas.openxmlformats.org/officeDocument/2006/relationships/image" Target="media/image41.tiff"/><Relationship Id="rId62" Type="http://schemas.openxmlformats.org/officeDocument/2006/relationships/image" Target="media/image48.tiff"/><Relationship Id="rId70" Type="http://schemas.openxmlformats.org/officeDocument/2006/relationships/image" Target="media/image55.tiff"/><Relationship Id="rId75" Type="http://schemas.openxmlformats.org/officeDocument/2006/relationships/image" Target="media/image60.tiff"/><Relationship Id="rId83" Type="http://schemas.openxmlformats.org/officeDocument/2006/relationships/image" Target="media/image68.jpeg"/><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tiff"/><Relationship Id="rId49" Type="http://schemas.openxmlformats.org/officeDocument/2006/relationships/image" Target="media/image36.tiff"/><Relationship Id="rId57" Type="http://schemas.openxmlformats.org/officeDocument/2006/relationships/image" Target="media/image44.tiff"/><Relationship Id="rId10" Type="http://schemas.openxmlformats.org/officeDocument/2006/relationships/header" Target="header1.xml"/><Relationship Id="rId31" Type="http://schemas.openxmlformats.org/officeDocument/2006/relationships/image" Target="media/image18.tiff"/><Relationship Id="rId44" Type="http://schemas.openxmlformats.org/officeDocument/2006/relationships/image" Target="media/image31.tiff"/><Relationship Id="rId52" Type="http://schemas.openxmlformats.org/officeDocument/2006/relationships/image" Target="media/image39.tiff"/><Relationship Id="rId60" Type="http://schemas.openxmlformats.org/officeDocument/2006/relationships/image" Target="media/image46.tiff"/><Relationship Id="rId65" Type="http://schemas.openxmlformats.org/officeDocument/2006/relationships/image" Target="media/image51.tiff"/><Relationship Id="rId73" Type="http://schemas.openxmlformats.org/officeDocument/2006/relationships/image" Target="media/image58.tiff"/><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MY"/>
  <c:chart>
    <c:title>
      <c:tx>
        <c:rich>
          <a:bodyPr/>
          <a:lstStyle/>
          <a:p>
            <a:pPr>
              <a:defRPr lang="en-US"/>
            </a:pPr>
            <a:r>
              <a:rPr lang="en-US"/>
              <a:t>Percentage of Candidates</a:t>
            </a:r>
          </a:p>
        </c:rich>
      </c:tx>
    </c:title>
    <c:plotArea>
      <c:layout/>
      <c:barChart>
        <c:barDir val="col"/>
        <c:grouping val="clustered"/>
        <c:ser>
          <c:idx val="0"/>
          <c:order val="0"/>
          <c:tx>
            <c:strRef>
              <c:f>Sheet1!$G$10</c:f>
              <c:strCache>
                <c:ptCount val="1"/>
                <c:pt idx="0">
                  <c:v>Percentage</c:v>
                </c:pt>
              </c:strCache>
            </c:strRef>
          </c:tx>
          <c:cat>
            <c:strRef>
              <c:f>Sheet1!$F$11:$F$13</c:f>
              <c:strCache>
                <c:ptCount val="3"/>
                <c:pt idx="0">
                  <c:v>Candidate_1</c:v>
                </c:pt>
                <c:pt idx="1">
                  <c:v>Candidate_2</c:v>
                </c:pt>
                <c:pt idx="2">
                  <c:v>Candidate_3</c:v>
                </c:pt>
              </c:strCache>
            </c:strRef>
          </c:cat>
          <c:val>
            <c:numRef>
              <c:f>Sheet1!$G$11:$G$13</c:f>
              <c:numCache>
                <c:formatCode>General</c:formatCode>
                <c:ptCount val="3"/>
                <c:pt idx="0">
                  <c:v>92</c:v>
                </c:pt>
                <c:pt idx="1">
                  <c:v>83</c:v>
                </c:pt>
                <c:pt idx="2">
                  <c:v>80</c:v>
                </c:pt>
              </c:numCache>
            </c:numRef>
          </c:val>
        </c:ser>
        <c:axId val="90120960"/>
        <c:axId val="90122496"/>
      </c:barChart>
      <c:catAx>
        <c:axId val="90120960"/>
        <c:scaling>
          <c:orientation val="minMax"/>
        </c:scaling>
        <c:axPos val="b"/>
        <c:tickLblPos val="nextTo"/>
        <c:txPr>
          <a:bodyPr/>
          <a:lstStyle/>
          <a:p>
            <a:pPr>
              <a:defRPr lang="en-US"/>
            </a:pPr>
            <a:endParaRPr lang="en-US"/>
          </a:p>
        </c:txPr>
        <c:crossAx val="90122496"/>
        <c:crosses val="autoZero"/>
        <c:auto val="1"/>
        <c:lblAlgn val="ctr"/>
        <c:lblOffset val="100"/>
      </c:catAx>
      <c:valAx>
        <c:axId val="90122496"/>
        <c:scaling>
          <c:orientation val="minMax"/>
        </c:scaling>
        <c:axPos val="l"/>
        <c:majorGridlines/>
        <c:numFmt formatCode="General" sourceLinked="1"/>
        <c:tickLblPos val="nextTo"/>
        <c:txPr>
          <a:bodyPr/>
          <a:lstStyle/>
          <a:p>
            <a:pPr>
              <a:defRPr lang="en-US"/>
            </a:pPr>
            <a:endParaRPr lang="en-US"/>
          </a:p>
        </c:txPr>
        <c:crossAx val="90120960"/>
        <c:crosses val="autoZero"/>
        <c:crossBetween val="between"/>
      </c:valAx>
    </c:plotArea>
    <c:legend>
      <c:legendPos val="r"/>
      <c:txPr>
        <a:bodyPr/>
        <a:lstStyle/>
        <a:p>
          <a:pPr>
            <a:defRPr lang="en-US"/>
          </a:pPr>
          <a:endParaRPr lang="en-US"/>
        </a:p>
      </c:txP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MY"/>
  <c:chart>
    <c:view3D>
      <c:rAngAx val="1"/>
    </c:view3D>
    <c:plotArea>
      <c:layout/>
      <c:bar3DChart>
        <c:barDir val="col"/>
        <c:grouping val="clustered"/>
        <c:ser>
          <c:idx val="0"/>
          <c:order val="0"/>
          <c:tx>
            <c:strRef>
              <c:f>Sheet1!$E$12</c:f>
              <c:strCache>
                <c:ptCount val="1"/>
                <c:pt idx="0">
                  <c:v>Conventional On Chip Training</c:v>
                </c:pt>
              </c:strCache>
            </c:strRef>
          </c:tx>
          <c:cat>
            <c:strRef>
              <c:f>Sheet1!$D$13:$D$19</c:f>
              <c:strCache>
                <c:ptCount val="7"/>
                <c:pt idx="0">
                  <c:v>Board Usage</c:v>
                </c:pt>
                <c:pt idx="1">
                  <c:v>Total Pins</c:v>
                </c:pt>
                <c:pt idx="2">
                  <c:v>Power Dissipation</c:v>
                </c:pt>
                <c:pt idx="3">
                  <c:v>LUT Usage</c:v>
                </c:pt>
                <c:pt idx="6">
                  <c:v>Database slot</c:v>
                </c:pt>
              </c:strCache>
            </c:strRef>
          </c:cat>
          <c:val>
            <c:numRef>
              <c:f>Sheet1!$E$13:$E$19</c:f>
              <c:numCache>
                <c:formatCode>General</c:formatCode>
                <c:ptCount val="7"/>
                <c:pt idx="0">
                  <c:v>6871</c:v>
                </c:pt>
                <c:pt idx="1">
                  <c:v>225</c:v>
                </c:pt>
                <c:pt idx="2">
                  <c:v>0</c:v>
                </c:pt>
                <c:pt idx="3">
                  <c:v>0</c:v>
                </c:pt>
                <c:pt idx="4">
                  <c:v>0</c:v>
                </c:pt>
                <c:pt idx="5">
                  <c:v>0</c:v>
                </c:pt>
                <c:pt idx="6">
                  <c:v>0</c:v>
                </c:pt>
              </c:numCache>
            </c:numRef>
          </c:val>
        </c:ser>
        <c:ser>
          <c:idx val="1"/>
          <c:order val="1"/>
          <c:tx>
            <c:strRef>
              <c:f>Sheet1!$F$12</c:f>
              <c:strCache>
                <c:ptCount val="1"/>
                <c:pt idx="0">
                  <c:v>SOM On Chip Training</c:v>
                </c:pt>
              </c:strCache>
            </c:strRef>
          </c:tx>
          <c:cat>
            <c:strRef>
              <c:f>Sheet1!$D$13:$D$19</c:f>
              <c:strCache>
                <c:ptCount val="7"/>
                <c:pt idx="0">
                  <c:v>Board Usage</c:v>
                </c:pt>
                <c:pt idx="1">
                  <c:v>Total Pins</c:v>
                </c:pt>
                <c:pt idx="2">
                  <c:v>Power Dissipation</c:v>
                </c:pt>
                <c:pt idx="3">
                  <c:v>LUT Usage</c:v>
                </c:pt>
                <c:pt idx="6">
                  <c:v>Database slot</c:v>
                </c:pt>
              </c:strCache>
            </c:strRef>
          </c:cat>
          <c:val>
            <c:numRef>
              <c:f>Sheet1!$F$13:$F$19</c:f>
              <c:numCache>
                <c:formatCode>General</c:formatCode>
                <c:ptCount val="7"/>
                <c:pt idx="0">
                  <c:v>4025</c:v>
                </c:pt>
                <c:pt idx="1">
                  <c:v>215</c:v>
                </c:pt>
                <c:pt idx="2">
                  <c:v>0</c:v>
                </c:pt>
                <c:pt idx="3">
                  <c:v>0</c:v>
                </c:pt>
                <c:pt idx="4">
                  <c:v>0</c:v>
                </c:pt>
                <c:pt idx="5">
                  <c:v>0</c:v>
                </c:pt>
                <c:pt idx="6">
                  <c:v>0</c:v>
                </c:pt>
              </c:numCache>
            </c:numRef>
          </c:val>
        </c:ser>
        <c:shape val="box"/>
        <c:axId val="103930880"/>
        <c:axId val="132113536"/>
        <c:axId val="0"/>
      </c:bar3DChart>
      <c:catAx>
        <c:axId val="103930880"/>
        <c:scaling>
          <c:orientation val="minMax"/>
        </c:scaling>
        <c:axPos val="b"/>
        <c:tickLblPos val="nextTo"/>
        <c:txPr>
          <a:bodyPr/>
          <a:lstStyle/>
          <a:p>
            <a:pPr>
              <a:defRPr lang="en-US"/>
            </a:pPr>
            <a:endParaRPr lang="en-US"/>
          </a:p>
        </c:txPr>
        <c:crossAx val="132113536"/>
        <c:crosses val="autoZero"/>
        <c:auto val="1"/>
        <c:lblAlgn val="ctr"/>
        <c:lblOffset val="100"/>
      </c:catAx>
      <c:valAx>
        <c:axId val="132113536"/>
        <c:scaling>
          <c:orientation val="minMax"/>
        </c:scaling>
        <c:axPos val="l"/>
        <c:majorGridlines/>
        <c:numFmt formatCode="General" sourceLinked="1"/>
        <c:tickLblPos val="nextTo"/>
        <c:txPr>
          <a:bodyPr/>
          <a:lstStyle/>
          <a:p>
            <a:pPr>
              <a:defRPr lang="en-US"/>
            </a:pPr>
            <a:endParaRPr lang="en-US"/>
          </a:p>
        </c:txPr>
        <c:crossAx val="103930880"/>
        <c:crosses val="autoZero"/>
        <c:crossBetween val="between"/>
      </c:valAx>
    </c:plotArea>
    <c:legend>
      <c:legendPos val="r"/>
      <c:txPr>
        <a:bodyPr/>
        <a:lstStyle/>
        <a:p>
          <a:pPr>
            <a:defRPr lang="en-US"/>
          </a:pPr>
          <a:endParaRPr lang="en-US"/>
        </a:p>
      </c:txP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MY"/>
  <c:chart>
    <c:title>
      <c:tx>
        <c:rich>
          <a:bodyPr/>
          <a:lstStyle/>
          <a:p>
            <a:pPr>
              <a:defRPr lang="en-US"/>
            </a:pPr>
            <a:r>
              <a:rPr>
                <a:solidFill>
                  <a:srgbClr val="FF0000"/>
                </a:solidFill>
              </a:rPr>
              <a:t>Recognition Possibility (%)</a:t>
            </a:r>
          </a:p>
        </c:rich>
      </c:tx>
    </c:title>
    <c:plotArea>
      <c:layout/>
      <c:barChart>
        <c:barDir val="col"/>
        <c:grouping val="clustered"/>
        <c:ser>
          <c:idx val="0"/>
          <c:order val="0"/>
          <c:tx>
            <c:strRef>
              <c:f>Sheet1!$H$13</c:f>
              <c:strCache>
                <c:ptCount val="1"/>
                <c:pt idx="0">
                  <c:v>Matching Accuracy</c:v>
                </c:pt>
              </c:strCache>
            </c:strRef>
          </c:tx>
          <c:cat>
            <c:strRef>
              <c:f>Sheet1!$G$14:$G$16</c:f>
              <c:strCache>
                <c:ptCount val="3"/>
                <c:pt idx="0">
                  <c:v>User_1</c:v>
                </c:pt>
                <c:pt idx="1">
                  <c:v>User_2</c:v>
                </c:pt>
                <c:pt idx="2">
                  <c:v>User_3</c:v>
                </c:pt>
              </c:strCache>
            </c:strRef>
          </c:cat>
          <c:val>
            <c:numRef>
              <c:f>Sheet1!$H$14:$H$16</c:f>
              <c:numCache>
                <c:formatCode>General</c:formatCode>
                <c:ptCount val="3"/>
                <c:pt idx="0">
                  <c:v>4</c:v>
                </c:pt>
                <c:pt idx="1">
                  <c:v>5</c:v>
                </c:pt>
                <c:pt idx="2">
                  <c:v>3</c:v>
                </c:pt>
              </c:numCache>
            </c:numRef>
          </c:val>
        </c:ser>
        <c:axId val="132351104"/>
        <c:axId val="132352640"/>
      </c:barChart>
      <c:catAx>
        <c:axId val="132351104"/>
        <c:scaling>
          <c:orientation val="minMax"/>
        </c:scaling>
        <c:axPos val="b"/>
        <c:tickLblPos val="nextTo"/>
        <c:txPr>
          <a:bodyPr/>
          <a:lstStyle/>
          <a:p>
            <a:pPr>
              <a:defRPr lang="en-US"/>
            </a:pPr>
            <a:endParaRPr lang="en-US"/>
          </a:p>
        </c:txPr>
        <c:crossAx val="132352640"/>
        <c:crosses val="autoZero"/>
        <c:auto val="1"/>
        <c:lblAlgn val="ctr"/>
        <c:lblOffset val="100"/>
      </c:catAx>
      <c:valAx>
        <c:axId val="132352640"/>
        <c:scaling>
          <c:orientation val="minMax"/>
        </c:scaling>
        <c:axPos val="l"/>
        <c:majorGridlines/>
        <c:numFmt formatCode="General" sourceLinked="1"/>
        <c:tickLblPos val="nextTo"/>
        <c:txPr>
          <a:bodyPr/>
          <a:lstStyle/>
          <a:p>
            <a:pPr>
              <a:defRPr lang="en-US"/>
            </a:pPr>
            <a:endParaRPr lang="en-US"/>
          </a:p>
        </c:txPr>
        <c:crossAx val="132351104"/>
        <c:crosses val="autoZero"/>
        <c:crossBetween val="between"/>
      </c:valAx>
    </c:plotArea>
    <c:legend>
      <c:legendPos val="r"/>
      <c:txPr>
        <a:bodyPr/>
        <a:lstStyle/>
        <a:p>
          <a:pPr>
            <a:defRPr lang="en-US"/>
          </a:pPr>
          <a:endParaRPr lang="en-US"/>
        </a:p>
      </c:txPr>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158B36-D141-4AAB-B058-E4CBDB1FB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106</Pages>
  <Words>17950</Words>
  <Characters>102321</Characters>
  <Application>Microsoft Office Word</Application>
  <DocSecurity>0</DocSecurity>
  <Lines>852</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Feng</dc:creator>
  <cp:lastModifiedBy>User</cp:lastModifiedBy>
  <cp:revision>75</cp:revision>
  <dcterms:created xsi:type="dcterms:W3CDTF">2016-01-13T02:01:00Z</dcterms:created>
  <dcterms:modified xsi:type="dcterms:W3CDTF">2016-01-13T14:48:00Z</dcterms:modified>
</cp:coreProperties>
</file>