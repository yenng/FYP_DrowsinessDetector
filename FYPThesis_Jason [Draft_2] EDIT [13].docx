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95505" w:rsidRPr="00BB332E" w:rsidRDefault="00BB332E" w:rsidP="00DE521B">
      <w:pPr>
        <w:jc w:val="center"/>
        <w:rPr>
          <w:rFonts w:ascii="Times New Roman" w:hAnsi="Times New Roman" w:cs="Times New Roman"/>
          <w:b/>
          <w:sz w:val="36"/>
          <w:szCs w:val="36"/>
        </w:rPr>
      </w:pPr>
      <w:r w:rsidRPr="00BB332E">
        <w:rPr>
          <w:rFonts w:ascii="Times New Roman" w:hAnsi="Times New Roman" w:cs="Times New Roman"/>
          <w:b/>
          <w:sz w:val="36"/>
          <w:szCs w:val="36"/>
        </w:rPr>
        <w:t>Development of an</w:t>
      </w:r>
      <w:r w:rsidR="00195505" w:rsidRPr="00BB332E">
        <w:rPr>
          <w:rFonts w:ascii="Times New Roman" w:hAnsi="Times New Roman" w:cs="Times New Roman"/>
          <w:b/>
          <w:sz w:val="36"/>
          <w:szCs w:val="36"/>
        </w:rPr>
        <w:t xml:space="preserve"> FPGA-Based Iris Recognition System:</w:t>
      </w:r>
    </w:p>
    <w:p w:rsidR="002A3D01" w:rsidRPr="00473F70" w:rsidRDefault="00FB72C5" w:rsidP="00DE521B">
      <w:pPr>
        <w:jc w:val="center"/>
        <w:rPr>
          <w:rFonts w:ascii="Times New Roman" w:hAnsi="Times New Roman" w:cs="Times New Roman"/>
          <w:b/>
          <w:color w:val="auto"/>
          <w:sz w:val="36"/>
          <w:szCs w:val="36"/>
        </w:rPr>
      </w:pPr>
      <w:r w:rsidRPr="00473F70">
        <w:rPr>
          <w:rFonts w:ascii="Times New Roman" w:hAnsi="Times New Roman" w:cs="Times New Roman"/>
          <w:b/>
          <w:color w:val="auto"/>
          <w:sz w:val="36"/>
          <w:szCs w:val="36"/>
          <w:highlight w:val="yellow"/>
        </w:rPr>
        <w:t>Iris Normalization and Compression</w:t>
      </w:r>
    </w:p>
    <w:p w:rsidR="00DE521B" w:rsidRDefault="00DE521B" w:rsidP="00DE521B">
      <w:pPr>
        <w:jc w:val="center"/>
        <w:rPr>
          <w:rFonts w:ascii="Times New Roman" w:hAnsi="Times New Roman" w:cs="Times New Roman"/>
          <w:b/>
          <w:sz w:val="36"/>
          <w:szCs w:val="36"/>
        </w:rPr>
      </w:pPr>
    </w:p>
    <w:p w:rsidR="00FB72C5" w:rsidRPr="00BB332E" w:rsidRDefault="00FB72C5" w:rsidP="00DE521B">
      <w:pPr>
        <w:jc w:val="center"/>
        <w:rPr>
          <w:rFonts w:ascii="Times New Roman" w:hAnsi="Times New Roman" w:cs="Times New Roman"/>
          <w:b/>
          <w:sz w:val="36"/>
          <w:szCs w:val="36"/>
        </w:rPr>
      </w:pPr>
    </w:p>
    <w:p w:rsidR="00DE521B" w:rsidRPr="00BB332E" w:rsidRDefault="00BB332E" w:rsidP="00DE521B">
      <w:pPr>
        <w:jc w:val="center"/>
        <w:rPr>
          <w:rFonts w:ascii="Times New Roman" w:hAnsi="Times New Roman" w:cs="Times New Roman"/>
          <w:b/>
          <w:sz w:val="36"/>
          <w:szCs w:val="36"/>
        </w:rPr>
      </w:pPr>
      <w:r>
        <w:rPr>
          <w:rFonts w:ascii="Times New Roman" w:hAnsi="Times New Roman" w:cs="Times New Roman"/>
          <w:b/>
          <w:sz w:val="36"/>
          <w:szCs w:val="36"/>
        </w:rPr>
        <w:t>B</w:t>
      </w:r>
      <w:r w:rsidR="00DE521B" w:rsidRPr="00BB332E">
        <w:rPr>
          <w:rFonts w:ascii="Times New Roman" w:hAnsi="Times New Roman" w:cs="Times New Roman"/>
          <w:b/>
          <w:sz w:val="36"/>
          <w:szCs w:val="36"/>
        </w:rPr>
        <w:t>y</w:t>
      </w:r>
    </w:p>
    <w:p w:rsidR="00DE521B" w:rsidRPr="00BB332E" w:rsidRDefault="00DE521B" w:rsidP="00DE521B">
      <w:pPr>
        <w:jc w:val="center"/>
        <w:rPr>
          <w:rFonts w:ascii="Times New Roman" w:hAnsi="Times New Roman" w:cs="Times New Roman"/>
          <w:b/>
          <w:sz w:val="36"/>
          <w:szCs w:val="36"/>
        </w:rPr>
      </w:pPr>
      <w:r w:rsidRPr="00BB332E">
        <w:rPr>
          <w:rFonts w:ascii="Times New Roman" w:hAnsi="Times New Roman" w:cs="Times New Roman"/>
          <w:b/>
          <w:sz w:val="36"/>
          <w:szCs w:val="36"/>
        </w:rPr>
        <w:t>Jason Chuah Kwong Hooi</w:t>
      </w:r>
    </w:p>
    <w:p w:rsidR="00207116" w:rsidRDefault="00207116" w:rsidP="00DE521B">
      <w:pPr>
        <w:jc w:val="center"/>
        <w:rPr>
          <w:rFonts w:ascii="Times New Roman" w:hAnsi="Times New Roman" w:cs="Times New Roman"/>
          <w:sz w:val="36"/>
          <w:szCs w:val="36"/>
        </w:rPr>
      </w:pPr>
    </w:p>
    <w:p w:rsidR="001944F0" w:rsidRDefault="001944F0" w:rsidP="00DE521B">
      <w:pPr>
        <w:jc w:val="center"/>
        <w:rPr>
          <w:rFonts w:ascii="Times New Roman" w:hAnsi="Times New Roman" w:cs="Times New Roman"/>
          <w:sz w:val="36"/>
          <w:szCs w:val="36"/>
        </w:rPr>
      </w:pPr>
    </w:p>
    <w:p w:rsidR="001944F0" w:rsidRDefault="00207116" w:rsidP="00DE521B">
      <w:pPr>
        <w:jc w:val="center"/>
        <w:rPr>
          <w:rFonts w:ascii="Times New Roman" w:hAnsi="Times New Roman" w:cs="Times New Roman"/>
          <w:sz w:val="36"/>
          <w:szCs w:val="36"/>
        </w:rPr>
      </w:pPr>
      <w:r>
        <w:rPr>
          <w:rFonts w:ascii="Times New Roman" w:hAnsi="Times New Roman" w:cs="Times New Roman"/>
          <w:noProof/>
          <w:sz w:val="36"/>
          <w:szCs w:val="36"/>
          <w:lang w:val="en-MY" w:eastAsia="en-MY"/>
        </w:rPr>
        <w:drawing>
          <wp:inline distT="0" distB="0" distL="0" distR="0">
            <wp:extent cx="4095750" cy="169474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528401_10207198081344869_558095708_o.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10724" cy="1700944"/>
                    </a:xfrm>
                    <a:prstGeom prst="rect">
                      <a:avLst/>
                    </a:prstGeom>
                  </pic:spPr>
                </pic:pic>
              </a:graphicData>
            </a:graphic>
          </wp:inline>
        </w:drawing>
      </w:r>
    </w:p>
    <w:p w:rsidR="00207116" w:rsidRDefault="00207116" w:rsidP="00DE521B">
      <w:pPr>
        <w:jc w:val="center"/>
        <w:rPr>
          <w:rFonts w:ascii="Times New Roman" w:hAnsi="Times New Roman" w:cs="Times New Roman"/>
          <w:sz w:val="36"/>
          <w:szCs w:val="36"/>
        </w:rPr>
      </w:pPr>
    </w:p>
    <w:p w:rsidR="00195505" w:rsidRDefault="00195505" w:rsidP="00DE521B">
      <w:pPr>
        <w:jc w:val="center"/>
        <w:rPr>
          <w:rFonts w:ascii="Times New Roman" w:hAnsi="Times New Roman" w:cs="Times New Roman"/>
          <w:sz w:val="36"/>
          <w:szCs w:val="36"/>
        </w:rPr>
      </w:pPr>
    </w:p>
    <w:p w:rsidR="00195505" w:rsidRDefault="00195505" w:rsidP="00DE521B">
      <w:pPr>
        <w:jc w:val="center"/>
        <w:rPr>
          <w:rFonts w:ascii="Times New Roman" w:hAnsi="Times New Roman" w:cs="Times New Roman"/>
          <w:sz w:val="36"/>
          <w:szCs w:val="36"/>
        </w:rPr>
      </w:pPr>
    </w:p>
    <w:p w:rsidR="00195505" w:rsidRDefault="00195505" w:rsidP="00DE521B">
      <w:pPr>
        <w:jc w:val="center"/>
        <w:rPr>
          <w:rFonts w:ascii="Times New Roman" w:hAnsi="Times New Roman" w:cs="Times New Roman"/>
          <w:sz w:val="36"/>
          <w:szCs w:val="36"/>
        </w:rPr>
      </w:pPr>
    </w:p>
    <w:p w:rsidR="00195505" w:rsidRDefault="00195505" w:rsidP="00DE521B">
      <w:pPr>
        <w:jc w:val="center"/>
        <w:rPr>
          <w:rFonts w:ascii="Times New Roman" w:hAnsi="Times New Roman" w:cs="Times New Roman"/>
          <w:sz w:val="36"/>
          <w:szCs w:val="36"/>
        </w:rPr>
      </w:pPr>
    </w:p>
    <w:p w:rsidR="00195505" w:rsidRDefault="00195505" w:rsidP="00DE521B">
      <w:pPr>
        <w:jc w:val="center"/>
        <w:rPr>
          <w:rFonts w:ascii="Times New Roman" w:hAnsi="Times New Roman" w:cs="Times New Roman"/>
          <w:sz w:val="36"/>
          <w:szCs w:val="36"/>
        </w:rPr>
      </w:pPr>
    </w:p>
    <w:p w:rsidR="00195505" w:rsidRDefault="00195505" w:rsidP="00DE521B">
      <w:pPr>
        <w:jc w:val="center"/>
        <w:rPr>
          <w:rFonts w:ascii="Times New Roman" w:hAnsi="Times New Roman" w:cs="Times New Roman"/>
          <w:sz w:val="36"/>
          <w:szCs w:val="36"/>
        </w:rPr>
      </w:pPr>
    </w:p>
    <w:p w:rsidR="00207116" w:rsidRPr="00BB332E" w:rsidRDefault="00207116" w:rsidP="00BB332E">
      <w:pPr>
        <w:jc w:val="center"/>
        <w:rPr>
          <w:rFonts w:ascii="Times New Roman" w:hAnsi="Times New Roman" w:cs="Times New Roman"/>
          <w:b/>
          <w:sz w:val="36"/>
          <w:szCs w:val="36"/>
        </w:rPr>
      </w:pPr>
      <w:r w:rsidRPr="00BB332E">
        <w:rPr>
          <w:rFonts w:ascii="Times New Roman" w:hAnsi="Times New Roman" w:cs="Times New Roman"/>
          <w:b/>
          <w:sz w:val="36"/>
          <w:szCs w:val="36"/>
        </w:rPr>
        <w:t>Faculty of Applied Sciences and Computing</w:t>
      </w:r>
    </w:p>
    <w:p w:rsidR="00207116" w:rsidRPr="00BB332E" w:rsidRDefault="00207116" w:rsidP="00DE521B">
      <w:pPr>
        <w:jc w:val="center"/>
        <w:rPr>
          <w:rFonts w:ascii="Times New Roman" w:hAnsi="Times New Roman" w:cs="Times New Roman"/>
          <w:b/>
          <w:sz w:val="36"/>
          <w:szCs w:val="36"/>
        </w:rPr>
      </w:pPr>
      <w:r w:rsidRPr="00BB332E">
        <w:rPr>
          <w:rFonts w:ascii="Times New Roman" w:hAnsi="Times New Roman" w:cs="Times New Roman"/>
          <w:b/>
          <w:sz w:val="36"/>
          <w:szCs w:val="36"/>
        </w:rPr>
        <w:t>Tunku Abdul Rahman University College</w:t>
      </w:r>
    </w:p>
    <w:p w:rsidR="00DE521B" w:rsidRPr="00BB332E" w:rsidRDefault="00207116" w:rsidP="00195505">
      <w:pPr>
        <w:jc w:val="center"/>
        <w:rPr>
          <w:rFonts w:ascii="Times New Roman" w:hAnsi="Times New Roman" w:cs="Times New Roman"/>
          <w:b/>
          <w:sz w:val="36"/>
          <w:szCs w:val="36"/>
        </w:rPr>
      </w:pPr>
      <w:r w:rsidRPr="00BB332E">
        <w:rPr>
          <w:rFonts w:ascii="Times New Roman" w:hAnsi="Times New Roman" w:cs="Times New Roman"/>
          <w:b/>
          <w:sz w:val="36"/>
          <w:szCs w:val="36"/>
        </w:rPr>
        <w:t>Kuala Lumpur</w:t>
      </w:r>
    </w:p>
    <w:p w:rsidR="00BB332E" w:rsidRDefault="00BB332E" w:rsidP="00195505">
      <w:pPr>
        <w:jc w:val="center"/>
        <w:rPr>
          <w:rFonts w:ascii="Times New Roman" w:hAnsi="Times New Roman" w:cs="Times New Roman"/>
          <w:b/>
          <w:sz w:val="36"/>
          <w:szCs w:val="36"/>
        </w:rPr>
      </w:pPr>
    </w:p>
    <w:p w:rsidR="00077864" w:rsidRPr="00BB332E" w:rsidRDefault="00077864" w:rsidP="00195505">
      <w:pPr>
        <w:jc w:val="center"/>
        <w:rPr>
          <w:rFonts w:ascii="Times New Roman" w:hAnsi="Times New Roman" w:cs="Times New Roman"/>
          <w:b/>
          <w:sz w:val="36"/>
          <w:szCs w:val="36"/>
        </w:rPr>
      </w:pPr>
      <w:r w:rsidRPr="00BB332E">
        <w:rPr>
          <w:rFonts w:ascii="Times New Roman" w:hAnsi="Times New Roman" w:cs="Times New Roman"/>
          <w:b/>
          <w:sz w:val="36"/>
          <w:szCs w:val="36"/>
        </w:rPr>
        <w:t>2015/2016</w:t>
      </w:r>
    </w:p>
    <w:p w:rsidR="00BB332E" w:rsidRDefault="00BB332E" w:rsidP="00077864">
      <w:pPr>
        <w:jc w:val="center"/>
        <w:rPr>
          <w:rFonts w:ascii="Times New Roman" w:hAnsi="Times New Roman" w:cs="Times New Roman"/>
          <w:sz w:val="24"/>
          <w:szCs w:val="24"/>
        </w:rPr>
      </w:pPr>
      <w:r w:rsidRPr="00BB332E">
        <w:rPr>
          <w:rFonts w:ascii="Times New Roman" w:hAnsi="Times New Roman" w:cs="Times New Roman"/>
          <w:sz w:val="24"/>
          <w:szCs w:val="24"/>
        </w:rPr>
        <w:t>Final Year Project</w:t>
      </w:r>
    </w:p>
    <w:p w:rsidR="00BB332E" w:rsidRPr="00BB332E" w:rsidRDefault="00BB332E" w:rsidP="00077864">
      <w:pPr>
        <w:jc w:val="center"/>
        <w:rPr>
          <w:rFonts w:ascii="Times New Roman" w:hAnsi="Times New Roman" w:cs="Times New Roman"/>
          <w:sz w:val="24"/>
          <w:szCs w:val="24"/>
        </w:rPr>
      </w:pPr>
    </w:p>
    <w:p w:rsidR="00195505" w:rsidRDefault="00BB332E" w:rsidP="00077864">
      <w:pPr>
        <w:jc w:val="center"/>
        <w:rPr>
          <w:rFonts w:ascii="Times New Roman" w:hAnsi="Times New Roman" w:cs="Times New Roman"/>
          <w:sz w:val="36"/>
          <w:szCs w:val="36"/>
        </w:rPr>
      </w:pPr>
      <w:r>
        <w:rPr>
          <w:rFonts w:ascii="Times New Roman" w:hAnsi="Times New Roman" w:cs="Times New Roman"/>
          <w:sz w:val="36"/>
          <w:szCs w:val="36"/>
        </w:rPr>
        <w:lastRenderedPageBreak/>
        <w:t>Development of an FPGA b</w:t>
      </w:r>
      <w:r w:rsidR="00195505">
        <w:rPr>
          <w:rFonts w:ascii="Times New Roman" w:hAnsi="Times New Roman" w:cs="Times New Roman"/>
          <w:sz w:val="36"/>
          <w:szCs w:val="36"/>
        </w:rPr>
        <w:t>ased Iris Recognition System:</w:t>
      </w:r>
    </w:p>
    <w:p w:rsidR="00195505" w:rsidRPr="00473F70" w:rsidRDefault="00FB72C5" w:rsidP="00195505">
      <w:pPr>
        <w:jc w:val="center"/>
        <w:rPr>
          <w:rFonts w:ascii="Times New Roman" w:hAnsi="Times New Roman" w:cs="Times New Roman"/>
          <w:color w:val="auto"/>
          <w:sz w:val="36"/>
          <w:szCs w:val="36"/>
        </w:rPr>
      </w:pPr>
      <w:r w:rsidRPr="00473F70">
        <w:rPr>
          <w:rFonts w:ascii="Times New Roman" w:hAnsi="Times New Roman" w:cs="Times New Roman"/>
          <w:color w:val="auto"/>
          <w:sz w:val="36"/>
          <w:szCs w:val="36"/>
          <w:highlight w:val="yellow"/>
        </w:rPr>
        <w:t>Iris Normalization and Compression</w:t>
      </w:r>
    </w:p>
    <w:p w:rsidR="00195505" w:rsidRDefault="00195505" w:rsidP="00195505">
      <w:pPr>
        <w:jc w:val="center"/>
        <w:rPr>
          <w:rFonts w:ascii="Times New Roman" w:hAnsi="Times New Roman" w:cs="Times New Roman"/>
          <w:sz w:val="36"/>
          <w:szCs w:val="36"/>
        </w:rPr>
      </w:pPr>
    </w:p>
    <w:p w:rsidR="00473F70" w:rsidRDefault="00473F70" w:rsidP="00195505">
      <w:pPr>
        <w:jc w:val="center"/>
        <w:rPr>
          <w:rFonts w:ascii="Times New Roman" w:hAnsi="Times New Roman" w:cs="Times New Roman"/>
          <w:sz w:val="36"/>
          <w:szCs w:val="36"/>
        </w:rPr>
      </w:pPr>
    </w:p>
    <w:p w:rsidR="00473F70" w:rsidRDefault="00473F70" w:rsidP="00195505">
      <w:pPr>
        <w:jc w:val="center"/>
        <w:rPr>
          <w:rFonts w:ascii="Times New Roman" w:hAnsi="Times New Roman" w:cs="Times New Roman"/>
          <w:sz w:val="36"/>
          <w:szCs w:val="36"/>
        </w:rPr>
      </w:pPr>
    </w:p>
    <w:p w:rsidR="00195505" w:rsidRDefault="00BB332E" w:rsidP="00195505">
      <w:pPr>
        <w:jc w:val="center"/>
        <w:rPr>
          <w:rFonts w:ascii="Times New Roman" w:hAnsi="Times New Roman" w:cs="Times New Roman"/>
          <w:sz w:val="36"/>
          <w:szCs w:val="36"/>
        </w:rPr>
      </w:pPr>
      <w:r>
        <w:rPr>
          <w:rFonts w:ascii="Times New Roman" w:hAnsi="Times New Roman" w:cs="Times New Roman"/>
          <w:sz w:val="36"/>
          <w:szCs w:val="36"/>
        </w:rPr>
        <w:t>B</w:t>
      </w:r>
      <w:r w:rsidR="00195505">
        <w:rPr>
          <w:rFonts w:ascii="Times New Roman" w:hAnsi="Times New Roman" w:cs="Times New Roman"/>
          <w:sz w:val="36"/>
          <w:szCs w:val="36"/>
        </w:rPr>
        <w:t>y</w:t>
      </w:r>
    </w:p>
    <w:p w:rsidR="00195505" w:rsidRDefault="00195505" w:rsidP="00195505">
      <w:pPr>
        <w:jc w:val="center"/>
        <w:rPr>
          <w:rFonts w:ascii="Times New Roman" w:hAnsi="Times New Roman" w:cs="Times New Roman"/>
          <w:sz w:val="36"/>
          <w:szCs w:val="36"/>
        </w:rPr>
      </w:pPr>
      <w:r>
        <w:rPr>
          <w:rFonts w:ascii="Times New Roman" w:hAnsi="Times New Roman" w:cs="Times New Roman"/>
          <w:sz w:val="36"/>
          <w:szCs w:val="36"/>
        </w:rPr>
        <w:t xml:space="preserve">Jason Chuah Kwong Hooi </w:t>
      </w:r>
    </w:p>
    <w:p w:rsidR="00195505" w:rsidRDefault="00195505" w:rsidP="00195505">
      <w:pPr>
        <w:jc w:val="center"/>
        <w:rPr>
          <w:rFonts w:ascii="Times New Roman" w:hAnsi="Times New Roman" w:cs="Times New Roman"/>
          <w:sz w:val="36"/>
          <w:szCs w:val="36"/>
        </w:rPr>
      </w:pPr>
      <w:r>
        <w:rPr>
          <w:rFonts w:ascii="Times New Roman" w:hAnsi="Times New Roman" w:cs="Times New Roman"/>
          <w:sz w:val="36"/>
          <w:szCs w:val="36"/>
        </w:rPr>
        <w:t xml:space="preserve">Project supervisor: Miss Michelle Lim </w:t>
      </w:r>
      <w:r w:rsidRPr="00FB72C5">
        <w:rPr>
          <w:rFonts w:ascii="Times New Roman" w:hAnsi="Times New Roman" w:cs="Times New Roman"/>
          <w:sz w:val="36"/>
          <w:szCs w:val="36"/>
          <w:highlight w:val="yellow"/>
        </w:rPr>
        <w:t>Sern</w:t>
      </w:r>
      <w:r w:rsidR="00FB72C5" w:rsidRPr="00FB72C5">
        <w:rPr>
          <w:rFonts w:ascii="Times New Roman" w:hAnsi="Times New Roman" w:cs="Times New Roman"/>
          <w:sz w:val="36"/>
          <w:szCs w:val="36"/>
          <w:highlight w:val="yellow"/>
        </w:rPr>
        <w:t xml:space="preserve"> </w:t>
      </w:r>
      <w:r w:rsidRPr="00FB72C5">
        <w:rPr>
          <w:rFonts w:ascii="Times New Roman" w:hAnsi="Times New Roman" w:cs="Times New Roman"/>
          <w:sz w:val="36"/>
          <w:szCs w:val="36"/>
          <w:highlight w:val="yellow"/>
        </w:rPr>
        <w:t>Mi</w:t>
      </w:r>
    </w:p>
    <w:p w:rsidR="00195505" w:rsidRDefault="00195505" w:rsidP="00195505">
      <w:pPr>
        <w:jc w:val="center"/>
        <w:rPr>
          <w:rFonts w:ascii="Times New Roman" w:hAnsi="Times New Roman" w:cs="Times New Roman"/>
          <w:sz w:val="36"/>
          <w:szCs w:val="36"/>
        </w:rPr>
      </w:pPr>
    </w:p>
    <w:p w:rsidR="00195505" w:rsidRDefault="00195505" w:rsidP="00195505">
      <w:pPr>
        <w:jc w:val="center"/>
        <w:rPr>
          <w:rFonts w:ascii="Times New Roman" w:hAnsi="Times New Roman" w:cs="Times New Roman"/>
          <w:sz w:val="36"/>
          <w:szCs w:val="36"/>
        </w:rPr>
      </w:pPr>
      <w:r>
        <w:rPr>
          <w:rFonts w:ascii="Times New Roman" w:hAnsi="Times New Roman" w:cs="Times New Roman"/>
          <w:noProof/>
          <w:sz w:val="36"/>
          <w:szCs w:val="36"/>
          <w:lang w:val="en-MY" w:eastAsia="en-MY"/>
        </w:rPr>
        <w:drawing>
          <wp:inline distT="0" distB="0" distL="0" distR="0">
            <wp:extent cx="4095750" cy="1694748"/>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528401_10207198081344869_558095708_o.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10724" cy="1700944"/>
                    </a:xfrm>
                    <a:prstGeom prst="rect">
                      <a:avLst/>
                    </a:prstGeom>
                  </pic:spPr>
                </pic:pic>
              </a:graphicData>
            </a:graphic>
          </wp:inline>
        </w:drawing>
      </w:r>
    </w:p>
    <w:p w:rsidR="00195505" w:rsidRDefault="00195505" w:rsidP="00195505">
      <w:pPr>
        <w:jc w:val="center"/>
        <w:rPr>
          <w:rFonts w:ascii="Times New Roman" w:hAnsi="Times New Roman" w:cs="Times New Roman"/>
          <w:sz w:val="36"/>
          <w:szCs w:val="36"/>
        </w:rPr>
      </w:pPr>
    </w:p>
    <w:p w:rsidR="00195505" w:rsidRDefault="00195505" w:rsidP="00195505">
      <w:pPr>
        <w:rPr>
          <w:rFonts w:ascii="Times New Roman" w:hAnsi="Times New Roman" w:cs="Times New Roman"/>
          <w:sz w:val="24"/>
          <w:szCs w:val="24"/>
        </w:rPr>
      </w:pPr>
    </w:p>
    <w:p w:rsidR="00195505" w:rsidRDefault="00195505" w:rsidP="00195505">
      <w:pPr>
        <w:rPr>
          <w:rFonts w:ascii="Times New Roman" w:hAnsi="Times New Roman" w:cs="Times New Roman"/>
          <w:sz w:val="24"/>
          <w:szCs w:val="24"/>
        </w:rPr>
      </w:pPr>
    </w:p>
    <w:p w:rsidR="00195505" w:rsidRDefault="00195505" w:rsidP="00195505">
      <w:pPr>
        <w:rPr>
          <w:rFonts w:ascii="Times New Roman" w:hAnsi="Times New Roman" w:cs="Times New Roman"/>
          <w:sz w:val="24"/>
          <w:szCs w:val="24"/>
        </w:rPr>
      </w:pPr>
    </w:p>
    <w:p w:rsidR="00195505" w:rsidRDefault="00195505" w:rsidP="00195505">
      <w:pPr>
        <w:rPr>
          <w:rFonts w:ascii="Times New Roman" w:hAnsi="Times New Roman" w:cs="Times New Roman"/>
          <w:sz w:val="24"/>
          <w:szCs w:val="24"/>
        </w:rPr>
      </w:pPr>
    </w:p>
    <w:p w:rsidR="00195505" w:rsidRDefault="00195505" w:rsidP="00195505">
      <w:pPr>
        <w:rPr>
          <w:rFonts w:ascii="Times New Roman" w:hAnsi="Times New Roman" w:cs="Times New Roman"/>
          <w:sz w:val="24"/>
          <w:szCs w:val="24"/>
        </w:rPr>
      </w:pPr>
    </w:p>
    <w:p w:rsidR="00195505" w:rsidRPr="00B1161E" w:rsidRDefault="00195505" w:rsidP="00077864">
      <w:pPr>
        <w:spacing w:line="360" w:lineRule="auto"/>
        <w:jc w:val="both"/>
        <w:rPr>
          <w:rFonts w:ascii="Times New Roman" w:hAnsi="Times New Roman" w:cs="Times New Roman"/>
          <w:sz w:val="24"/>
          <w:szCs w:val="24"/>
        </w:rPr>
      </w:pPr>
      <w:r w:rsidRPr="00B1161E">
        <w:rPr>
          <w:rFonts w:ascii="Times New Roman" w:hAnsi="Times New Roman" w:cs="Times New Roman"/>
          <w:sz w:val="24"/>
          <w:szCs w:val="24"/>
        </w:rPr>
        <w:t>This is a project dissertation submitted to the Faculty of Applied Sciences and Computing in partial fulfillment of the requirement for the award of Bachelor of Science Degree, Tunku Abdul Rahman University College.</w:t>
      </w:r>
    </w:p>
    <w:p w:rsidR="00195505" w:rsidRPr="00B1161E" w:rsidRDefault="00195505" w:rsidP="00077864">
      <w:pPr>
        <w:spacing w:line="360" w:lineRule="auto"/>
        <w:rPr>
          <w:rFonts w:ascii="Times New Roman" w:hAnsi="Times New Roman" w:cs="Times New Roman"/>
          <w:sz w:val="24"/>
          <w:szCs w:val="24"/>
        </w:rPr>
      </w:pPr>
    </w:p>
    <w:p w:rsidR="00195505" w:rsidRPr="00B1161E" w:rsidRDefault="00195505" w:rsidP="00077864">
      <w:pPr>
        <w:spacing w:line="360" w:lineRule="auto"/>
        <w:jc w:val="center"/>
        <w:rPr>
          <w:rFonts w:ascii="Times New Roman" w:hAnsi="Times New Roman" w:cs="Times New Roman"/>
          <w:sz w:val="24"/>
          <w:szCs w:val="24"/>
        </w:rPr>
      </w:pPr>
      <w:r w:rsidRPr="00B1161E">
        <w:rPr>
          <w:rFonts w:ascii="Times New Roman" w:hAnsi="Times New Roman" w:cs="Times New Roman"/>
          <w:sz w:val="24"/>
          <w:szCs w:val="24"/>
        </w:rPr>
        <w:t xml:space="preserve">Department of Physical Science </w:t>
      </w:r>
    </w:p>
    <w:p w:rsidR="00195505" w:rsidRPr="00B1161E" w:rsidRDefault="00195505" w:rsidP="00077864">
      <w:pPr>
        <w:spacing w:line="360" w:lineRule="auto"/>
        <w:jc w:val="center"/>
        <w:rPr>
          <w:rFonts w:ascii="Times New Roman" w:hAnsi="Times New Roman" w:cs="Times New Roman"/>
          <w:sz w:val="24"/>
          <w:szCs w:val="24"/>
        </w:rPr>
      </w:pPr>
      <w:r w:rsidRPr="00B1161E">
        <w:rPr>
          <w:rFonts w:ascii="Times New Roman" w:hAnsi="Times New Roman" w:cs="Times New Roman"/>
          <w:sz w:val="24"/>
          <w:szCs w:val="24"/>
        </w:rPr>
        <w:t>Faculty of Applied Sciences and Computing</w:t>
      </w:r>
    </w:p>
    <w:p w:rsidR="00195505" w:rsidRPr="00B1161E" w:rsidRDefault="00195505" w:rsidP="00077864">
      <w:pPr>
        <w:spacing w:line="360" w:lineRule="auto"/>
        <w:jc w:val="center"/>
        <w:rPr>
          <w:rFonts w:ascii="Times New Roman" w:hAnsi="Times New Roman" w:cs="Times New Roman"/>
          <w:sz w:val="24"/>
          <w:szCs w:val="24"/>
        </w:rPr>
      </w:pPr>
      <w:r w:rsidRPr="00B1161E">
        <w:rPr>
          <w:rFonts w:ascii="Times New Roman" w:hAnsi="Times New Roman" w:cs="Times New Roman"/>
          <w:sz w:val="24"/>
          <w:szCs w:val="24"/>
        </w:rPr>
        <w:t>Tunku Abdul Rahman University College</w:t>
      </w:r>
    </w:p>
    <w:p w:rsidR="00195505" w:rsidRPr="00195505" w:rsidRDefault="00195505" w:rsidP="00077864">
      <w:pPr>
        <w:spacing w:line="360" w:lineRule="auto"/>
        <w:jc w:val="center"/>
        <w:rPr>
          <w:rFonts w:ascii="Times New Roman" w:hAnsi="Times New Roman" w:cs="Times New Roman"/>
          <w:sz w:val="24"/>
          <w:szCs w:val="24"/>
        </w:rPr>
      </w:pPr>
      <w:r w:rsidRPr="00B1161E">
        <w:rPr>
          <w:rFonts w:ascii="Times New Roman" w:hAnsi="Times New Roman" w:cs="Times New Roman"/>
          <w:sz w:val="24"/>
          <w:szCs w:val="24"/>
        </w:rPr>
        <w:t>Kuala Lumpur</w:t>
      </w:r>
    </w:p>
    <w:sdt>
      <w:sdtPr>
        <w:rPr>
          <w:rFonts w:ascii="Arial" w:eastAsia="Arial" w:hAnsi="Arial" w:cs="Arial"/>
          <w:color w:val="000000"/>
          <w:sz w:val="22"/>
          <w:szCs w:val="22"/>
          <w:lang w:eastAsia="zh-CN"/>
        </w:rPr>
        <w:id w:val="-1147436748"/>
        <w:docPartObj>
          <w:docPartGallery w:val="Table of Contents"/>
          <w:docPartUnique/>
        </w:docPartObj>
      </w:sdtPr>
      <w:sdtEndPr>
        <w:rPr>
          <w:b/>
          <w:bCs/>
          <w:noProof/>
        </w:rPr>
      </w:sdtEndPr>
      <w:sdtContent>
        <w:p w:rsidR="00DE521B" w:rsidRPr="00195505" w:rsidRDefault="00DE521B" w:rsidP="00207116">
          <w:pPr>
            <w:pStyle w:val="TOCHeading"/>
            <w:rPr>
              <w:rFonts w:ascii="Times New Roman" w:hAnsi="Times New Roman" w:cs="Times New Roman"/>
              <w:sz w:val="24"/>
              <w:szCs w:val="24"/>
            </w:rPr>
          </w:pPr>
          <w:r w:rsidRPr="00195505">
            <w:rPr>
              <w:rFonts w:ascii="Times New Roman" w:hAnsi="Times New Roman" w:cs="Times New Roman"/>
              <w:sz w:val="24"/>
              <w:szCs w:val="24"/>
            </w:rPr>
            <w:t>Contents</w:t>
          </w:r>
        </w:p>
        <w:commentRangeStart w:id="0"/>
        <w:p w:rsidR="00B3349B" w:rsidRDefault="00E46808">
          <w:pPr>
            <w:pStyle w:val="TOC1"/>
            <w:tabs>
              <w:tab w:val="right" w:leader="dot" w:pos="9350"/>
            </w:tabs>
            <w:rPr>
              <w:rFonts w:asciiTheme="minorHAnsi" w:eastAsiaTheme="minorEastAsia" w:hAnsiTheme="minorHAnsi" w:cstheme="minorBidi"/>
              <w:noProof/>
              <w:color w:val="auto"/>
            </w:rPr>
          </w:pPr>
          <w:r w:rsidRPr="00E46808">
            <w:rPr>
              <w:rFonts w:ascii="Times New Roman" w:hAnsi="Times New Roman" w:cs="Times New Roman"/>
              <w:sz w:val="24"/>
              <w:szCs w:val="24"/>
            </w:rPr>
            <w:fldChar w:fldCharType="begin"/>
          </w:r>
          <w:r w:rsidR="00DE521B" w:rsidRPr="00195505">
            <w:rPr>
              <w:rFonts w:ascii="Times New Roman" w:hAnsi="Times New Roman" w:cs="Times New Roman"/>
              <w:sz w:val="24"/>
              <w:szCs w:val="24"/>
            </w:rPr>
            <w:instrText xml:space="preserve"> TOC \o "1-3" \h \z \u </w:instrText>
          </w:r>
          <w:r w:rsidRPr="00E46808">
            <w:rPr>
              <w:rFonts w:ascii="Times New Roman" w:hAnsi="Times New Roman" w:cs="Times New Roman"/>
              <w:sz w:val="24"/>
              <w:szCs w:val="24"/>
            </w:rPr>
            <w:fldChar w:fldCharType="separate"/>
          </w:r>
          <w:hyperlink w:anchor="_Toc440362477" w:history="1">
            <w:r w:rsidR="00B3349B" w:rsidRPr="004E07E2">
              <w:rPr>
                <w:rStyle w:val="Hyperlink"/>
                <w:rFonts w:ascii="Times New Roman" w:hAnsi="Times New Roman" w:cs="Times New Roman"/>
                <w:b/>
                <w:noProof/>
              </w:rPr>
              <w:t>AKNOWLEDGMENT</w:t>
            </w:r>
            <w:r w:rsidR="00B3349B">
              <w:rPr>
                <w:noProof/>
                <w:webHidden/>
              </w:rPr>
              <w:tab/>
            </w:r>
            <w:r>
              <w:rPr>
                <w:noProof/>
                <w:webHidden/>
              </w:rPr>
              <w:fldChar w:fldCharType="begin"/>
            </w:r>
            <w:r w:rsidR="00B3349B">
              <w:rPr>
                <w:noProof/>
                <w:webHidden/>
              </w:rPr>
              <w:instrText xml:space="preserve"> PAGEREF _Toc440362477 \h </w:instrText>
            </w:r>
            <w:r>
              <w:rPr>
                <w:noProof/>
                <w:webHidden/>
              </w:rPr>
            </w:r>
            <w:r>
              <w:rPr>
                <w:noProof/>
                <w:webHidden/>
              </w:rPr>
              <w:fldChar w:fldCharType="separate"/>
            </w:r>
            <w:r w:rsidR="00B3349B">
              <w:rPr>
                <w:noProof/>
                <w:webHidden/>
              </w:rPr>
              <w:t>1</w:t>
            </w:r>
            <w:r>
              <w:rPr>
                <w:noProof/>
                <w:webHidden/>
              </w:rPr>
              <w:fldChar w:fldCharType="end"/>
            </w:r>
          </w:hyperlink>
        </w:p>
        <w:p w:rsidR="00B3349B" w:rsidRDefault="00E46808">
          <w:pPr>
            <w:pStyle w:val="TOC1"/>
            <w:tabs>
              <w:tab w:val="right" w:leader="dot" w:pos="9350"/>
            </w:tabs>
            <w:rPr>
              <w:rFonts w:asciiTheme="minorHAnsi" w:eastAsiaTheme="minorEastAsia" w:hAnsiTheme="minorHAnsi" w:cstheme="minorBidi"/>
              <w:noProof/>
              <w:color w:val="auto"/>
            </w:rPr>
          </w:pPr>
          <w:hyperlink w:anchor="_Toc440362478" w:history="1">
            <w:r w:rsidR="00B3349B" w:rsidRPr="004E07E2">
              <w:rPr>
                <w:rStyle w:val="Hyperlink"/>
                <w:rFonts w:ascii="Times New Roman" w:hAnsi="Times New Roman" w:cs="Times New Roman"/>
                <w:b/>
                <w:noProof/>
              </w:rPr>
              <w:t>ABSTRACT</w:t>
            </w:r>
            <w:r w:rsidR="00B3349B">
              <w:rPr>
                <w:noProof/>
                <w:webHidden/>
              </w:rPr>
              <w:tab/>
            </w:r>
            <w:r>
              <w:rPr>
                <w:noProof/>
                <w:webHidden/>
              </w:rPr>
              <w:fldChar w:fldCharType="begin"/>
            </w:r>
            <w:r w:rsidR="00B3349B">
              <w:rPr>
                <w:noProof/>
                <w:webHidden/>
              </w:rPr>
              <w:instrText xml:space="preserve"> PAGEREF _Toc440362478 \h </w:instrText>
            </w:r>
            <w:r>
              <w:rPr>
                <w:noProof/>
                <w:webHidden/>
              </w:rPr>
            </w:r>
            <w:r>
              <w:rPr>
                <w:noProof/>
                <w:webHidden/>
              </w:rPr>
              <w:fldChar w:fldCharType="separate"/>
            </w:r>
            <w:r w:rsidR="00B3349B">
              <w:rPr>
                <w:noProof/>
                <w:webHidden/>
              </w:rPr>
              <w:t>2</w:t>
            </w:r>
            <w:r>
              <w:rPr>
                <w:noProof/>
                <w:webHidden/>
              </w:rPr>
              <w:fldChar w:fldCharType="end"/>
            </w:r>
          </w:hyperlink>
        </w:p>
        <w:p w:rsidR="00B3349B" w:rsidRDefault="00E46808">
          <w:pPr>
            <w:pStyle w:val="TOC1"/>
            <w:tabs>
              <w:tab w:val="right" w:leader="dot" w:pos="9350"/>
            </w:tabs>
            <w:rPr>
              <w:rFonts w:asciiTheme="minorHAnsi" w:eastAsiaTheme="minorEastAsia" w:hAnsiTheme="minorHAnsi" w:cstheme="minorBidi"/>
              <w:noProof/>
              <w:color w:val="auto"/>
            </w:rPr>
          </w:pPr>
          <w:hyperlink w:anchor="_Toc440362479" w:history="1">
            <w:r w:rsidR="00B3349B" w:rsidRPr="004E07E2">
              <w:rPr>
                <w:rStyle w:val="Hyperlink"/>
                <w:rFonts w:ascii="Times New Roman" w:hAnsi="Times New Roman" w:cs="Times New Roman"/>
                <w:b/>
                <w:noProof/>
              </w:rPr>
              <w:t>CHAPTER 1: INTRODUCTION</w:t>
            </w:r>
            <w:r w:rsidR="00B3349B">
              <w:rPr>
                <w:noProof/>
                <w:webHidden/>
              </w:rPr>
              <w:tab/>
            </w:r>
            <w:r>
              <w:rPr>
                <w:noProof/>
                <w:webHidden/>
              </w:rPr>
              <w:fldChar w:fldCharType="begin"/>
            </w:r>
            <w:r w:rsidR="00B3349B">
              <w:rPr>
                <w:noProof/>
                <w:webHidden/>
              </w:rPr>
              <w:instrText xml:space="preserve"> PAGEREF _Toc440362479 \h </w:instrText>
            </w:r>
            <w:r>
              <w:rPr>
                <w:noProof/>
                <w:webHidden/>
              </w:rPr>
            </w:r>
            <w:r>
              <w:rPr>
                <w:noProof/>
                <w:webHidden/>
              </w:rPr>
              <w:fldChar w:fldCharType="separate"/>
            </w:r>
            <w:r w:rsidR="00B3349B">
              <w:rPr>
                <w:noProof/>
                <w:webHidden/>
              </w:rPr>
              <w:t>3</w:t>
            </w:r>
            <w:r>
              <w:rPr>
                <w:noProof/>
                <w:webHidden/>
              </w:rPr>
              <w:fldChar w:fldCharType="end"/>
            </w:r>
          </w:hyperlink>
        </w:p>
        <w:p w:rsidR="00B3349B" w:rsidRDefault="00E46808">
          <w:pPr>
            <w:pStyle w:val="TOC1"/>
            <w:tabs>
              <w:tab w:val="right" w:leader="dot" w:pos="9350"/>
            </w:tabs>
            <w:rPr>
              <w:rFonts w:asciiTheme="minorHAnsi" w:eastAsiaTheme="minorEastAsia" w:hAnsiTheme="minorHAnsi" w:cstheme="minorBidi"/>
              <w:noProof/>
              <w:color w:val="auto"/>
            </w:rPr>
          </w:pPr>
          <w:hyperlink w:anchor="_Toc440362480" w:history="1">
            <w:r w:rsidR="00B3349B" w:rsidRPr="004E07E2">
              <w:rPr>
                <w:rStyle w:val="Hyperlink"/>
                <w:rFonts w:ascii="Times New Roman" w:hAnsi="Times New Roman" w:cs="Times New Roman"/>
                <w:b/>
                <w:noProof/>
              </w:rPr>
              <w:t>1.1 Objectives</w:t>
            </w:r>
            <w:r w:rsidR="00B3349B">
              <w:rPr>
                <w:noProof/>
                <w:webHidden/>
              </w:rPr>
              <w:tab/>
            </w:r>
            <w:r>
              <w:rPr>
                <w:noProof/>
                <w:webHidden/>
              </w:rPr>
              <w:fldChar w:fldCharType="begin"/>
            </w:r>
            <w:r w:rsidR="00B3349B">
              <w:rPr>
                <w:noProof/>
                <w:webHidden/>
              </w:rPr>
              <w:instrText xml:space="preserve"> PAGEREF _Toc440362480 \h </w:instrText>
            </w:r>
            <w:r>
              <w:rPr>
                <w:noProof/>
                <w:webHidden/>
              </w:rPr>
            </w:r>
            <w:r>
              <w:rPr>
                <w:noProof/>
                <w:webHidden/>
              </w:rPr>
              <w:fldChar w:fldCharType="separate"/>
            </w:r>
            <w:r w:rsidR="00B3349B">
              <w:rPr>
                <w:noProof/>
                <w:webHidden/>
              </w:rPr>
              <w:t>3</w:t>
            </w:r>
            <w:r>
              <w:rPr>
                <w:noProof/>
                <w:webHidden/>
              </w:rPr>
              <w:fldChar w:fldCharType="end"/>
            </w:r>
          </w:hyperlink>
        </w:p>
        <w:p w:rsidR="00B3349B" w:rsidRDefault="00E46808">
          <w:pPr>
            <w:pStyle w:val="TOC2"/>
            <w:tabs>
              <w:tab w:val="right" w:leader="dot" w:pos="9350"/>
            </w:tabs>
            <w:rPr>
              <w:rFonts w:asciiTheme="minorHAnsi" w:eastAsiaTheme="minorEastAsia" w:hAnsiTheme="minorHAnsi" w:cstheme="minorBidi"/>
              <w:noProof/>
              <w:color w:val="auto"/>
            </w:rPr>
          </w:pPr>
          <w:hyperlink w:anchor="_Toc440362481" w:history="1">
            <w:r w:rsidR="00B3349B" w:rsidRPr="004E07E2">
              <w:rPr>
                <w:rStyle w:val="Hyperlink"/>
                <w:rFonts w:ascii="Times New Roman" w:hAnsi="Times New Roman" w:cs="Times New Roman"/>
                <w:b/>
                <w:noProof/>
              </w:rPr>
              <w:t>1.2 Problem Statement</w:t>
            </w:r>
            <w:r w:rsidR="00B3349B">
              <w:rPr>
                <w:noProof/>
                <w:webHidden/>
              </w:rPr>
              <w:tab/>
            </w:r>
            <w:r>
              <w:rPr>
                <w:noProof/>
                <w:webHidden/>
              </w:rPr>
              <w:fldChar w:fldCharType="begin"/>
            </w:r>
            <w:r w:rsidR="00B3349B">
              <w:rPr>
                <w:noProof/>
                <w:webHidden/>
              </w:rPr>
              <w:instrText xml:space="preserve"> PAGEREF _Toc440362481 \h </w:instrText>
            </w:r>
            <w:r>
              <w:rPr>
                <w:noProof/>
                <w:webHidden/>
              </w:rPr>
            </w:r>
            <w:r>
              <w:rPr>
                <w:noProof/>
                <w:webHidden/>
              </w:rPr>
              <w:fldChar w:fldCharType="separate"/>
            </w:r>
            <w:r w:rsidR="00B3349B">
              <w:rPr>
                <w:noProof/>
                <w:webHidden/>
              </w:rPr>
              <w:t>4</w:t>
            </w:r>
            <w:r>
              <w:rPr>
                <w:noProof/>
                <w:webHidden/>
              </w:rPr>
              <w:fldChar w:fldCharType="end"/>
            </w:r>
          </w:hyperlink>
        </w:p>
        <w:p w:rsidR="00B3349B" w:rsidRDefault="00E46808">
          <w:pPr>
            <w:pStyle w:val="TOC2"/>
            <w:tabs>
              <w:tab w:val="right" w:leader="dot" w:pos="9350"/>
            </w:tabs>
            <w:rPr>
              <w:rFonts w:asciiTheme="minorHAnsi" w:eastAsiaTheme="minorEastAsia" w:hAnsiTheme="minorHAnsi" w:cstheme="minorBidi"/>
              <w:noProof/>
              <w:color w:val="auto"/>
            </w:rPr>
          </w:pPr>
          <w:hyperlink w:anchor="_Toc440362482" w:history="1">
            <w:r w:rsidR="00B3349B" w:rsidRPr="004E07E2">
              <w:rPr>
                <w:rStyle w:val="Hyperlink"/>
                <w:rFonts w:ascii="Times New Roman" w:hAnsi="Times New Roman" w:cs="Times New Roman"/>
                <w:b/>
                <w:noProof/>
              </w:rPr>
              <w:t>1.3 Background</w:t>
            </w:r>
            <w:r w:rsidR="00B3349B">
              <w:rPr>
                <w:noProof/>
                <w:webHidden/>
              </w:rPr>
              <w:tab/>
            </w:r>
            <w:r>
              <w:rPr>
                <w:noProof/>
                <w:webHidden/>
              </w:rPr>
              <w:fldChar w:fldCharType="begin"/>
            </w:r>
            <w:r w:rsidR="00B3349B">
              <w:rPr>
                <w:noProof/>
                <w:webHidden/>
              </w:rPr>
              <w:instrText xml:space="preserve"> PAGEREF _Toc440362482 \h </w:instrText>
            </w:r>
            <w:r>
              <w:rPr>
                <w:noProof/>
                <w:webHidden/>
              </w:rPr>
            </w:r>
            <w:r>
              <w:rPr>
                <w:noProof/>
                <w:webHidden/>
              </w:rPr>
              <w:fldChar w:fldCharType="separate"/>
            </w:r>
            <w:r w:rsidR="00B3349B">
              <w:rPr>
                <w:noProof/>
                <w:webHidden/>
              </w:rPr>
              <w:t>6</w:t>
            </w:r>
            <w:r>
              <w:rPr>
                <w:noProof/>
                <w:webHidden/>
              </w:rPr>
              <w:fldChar w:fldCharType="end"/>
            </w:r>
          </w:hyperlink>
        </w:p>
        <w:p w:rsidR="00B3349B" w:rsidRDefault="00E46808">
          <w:pPr>
            <w:pStyle w:val="TOC1"/>
            <w:tabs>
              <w:tab w:val="right" w:leader="dot" w:pos="9350"/>
            </w:tabs>
            <w:rPr>
              <w:rFonts w:asciiTheme="minorHAnsi" w:eastAsiaTheme="minorEastAsia" w:hAnsiTheme="minorHAnsi" w:cstheme="minorBidi"/>
              <w:noProof/>
              <w:color w:val="auto"/>
            </w:rPr>
          </w:pPr>
          <w:hyperlink w:anchor="_Toc440362483" w:history="1">
            <w:r w:rsidR="00B3349B" w:rsidRPr="004E07E2">
              <w:rPr>
                <w:rStyle w:val="Hyperlink"/>
                <w:rFonts w:ascii="Times New Roman" w:hAnsi="Times New Roman" w:cs="Times New Roman"/>
                <w:b/>
                <w:noProof/>
              </w:rPr>
              <w:t>CHAPTER 2: LITERATURE REVIEW</w:t>
            </w:r>
            <w:r w:rsidR="00B3349B">
              <w:rPr>
                <w:noProof/>
                <w:webHidden/>
              </w:rPr>
              <w:tab/>
            </w:r>
            <w:r>
              <w:rPr>
                <w:noProof/>
                <w:webHidden/>
              </w:rPr>
              <w:fldChar w:fldCharType="begin"/>
            </w:r>
            <w:r w:rsidR="00B3349B">
              <w:rPr>
                <w:noProof/>
                <w:webHidden/>
              </w:rPr>
              <w:instrText xml:space="preserve"> PAGEREF _Toc440362483 \h </w:instrText>
            </w:r>
            <w:r>
              <w:rPr>
                <w:noProof/>
                <w:webHidden/>
              </w:rPr>
            </w:r>
            <w:r>
              <w:rPr>
                <w:noProof/>
                <w:webHidden/>
              </w:rPr>
              <w:fldChar w:fldCharType="separate"/>
            </w:r>
            <w:r w:rsidR="00B3349B">
              <w:rPr>
                <w:noProof/>
                <w:webHidden/>
              </w:rPr>
              <w:t>10</w:t>
            </w:r>
            <w:r>
              <w:rPr>
                <w:noProof/>
                <w:webHidden/>
              </w:rPr>
              <w:fldChar w:fldCharType="end"/>
            </w:r>
          </w:hyperlink>
        </w:p>
        <w:p w:rsidR="00B3349B" w:rsidRDefault="00E46808">
          <w:pPr>
            <w:pStyle w:val="TOC3"/>
            <w:tabs>
              <w:tab w:val="right" w:leader="dot" w:pos="9350"/>
            </w:tabs>
            <w:rPr>
              <w:rFonts w:asciiTheme="minorHAnsi" w:eastAsiaTheme="minorEastAsia" w:hAnsiTheme="minorHAnsi" w:cstheme="minorBidi"/>
              <w:noProof/>
              <w:color w:val="auto"/>
            </w:rPr>
          </w:pPr>
          <w:hyperlink w:anchor="_Toc440362484" w:history="1">
            <w:r w:rsidR="00B3349B" w:rsidRPr="004E07E2">
              <w:rPr>
                <w:rStyle w:val="Hyperlink"/>
                <w:rFonts w:ascii="Times New Roman" w:hAnsi="Times New Roman" w:cs="Times New Roman"/>
                <w:b/>
                <w:noProof/>
              </w:rPr>
              <w:t>2.1.2 Image Registration</w:t>
            </w:r>
            <w:r w:rsidR="00B3349B">
              <w:rPr>
                <w:noProof/>
                <w:webHidden/>
              </w:rPr>
              <w:tab/>
            </w:r>
            <w:r>
              <w:rPr>
                <w:noProof/>
                <w:webHidden/>
              </w:rPr>
              <w:fldChar w:fldCharType="begin"/>
            </w:r>
            <w:r w:rsidR="00B3349B">
              <w:rPr>
                <w:noProof/>
                <w:webHidden/>
              </w:rPr>
              <w:instrText xml:space="preserve"> PAGEREF _Toc440362484 \h </w:instrText>
            </w:r>
            <w:r>
              <w:rPr>
                <w:noProof/>
                <w:webHidden/>
              </w:rPr>
            </w:r>
            <w:r>
              <w:rPr>
                <w:noProof/>
                <w:webHidden/>
              </w:rPr>
              <w:fldChar w:fldCharType="separate"/>
            </w:r>
            <w:r w:rsidR="00B3349B">
              <w:rPr>
                <w:noProof/>
                <w:webHidden/>
              </w:rPr>
              <w:t>11</w:t>
            </w:r>
            <w:r>
              <w:rPr>
                <w:noProof/>
                <w:webHidden/>
              </w:rPr>
              <w:fldChar w:fldCharType="end"/>
            </w:r>
          </w:hyperlink>
        </w:p>
        <w:p w:rsidR="00B3349B" w:rsidRDefault="00E46808">
          <w:pPr>
            <w:pStyle w:val="TOC3"/>
            <w:tabs>
              <w:tab w:val="right" w:leader="dot" w:pos="9350"/>
            </w:tabs>
            <w:rPr>
              <w:rFonts w:asciiTheme="minorHAnsi" w:eastAsiaTheme="minorEastAsia" w:hAnsiTheme="minorHAnsi" w:cstheme="minorBidi"/>
              <w:noProof/>
              <w:color w:val="auto"/>
            </w:rPr>
          </w:pPr>
          <w:hyperlink w:anchor="_Toc440362485" w:history="1">
            <w:r w:rsidR="00B3349B" w:rsidRPr="004E07E2">
              <w:rPr>
                <w:rStyle w:val="Hyperlink"/>
                <w:rFonts w:ascii="Times New Roman" w:hAnsi="Times New Roman" w:cs="Times New Roman"/>
                <w:b/>
                <w:noProof/>
              </w:rPr>
              <w:t>2.1.3 Virtual Circles</w:t>
            </w:r>
            <w:r w:rsidR="00B3349B">
              <w:rPr>
                <w:noProof/>
                <w:webHidden/>
              </w:rPr>
              <w:tab/>
            </w:r>
            <w:r>
              <w:rPr>
                <w:noProof/>
                <w:webHidden/>
              </w:rPr>
              <w:fldChar w:fldCharType="begin"/>
            </w:r>
            <w:r w:rsidR="00B3349B">
              <w:rPr>
                <w:noProof/>
                <w:webHidden/>
              </w:rPr>
              <w:instrText xml:space="preserve"> PAGEREF _Toc440362485 \h </w:instrText>
            </w:r>
            <w:r>
              <w:rPr>
                <w:noProof/>
                <w:webHidden/>
              </w:rPr>
            </w:r>
            <w:r>
              <w:rPr>
                <w:noProof/>
                <w:webHidden/>
              </w:rPr>
              <w:fldChar w:fldCharType="separate"/>
            </w:r>
            <w:r w:rsidR="00B3349B">
              <w:rPr>
                <w:noProof/>
                <w:webHidden/>
              </w:rPr>
              <w:t>12</w:t>
            </w:r>
            <w:r>
              <w:rPr>
                <w:noProof/>
                <w:webHidden/>
              </w:rPr>
              <w:fldChar w:fldCharType="end"/>
            </w:r>
          </w:hyperlink>
        </w:p>
        <w:p w:rsidR="00B3349B" w:rsidRDefault="00E46808">
          <w:pPr>
            <w:pStyle w:val="TOC2"/>
            <w:tabs>
              <w:tab w:val="right" w:leader="dot" w:pos="9350"/>
            </w:tabs>
            <w:rPr>
              <w:rFonts w:asciiTheme="minorHAnsi" w:eastAsiaTheme="minorEastAsia" w:hAnsiTheme="minorHAnsi" w:cstheme="minorBidi"/>
              <w:noProof/>
              <w:color w:val="auto"/>
            </w:rPr>
          </w:pPr>
          <w:hyperlink w:anchor="_Toc440362486" w:history="1">
            <w:r w:rsidR="00B3349B" w:rsidRPr="004E07E2">
              <w:rPr>
                <w:rStyle w:val="Hyperlink"/>
                <w:rFonts w:ascii="Times New Roman" w:hAnsi="Times New Roman" w:cs="Times New Roman"/>
                <w:b/>
                <w:noProof/>
              </w:rPr>
              <w:t>2.2 Conventional Methods for Feature Extraction</w:t>
            </w:r>
            <w:r w:rsidR="00B3349B">
              <w:rPr>
                <w:noProof/>
                <w:webHidden/>
              </w:rPr>
              <w:tab/>
            </w:r>
            <w:r>
              <w:rPr>
                <w:noProof/>
                <w:webHidden/>
              </w:rPr>
              <w:fldChar w:fldCharType="begin"/>
            </w:r>
            <w:r w:rsidR="00B3349B">
              <w:rPr>
                <w:noProof/>
                <w:webHidden/>
              </w:rPr>
              <w:instrText xml:space="preserve"> PAGEREF _Toc440362486 \h </w:instrText>
            </w:r>
            <w:r>
              <w:rPr>
                <w:noProof/>
                <w:webHidden/>
              </w:rPr>
            </w:r>
            <w:r>
              <w:rPr>
                <w:noProof/>
                <w:webHidden/>
              </w:rPr>
              <w:fldChar w:fldCharType="separate"/>
            </w:r>
            <w:r w:rsidR="00B3349B">
              <w:rPr>
                <w:noProof/>
                <w:webHidden/>
              </w:rPr>
              <w:t>13</w:t>
            </w:r>
            <w:r>
              <w:rPr>
                <w:noProof/>
                <w:webHidden/>
              </w:rPr>
              <w:fldChar w:fldCharType="end"/>
            </w:r>
          </w:hyperlink>
        </w:p>
        <w:p w:rsidR="00B3349B" w:rsidRDefault="00E46808">
          <w:pPr>
            <w:pStyle w:val="TOC3"/>
            <w:tabs>
              <w:tab w:val="right" w:leader="dot" w:pos="9350"/>
            </w:tabs>
            <w:rPr>
              <w:rFonts w:asciiTheme="minorHAnsi" w:eastAsiaTheme="minorEastAsia" w:hAnsiTheme="minorHAnsi" w:cstheme="minorBidi"/>
              <w:noProof/>
              <w:color w:val="auto"/>
            </w:rPr>
          </w:pPr>
          <w:hyperlink w:anchor="_Toc440362487" w:history="1">
            <w:r w:rsidR="00B3349B" w:rsidRPr="004E07E2">
              <w:rPr>
                <w:rStyle w:val="Hyperlink"/>
                <w:rFonts w:ascii="Times New Roman" w:hAnsi="Times New Roman" w:cs="Times New Roman"/>
                <w:b/>
                <w:noProof/>
              </w:rPr>
              <w:t>2.2.1 Gabor Filters</w:t>
            </w:r>
            <w:r w:rsidR="00B3349B">
              <w:rPr>
                <w:noProof/>
                <w:webHidden/>
              </w:rPr>
              <w:tab/>
            </w:r>
            <w:r>
              <w:rPr>
                <w:noProof/>
                <w:webHidden/>
              </w:rPr>
              <w:fldChar w:fldCharType="begin"/>
            </w:r>
            <w:r w:rsidR="00B3349B">
              <w:rPr>
                <w:noProof/>
                <w:webHidden/>
              </w:rPr>
              <w:instrText xml:space="preserve"> PAGEREF _Toc440362487 \h </w:instrText>
            </w:r>
            <w:r>
              <w:rPr>
                <w:noProof/>
                <w:webHidden/>
              </w:rPr>
            </w:r>
            <w:r>
              <w:rPr>
                <w:noProof/>
                <w:webHidden/>
              </w:rPr>
              <w:fldChar w:fldCharType="separate"/>
            </w:r>
            <w:r w:rsidR="00B3349B">
              <w:rPr>
                <w:noProof/>
                <w:webHidden/>
              </w:rPr>
              <w:t>13</w:t>
            </w:r>
            <w:r>
              <w:rPr>
                <w:noProof/>
                <w:webHidden/>
              </w:rPr>
              <w:fldChar w:fldCharType="end"/>
            </w:r>
          </w:hyperlink>
        </w:p>
        <w:p w:rsidR="00B3349B" w:rsidRDefault="00E46808">
          <w:pPr>
            <w:pStyle w:val="TOC3"/>
            <w:tabs>
              <w:tab w:val="right" w:leader="dot" w:pos="9350"/>
            </w:tabs>
            <w:rPr>
              <w:rFonts w:asciiTheme="minorHAnsi" w:eastAsiaTheme="minorEastAsia" w:hAnsiTheme="minorHAnsi" w:cstheme="minorBidi"/>
              <w:noProof/>
              <w:color w:val="auto"/>
            </w:rPr>
          </w:pPr>
          <w:hyperlink w:anchor="_Toc440362488" w:history="1">
            <w:r w:rsidR="00B3349B" w:rsidRPr="004E07E2">
              <w:rPr>
                <w:rStyle w:val="Hyperlink"/>
                <w:rFonts w:ascii="Times New Roman" w:hAnsi="Times New Roman" w:cs="Times New Roman"/>
                <w:b/>
                <w:noProof/>
              </w:rPr>
              <w:t>2.2.2 Wavelet Transform</w:t>
            </w:r>
            <w:r w:rsidR="00B3349B">
              <w:rPr>
                <w:noProof/>
                <w:webHidden/>
              </w:rPr>
              <w:tab/>
            </w:r>
            <w:r>
              <w:rPr>
                <w:noProof/>
                <w:webHidden/>
              </w:rPr>
              <w:fldChar w:fldCharType="begin"/>
            </w:r>
            <w:r w:rsidR="00B3349B">
              <w:rPr>
                <w:noProof/>
                <w:webHidden/>
              </w:rPr>
              <w:instrText xml:space="preserve"> PAGEREF _Toc440362488 \h </w:instrText>
            </w:r>
            <w:r>
              <w:rPr>
                <w:noProof/>
                <w:webHidden/>
              </w:rPr>
            </w:r>
            <w:r>
              <w:rPr>
                <w:noProof/>
                <w:webHidden/>
              </w:rPr>
              <w:fldChar w:fldCharType="separate"/>
            </w:r>
            <w:r w:rsidR="00B3349B">
              <w:rPr>
                <w:noProof/>
                <w:webHidden/>
              </w:rPr>
              <w:t>16</w:t>
            </w:r>
            <w:r>
              <w:rPr>
                <w:noProof/>
                <w:webHidden/>
              </w:rPr>
              <w:fldChar w:fldCharType="end"/>
            </w:r>
          </w:hyperlink>
        </w:p>
        <w:p w:rsidR="00B3349B" w:rsidRDefault="00E46808">
          <w:pPr>
            <w:pStyle w:val="TOC3"/>
            <w:tabs>
              <w:tab w:val="right" w:leader="dot" w:pos="9350"/>
            </w:tabs>
            <w:rPr>
              <w:rFonts w:asciiTheme="minorHAnsi" w:eastAsiaTheme="minorEastAsia" w:hAnsiTheme="minorHAnsi" w:cstheme="minorBidi"/>
              <w:noProof/>
              <w:color w:val="auto"/>
            </w:rPr>
          </w:pPr>
          <w:hyperlink w:anchor="_Toc440362489" w:history="1">
            <w:r w:rsidR="00B3349B" w:rsidRPr="004E07E2">
              <w:rPr>
                <w:rStyle w:val="Hyperlink"/>
                <w:rFonts w:ascii="Times New Roman" w:hAnsi="Times New Roman" w:cs="Times New Roman"/>
                <w:b/>
                <w:noProof/>
              </w:rPr>
              <w:t>2.2.3 Discrete Cosine Transform</w:t>
            </w:r>
            <w:r w:rsidR="00B3349B">
              <w:rPr>
                <w:noProof/>
                <w:webHidden/>
              </w:rPr>
              <w:tab/>
            </w:r>
            <w:r>
              <w:rPr>
                <w:noProof/>
                <w:webHidden/>
              </w:rPr>
              <w:fldChar w:fldCharType="begin"/>
            </w:r>
            <w:r w:rsidR="00B3349B">
              <w:rPr>
                <w:noProof/>
                <w:webHidden/>
              </w:rPr>
              <w:instrText xml:space="preserve"> PAGEREF _Toc440362489 \h </w:instrText>
            </w:r>
            <w:r>
              <w:rPr>
                <w:noProof/>
                <w:webHidden/>
              </w:rPr>
            </w:r>
            <w:r>
              <w:rPr>
                <w:noProof/>
                <w:webHidden/>
              </w:rPr>
              <w:fldChar w:fldCharType="separate"/>
            </w:r>
            <w:r w:rsidR="00B3349B">
              <w:rPr>
                <w:noProof/>
                <w:webHidden/>
              </w:rPr>
              <w:t>17</w:t>
            </w:r>
            <w:r>
              <w:rPr>
                <w:noProof/>
                <w:webHidden/>
              </w:rPr>
              <w:fldChar w:fldCharType="end"/>
            </w:r>
          </w:hyperlink>
        </w:p>
        <w:p w:rsidR="00B3349B" w:rsidRDefault="00E46808">
          <w:pPr>
            <w:pStyle w:val="TOC1"/>
            <w:tabs>
              <w:tab w:val="right" w:leader="dot" w:pos="9350"/>
            </w:tabs>
            <w:rPr>
              <w:rFonts w:asciiTheme="minorHAnsi" w:eastAsiaTheme="minorEastAsia" w:hAnsiTheme="minorHAnsi" w:cstheme="minorBidi"/>
              <w:noProof/>
              <w:color w:val="auto"/>
            </w:rPr>
          </w:pPr>
          <w:hyperlink w:anchor="_Toc440362490" w:history="1">
            <w:r w:rsidR="00B3349B" w:rsidRPr="004E07E2">
              <w:rPr>
                <w:rStyle w:val="Hyperlink"/>
                <w:rFonts w:ascii="Times New Roman" w:hAnsi="Times New Roman" w:cs="Times New Roman"/>
                <w:b/>
                <w:noProof/>
              </w:rPr>
              <w:t>CHAPTER 3: METHODOLOGY</w:t>
            </w:r>
            <w:r w:rsidR="00B3349B">
              <w:rPr>
                <w:noProof/>
                <w:webHidden/>
              </w:rPr>
              <w:tab/>
            </w:r>
            <w:r>
              <w:rPr>
                <w:noProof/>
                <w:webHidden/>
              </w:rPr>
              <w:fldChar w:fldCharType="begin"/>
            </w:r>
            <w:r w:rsidR="00B3349B">
              <w:rPr>
                <w:noProof/>
                <w:webHidden/>
              </w:rPr>
              <w:instrText xml:space="preserve"> PAGEREF _Toc440362490 \h </w:instrText>
            </w:r>
            <w:r>
              <w:rPr>
                <w:noProof/>
                <w:webHidden/>
              </w:rPr>
            </w:r>
            <w:r>
              <w:rPr>
                <w:noProof/>
                <w:webHidden/>
              </w:rPr>
              <w:fldChar w:fldCharType="separate"/>
            </w:r>
            <w:r w:rsidR="00B3349B">
              <w:rPr>
                <w:noProof/>
                <w:webHidden/>
              </w:rPr>
              <w:t>18</w:t>
            </w:r>
            <w:r>
              <w:rPr>
                <w:noProof/>
                <w:webHidden/>
              </w:rPr>
              <w:fldChar w:fldCharType="end"/>
            </w:r>
          </w:hyperlink>
        </w:p>
        <w:p w:rsidR="00B3349B" w:rsidRDefault="00E46808">
          <w:pPr>
            <w:pStyle w:val="TOC2"/>
            <w:tabs>
              <w:tab w:val="right" w:leader="dot" w:pos="9350"/>
            </w:tabs>
            <w:rPr>
              <w:rFonts w:asciiTheme="minorHAnsi" w:eastAsiaTheme="minorEastAsia" w:hAnsiTheme="minorHAnsi" w:cstheme="minorBidi"/>
              <w:noProof/>
              <w:color w:val="auto"/>
            </w:rPr>
          </w:pPr>
          <w:hyperlink w:anchor="_Toc440362491" w:history="1">
            <w:r w:rsidR="00B3349B" w:rsidRPr="004E07E2">
              <w:rPr>
                <w:rStyle w:val="Hyperlink"/>
                <w:rFonts w:ascii="Times New Roman" w:hAnsi="Times New Roman" w:cs="Times New Roman"/>
                <w:b/>
                <w:noProof/>
              </w:rPr>
              <w:t>3.1 Iris Normalization Block</w:t>
            </w:r>
            <w:r w:rsidR="00B3349B">
              <w:rPr>
                <w:noProof/>
                <w:webHidden/>
              </w:rPr>
              <w:tab/>
            </w:r>
            <w:r>
              <w:rPr>
                <w:noProof/>
                <w:webHidden/>
              </w:rPr>
              <w:fldChar w:fldCharType="begin"/>
            </w:r>
            <w:r w:rsidR="00B3349B">
              <w:rPr>
                <w:noProof/>
                <w:webHidden/>
              </w:rPr>
              <w:instrText xml:space="preserve"> PAGEREF _Toc440362491 \h </w:instrText>
            </w:r>
            <w:r>
              <w:rPr>
                <w:noProof/>
                <w:webHidden/>
              </w:rPr>
            </w:r>
            <w:r>
              <w:rPr>
                <w:noProof/>
                <w:webHidden/>
              </w:rPr>
              <w:fldChar w:fldCharType="separate"/>
            </w:r>
            <w:r w:rsidR="00B3349B">
              <w:rPr>
                <w:noProof/>
                <w:webHidden/>
              </w:rPr>
              <w:t>20</w:t>
            </w:r>
            <w:r>
              <w:rPr>
                <w:noProof/>
                <w:webHidden/>
              </w:rPr>
              <w:fldChar w:fldCharType="end"/>
            </w:r>
          </w:hyperlink>
        </w:p>
        <w:p w:rsidR="00B3349B" w:rsidRDefault="00E46808">
          <w:pPr>
            <w:pStyle w:val="TOC2"/>
            <w:tabs>
              <w:tab w:val="right" w:leader="dot" w:pos="9350"/>
            </w:tabs>
            <w:rPr>
              <w:rFonts w:asciiTheme="minorHAnsi" w:eastAsiaTheme="minorEastAsia" w:hAnsiTheme="minorHAnsi" w:cstheme="minorBidi"/>
              <w:noProof/>
              <w:color w:val="auto"/>
            </w:rPr>
          </w:pPr>
          <w:hyperlink w:anchor="_Toc440362492" w:history="1">
            <w:r w:rsidR="00B3349B" w:rsidRPr="004E07E2">
              <w:rPr>
                <w:rStyle w:val="Hyperlink"/>
                <w:rFonts w:ascii="Times New Roman" w:hAnsi="Times New Roman" w:cs="Times New Roman"/>
                <w:b/>
                <w:noProof/>
              </w:rPr>
              <w:t>3.2 Compression Block</w:t>
            </w:r>
            <w:r w:rsidR="00B3349B">
              <w:rPr>
                <w:noProof/>
                <w:webHidden/>
              </w:rPr>
              <w:tab/>
            </w:r>
            <w:r>
              <w:rPr>
                <w:noProof/>
                <w:webHidden/>
              </w:rPr>
              <w:fldChar w:fldCharType="begin"/>
            </w:r>
            <w:r w:rsidR="00B3349B">
              <w:rPr>
                <w:noProof/>
                <w:webHidden/>
              </w:rPr>
              <w:instrText xml:space="preserve"> PAGEREF _Toc440362492 \h </w:instrText>
            </w:r>
            <w:r>
              <w:rPr>
                <w:noProof/>
                <w:webHidden/>
              </w:rPr>
            </w:r>
            <w:r>
              <w:rPr>
                <w:noProof/>
                <w:webHidden/>
              </w:rPr>
              <w:fldChar w:fldCharType="separate"/>
            </w:r>
            <w:r w:rsidR="00B3349B">
              <w:rPr>
                <w:noProof/>
                <w:webHidden/>
              </w:rPr>
              <w:t>26</w:t>
            </w:r>
            <w:r>
              <w:rPr>
                <w:noProof/>
                <w:webHidden/>
              </w:rPr>
              <w:fldChar w:fldCharType="end"/>
            </w:r>
          </w:hyperlink>
        </w:p>
        <w:p w:rsidR="00B3349B" w:rsidRDefault="00E46808">
          <w:pPr>
            <w:pStyle w:val="TOC1"/>
            <w:tabs>
              <w:tab w:val="right" w:leader="dot" w:pos="9350"/>
            </w:tabs>
            <w:rPr>
              <w:rFonts w:asciiTheme="minorHAnsi" w:eastAsiaTheme="minorEastAsia" w:hAnsiTheme="minorHAnsi" w:cstheme="minorBidi"/>
              <w:noProof/>
              <w:color w:val="auto"/>
            </w:rPr>
          </w:pPr>
          <w:hyperlink w:anchor="_Toc440362493" w:history="1">
            <w:r w:rsidR="00B3349B" w:rsidRPr="004E07E2">
              <w:rPr>
                <w:rStyle w:val="Hyperlink"/>
                <w:rFonts w:ascii="Times New Roman" w:hAnsi="Times New Roman" w:cs="Times New Roman"/>
                <w:b/>
                <w:noProof/>
              </w:rPr>
              <w:t>CHAPTER 4: RESULTS &amp; DISCUSSION</w:t>
            </w:r>
            <w:r w:rsidR="00B3349B">
              <w:rPr>
                <w:noProof/>
                <w:webHidden/>
              </w:rPr>
              <w:tab/>
            </w:r>
            <w:r>
              <w:rPr>
                <w:noProof/>
                <w:webHidden/>
              </w:rPr>
              <w:fldChar w:fldCharType="begin"/>
            </w:r>
            <w:r w:rsidR="00B3349B">
              <w:rPr>
                <w:noProof/>
                <w:webHidden/>
              </w:rPr>
              <w:instrText xml:space="preserve"> PAGEREF _Toc440362493 \h </w:instrText>
            </w:r>
            <w:r>
              <w:rPr>
                <w:noProof/>
                <w:webHidden/>
              </w:rPr>
            </w:r>
            <w:r>
              <w:rPr>
                <w:noProof/>
                <w:webHidden/>
              </w:rPr>
              <w:fldChar w:fldCharType="separate"/>
            </w:r>
            <w:r w:rsidR="00B3349B">
              <w:rPr>
                <w:noProof/>
                <w:webHidden/>
              </w:rPr>
              <w:t>31</w:t>
            </w:r>
            <w:r>
              <w:rPr>
                <w:noProof/>
                <w:webHidden/>
              </w:rPr>
              <w:fldChar w:fldCharType="end"/>
            </w:r>
          </w:hyperlink>
        </w:p>
        <w:p w:rsidR="00B3349B" w:rsidRDefault="00E46808">
          <w:pPr>
            <w:pStyle w:val="TOC3"/>
            <w:tabs>
              <w:tab w:val="right" w:leader="dot" w:pos="9350"/>
            </w:tabs>
            <w:rPr>
              <w:rFonts w:asciiTheme="minorHAnsi" w:eastAsiaTheme="minorEastAsia" w:hAnsiTheme="minorHAnsi" w:cstheme="minorBidi"/>
              <w:noProof/>
              <w:color w:val="auto"/>
            </w:rPr>
          </w:pPr>
          <w:hyperlink w:anchor="_Toc440362494" w:history="1">
            <w:r w:rsidR="00B3349B" w:rsidRPr="004E07E2">
              <w:rPr>
                <w:rStyle w:val="Hyperlink"/>
                <w:rFonts w:ascii="Times New Roman" w:hAnsi="Times New Roman" w:cs="Times New Roman"/>
                <w:b/>
                <w:noProof/>
              </w:rPr>
              <w:t>4.2.1: Compression</w:t>
            </w:r>
            <w:r w:rsidR="00B3349B">
              <w:rPr>
                <w:noProof/>
                <w:webHidden/>
              </w:rPr>
              <w:tab/>
            </w:r>
            <w:r>
              <w:rPr>
                <w:noProof/>
                <w:webHidden/>
              </w:rPr>
              <w:fldChar w:fldCharType="begin"/>
            </w:r>
            <w:r w:rsidR="00B3349B">
              <w:rPr>
                <w:noProof/>
                <w:webHidden/>
              </w:rPr>
              <w:instrText xml:space="preserve"> PAGEREF _Toc440362494 \h </w:instrText>
            </w:r>
            <w:r>
              <w:rPr>
                <w:noProof/>
                <w:webHidden/>
              </w:rPr>
            </w:r>
            <w:r>
              <w:rPr>
                <w:noProof/>
                <w:webHidden/>
              </w:rPr>
              <w:fldChar w:fldCharType="separate"/>
            </w:r>
            <w:r w:rsidR="00B3349B">
              <w:rPr>
                <w:noProof/>
                <w:webHidden/>
              </w:rPr>
              <w:t>35</w:t>
            </w:r>
            <w:r>
              <w:rPr>
                <w:noProof/>
                <w:webHidden/>
              </w:rPr>
              <w:fldChar w:fldCharType="end"/>
            </w:r>
          </w:hyperlink>
        </w:p>
        <w:p w:rsidR="00B3349B" w:rsidRDefault="00E46808">
          <w:pPr>
            <w:pStyle w:val="TOC2"/>
            <w:tabs>
              <w:tab w:val="right" w:leader="dot" w:pos="9350"/>
            </w:tabs>
            <w:rPr>
              <w:rFonts w:asciiTheme="minorHAnsi" w:eastAsiaTheme="minorEastAsia" w:hAnsiTheme="minorHAnsi" w:cstheme="minorBidi"/>
              <w:noProof/>
              <w:color w:val="auto"/>
            </w:rPr>
          </w:pPr>
          <w:hyperlink w:anchor="_Toc440362495" w:history="1">
            <w:r w:rsidR="00B3349B" w:rsidRPr="004E07E2">
              <w:rPr>
                <w:rStyle w:val="Hyperlink"/>
                <w:rFonts w:ascii="Times New Roman" w:hAnsi="Times New Roman" w:cs="Times New Roman"/>
                <w:b/>
                <w:noProof/>
              </w:rPr>
              <w:t>4.2: Analysis</w:t>
            </w:r>
            <w:r w:rsidR="00B3349B">
              <w:rPr>
                <w:noProof/>
                <w:webHidden/>
              </w:rPr>
              <w:tab/>
            </w:r>
            <w:r>
              <w:rPr>
                <w:noProof/>
                <w:webHidden/>
              </w:rPr>
              <w:fldChar w:fldCharType="begin"/>
            </w:r>
            <w:r w:rsidR="00B3349B">
              <w:rPr>
                <w:noProof/>
                <w:webHidden/>
              </w:rPr>
              <w:instrText xml:space="preserve"> PAGEREF _Toc440362495 \h </w:instrText>
            </w:r>
            <w:r>
              <w:rPr>
                <w:noProof/>
                <w:webHidden/>
              </w:rPr>
            </w:r>
            <w:r>
              <w:rPr>
                <w:noProof/>
                <w:webHidden/>
              </w:rPr>
              <w:fldChar w:fldCharType="separate"/>
            </w:r>
            <w:r w:rsidR="00B3349B">
              <w:rPr>
                <w:noProof/>
                <w:webHidden/>
              </w:rPr>
              <w:t>37</w:t>
            </w:r>
            <w:r>
              <w:rPr>
                <w:noProof/>
                <w:webHidden/>
              </w:rPr>
              <w:fldChar w:fldCharType="end"/>
            </w:r>
          </w:hyperlink>
        </w:p>
        <w:p w:rsidR="00B3349B" w:rsidRDefault="00E46808">
          <w:pPr>
            <w:pStyle w:val="TOC2"/>
            <w:tabs>
              <w:tab w:val="right" w:leader="dot" w:pos="9350"/>
            </w:tabs>
            <w:rPr>
              <w:rFonts w:asciiTheme="minorHAnsi" w:eastAsiaTheme="minorEastAsia" w:hAnsiTheme="minorHAnsi" w:cstheme="minorBidi"/>
              <w:noProof/>
              <w:color w:val="auto"/>
            </w:rPr>
          </w:pPr>
          <w:hyperlink w:anchor="_Toc440362496" w:history="1">
            <w:r w:rsidR="00B3349B" w:rsidRPr="004E07E2">
              <w:rPr>
                <w:rStyle w:val="Hyperlink"/>
                <w:rFonts w:ascii="Times New Roman" w:hAnsi="Times New Roman" w:cs="Times New Roman"/>
                <w:b/>
                <w:noProof/>
              </w:rPr>
              <w:t>4.3: Integrated Result</w:t>
            </w:r>
            <w:r w:rsidR="00B3349B">
              <w:rPr>
                <w:noProof/>
                <w:webHidden/>
              </w:rPr>
              <w:tab/>
            </w:r>
            <w:r>
              <w:rPr>
                <w:noProof/>
                <w:webHidden/>
              </w:rPr>
              <w:fldChar w:fldCharType="begin"/>
            </w:r>
            <w:r w:rsidR="00B3349B">
              <w:rPr>
                <w:noProof/>
                <w:webHidden/>
              </w:rPr>
              <w:instrText xml:space="preserve"> PAGEREF _Toc440362496 \h </w:instrText>
            </w:r>
            <w:r>
              <w:rPr>
                <w:noProof/>
                <w:webHidden/>
              </w:rPr>
            </w:r>
            <w:r>
              <w:rPr>
                <w:noProof/>
                <w:webHidden/>
              </w:rPr>
              <w:fldChar w:fldCharType="separate"/>
            </w:r>
            <w:r w:rsidR="00B3349B">
              <w:rPr>
                <w:noProof/>
                <w:webHidden/>
              </w:rPr>
              <w:t>41</w:t>
            </w:r>
            <w:r>
              <w:rPr>
                <w:noProof/>
                <w:webHidden/>
              </w:rPr>
              <w:fldChar w:fldCharType="end"/>
            </w:r>
          </w:hyperlink>
        </w:p>
        <w:bookmarkStart w:id="1" w:name="_GoBack"/>
        <w:bookmarkEnd w:id="1"/>
        <w:p w:rsidR="00B3349B" w:rsidRDefault="00E46808">
          <w:pPr>
            <w:pStyle w:val="TOC1"/>
            <w:tabs>
              <w:tab w:val="right" w:leader="dot" w:pos="9350"/>
            </w:tabs>
            <w:rPr>
              <w:rFonts w:asciiTheme="minorHAnsi" w:eastAsiaTheme="minorEastAsia" w:hAnsiTheme="minorHAnsi" w:cstheme="minorBidi"/>
              <w:noProof/>
              <w:color w:val="auto"/>
            </w:rPr>
          </w:pPr>
          <w:r w:rsidRPr="004E07E2">
            <w:rPr>
              <w:rStyle w:val="Hyperlink"/>
              <w:noProof/>
            </w:rPr>
            <w:fldChar w:fldCharType="begin"/>
          </w:r>
          <w:r w:rsidR="00B3349B">
            <w:rPr>
              <w:noProof/>
            </w:rPr>
            <w:instrText>HYPERLINK \l "_Toc440362498"</w:instrText>
          </w:r>
          <w:r w:rsidRPr="004E07E2">
            <w:rPr>
              <w:rStyle w:val="Hyperlink"/>
              <w:noProof/>
            </w:rPr>
            <w:fldChar w:fldCharType="separate"/>
          </w:r>
          <w:r w:rsidR="00B3349B" w:rsidRPr="004E07E2">
            <w:rPr>
              <w:rStyle w:val="Hyperlink"/>
              <w:rFonts w:ascii="Times New Roman" w:hAnsi="Times New Roman" w:cs="Times New Roman"/>
              <w:b/>
              <w:noProof/>
            </w:rPr>
            <w:t>CHAPTER 5: CONCLUSION</w:t>
          </w:r>
          <w:r w:rsidR="00B3349B">
            <w:rPr>
              <w:noProof/>
              <w:webHidden/>
            </w:rPr>
            <w:tab/>
          </w:r>
          <w:r>
            <w:rPr>
              <w:noProof/>
              <w:webHidden/>
            </w:rPr>
            <w:fldChar w:fldCharType="begin"/>
          </w:r>
          <w:r w:rsidR="00B3349B">
            <w:rPr>
              <w:noProof/>
              <w:webHidden/>
            </w:rPr>
            <w:instrText xml:space="preserve"> PAGEREF _Toc440362498 \h </w:instrText>
          </w:r>
          <w:r>
            <w:rPr>
              <w:noProof/>
              <w:webHidden/>
            </w:rPr>
          </w:r>
          <w:r>
            <w:rPr>
              <w:noProof/>
              <w:webHidden/>
            </w:rPr>
            <w:fldChar w:fldCharType="separate"/>
          </w:r>
          <w:r w:rsidR="00B3349B">
            <w:rPr>
              <w:noProof/>
              <w:webHidden/>
            </w:rPr>
            <w:t>43</w:t>
          </w:r>
          <w:r>
            <w:rPr>
              <w:noProof/>
              <w:webHidden/>
            </w:rPr>
            <w:fldChar w:fldCharType="end"/>
          </w:r>
          <w:r w:rsidRPr="004E07E2">
            <w:rPr>
              <w:rStyle w:val="Hyperlink"/>
              <w:noProof/>
            </w:rPr>
            <w:fldChar w:fldCharType="end"/>
          </w:r>
        </w:p>
        <w:p w:rsidR="00B3349B" w:rsidRDefault="00E46808">
          <w:pPr>
            <w:pStyle w:val="TOC1"/>
            <w:tabs>
              <w:tab w:val="right" w:leader="dot" w:pos="9350"/>
            </w:tabs>
            <w:rPr>
              <w:rFonts w:asciiTheme="minorHAnsi" w:eastAsiaTheme="minorEastAsia" w:hAnsiTheme="minorHAnsi" w:cstheme="minorBidi"/>
              <w:noProof/>
              <w:color w:val="auto"/>
            </w:rPr>
          </w:pPr>
          <w:hyperlink w:anchor="_Toc440362499" w:history="1">
            <w:r w:rsidR="00B3349B" w:rsidRPr="004E07E2">
              <w:rPr>
                <w:rStyle w:val="Hyperlink"/>
                <w:rFonts w:ascii="Times New Roman" w:hAnsi="Times New Roman" w:cs="Times New Roman"/>
                <w:b/>
                <w:noProof/>
              </w:rPr>
              <w:t>5.1: Conclusion</w:t>
            </w:r>
            <w:r w:rsidR="00B3349B">
              <w:rPr>
                <w:noProof/>
                <w:webHidden/>
              </w:rPr>
              <w:tab/>
            </w:r>
            <w:r>
              <w:rPr>
                <w:noProof/>
                <w:webHidden/>
              </w:rPr>
              <w:fldChar w:fldCharType="begin"/>
            </w:r>
            <w:r w:rsidR="00B3349B">
              <w:rPr>
                <w:noProof/>
                <w:webHidden/>
              </w:rPr>
              <w:instrText xml:space="preserve"> PAGEREF _Toc440362499 \h </w:instrText>
            </w:r>
            <w:r>
              <w:rPr>
                <w:noProof/>
                <w:webHidden/>
              </w:rPr>
            </w:r>
            <w:r>
              <w:rPr>
                <w:noProof/>
                <w:webHidden/>
              </w:rPr>
              <w:fldChar w:fldCharType="separate"/>
            </w:r>
            <w:r w:rsidR="00B3349B">
              <w:rPr>
                <w:noProof/>
                <w:webHidden/>
              </w:rPr>
              <w:t>43</w:t>
            </w:r>
            <w:r>
              <w:rPr>
                <w:noProof/>
                <w:webHidden/>
              </w:rPr>
              <w:fldChar w:fldCharType="end"/>
            </w:r>
          </w:hyperlink>
        </w:p>
        <w:p w:rsidR="00B3349B" w:rsidRDefault="00E46808">
          <w:pPr>
            <w:pStyle w:val="TOC2"/>
            <w:tabs>
              <w:tab w:val="right" w:leader="dot" w:pos="9350"/>
            </w:tabs>
            <w:rPr>
              <w:rFonts w:asciiTheme="minorHAnsi" w:eastAsiaTheme="minorEastAsia" w:hAnsiTheme="minorHAnsi" w:cstheme="minorBidi"/>
              <w:noProof/>
              <w:color w:val="auto"/>
            </w:rPr>
          </w:pPr>
          <w:hyperlink w:anchor="_Toc440362500" w:history="1">
            <w:r w:rsidR="00B3349B" w:rsidRPr="004E07E2">
              <w:rPr>
                <w:rStyle w:val="Hyperlink"/>
                <w:rFonts w:ascii="Times New Roman" w:hAnsi="Times New Roman" w:cs="Times New Roman"/>
                <w:b/>
                <w:noProof/>
              </w:rPr>
              <w:t>5.1: Future Trends &amp; Recommendation</w:t>
            </w:r>
            <w:r w:rsidR="00B3349B">
              <w:rPr>
                <w:noProof/>
                <w:webHidden/>
              </w:rPr>
              <w:tab/>
            </w:r>
            <w:r>
              <w:rPr>
                <w:noProof/>
                <w:webHidden/>
              </w:rPr>
              <w:fldChar w:fldCharType="begin"/>
            </w:r>
            <w:r w:rsidR="00B3349B">
              <w:rPr>
                <w:noProof/>
                <w:webHidden/>
              </w:rPr>
              <w:instrText xml:space="preserve"> PAGEREF _Toc440362500 \h </w:instrText>
            </w:r>
            <w:r>
              <w:rPr>
                <w:noProof/>
                <w:webHidden/>
              </w:rPr>
            </w:r>
            <w:r>
              <w:rPr>
                <w:noProof/>
                <w:webHidden/>
              </w:rPr>
              <w:fldChar w:fldCharType="separate"/>
            </w:r>
            <w:r w:rsidR="00B3349B">
              <w:rPr>
                <w:noProof/>
                <w:webHidden/>
              </w:rPr>
              <w:t>44</w:t>
            </w:r>
            <w:r>
              <w:rPr>
                <w:noProof/>
                <w:webHidden/>
              </w:rPr>
              <w:fldChar w:fldCharType="end"/>
            </w:r>
          </w:hyperlink>
        </w:p>
        <w:p w:rsidR="00B3349B" w:rsidRDefault="00E46808">
          <w:pPr>
            <w:pStyle w:val="TOC1"/>
            <w:tabs>
              <w:tab w:val="right" w:leader="dot" w:pos="9350"/>
            </w:tabs>
            <w:rPr>
              <w:rFonts w:asciiTheme="minorHAnsi" w:eastAsiaTheme="minorEastAsia" w:hAnsiTheme="minorHAnsi" w:cstheme="minorBidi"/>
              <w:noProof/>
              <w:color w:val="auto"/>
            </w:rPr>
          </w:pPr>
          <w:hyperlink w:anchor="_Toc440362501" w:history="1">
            <w:r w:rsidR="00B3349B" w:rsidRPr="004E07E2">
              <w:rPr>
                <w:rStyle w:val="Hyperlink"/>
                <w:rFonts w:ascii="Times New Roman" w:hAnsi="Times New Roman" w:cs="Times New Roman"/>
                <w:b/>
                <w:noProof/>
              </w:rPr>
              <w:t>REFERENCE</w:t>
            </w:r>
            <w:r w:rsidR="00B3349B">
              <w:rPr>
                <w:noProof/>
                <w:webHidden/>
              </w:rPr>
              <w:tab/>
            </w:r>
            <w:r>
              <w:rPr>
                <w:noProof/>
                <w:webHidden/>
              </w:rPr>
              <w:fldChar w:fldCharType="begin"/>
            </w:r>
            <w:r w:rsidR="00B3349B">
              <w:rPr>
                <w:noProof/>
                <w:webHidden/>
              </w:rPr>
              <w:instrText xml:space="preserve"> PAGEREF _Toc440362501 \h </w:instrText>
            </w:r>
            <w:r>
              <w:rPr>
                <w:noProof/>
                <w:webHidden/>
              </w:rPr>
            </w:r>
            <w:r>
              <w:rPr>
                <w:noProof/>
                <w:webHidden/>
              </w:rPr>
              <w:fldChar w:fldCharType="separate"/>
            </w:r>
            <w:r w:rsidR="00B3349B">
              <w:rPr>
                <w:noProof/>
                <w:webHidden/>
              </w:rPr>
              <w:t>45</w:t>
            </w:r>
            <w:r>
              <w:rPr>
                <w:noProof/>
                <w:webHidden/>
              </w:rPr>
              <w:fldChar w:fldCharType="end"/>
            </w:r>
          </w:hyperlink>
        </w:p>
        <w:p w:rsidR="00B3349B" w:rsidRDefault="00E46808">
          <w:pPr>
            <w:pStyle w:val="TOC1"/>
            <w:tabs>
              <w:tab w:val="right" w:leader="dot" w:pos="9350"/>
            </w:tabs>
            <w:rPr>
              <w:rFonts w:asciiTheme="minorHAnsi" w:eastAsiaTheme="minorEastAsia" w:hAnsiTheme="minorHAnsi" w:cstheme="minorBidi"/>
              <w:noProof/>
              <w:color w:val="auto"/>
            </w:rPr>
          </w:pPr>
          <w:hyperlink w:anchor="_Toc440362502" w:history="1">
            <w:r w:rsidR="00B3349B" w:rsidRPr="004E07E2">
              <w:rPr>
                <w:rStyle w:val="Hyperlink"/>
                <w:rFonts w:ascii="Times New Roman" w:hAnsi="Times New Roman" w:cs="Times New Roman"/>
                <w:b/>
                <w:noProof/>
              </w:rPr>
              <w:t>Appendix</w:t>
            </w:r>
            <w:r w:rsidR="00B3349B">
              <w:rPr>
                <w:noProof/>
                <w:webHidden/>
              </w:rPr>
              <w:tab/>
            </w:r>
            <w:r>
              <w:rPr>
                <w:noProof/>
                <w:webHidden/>
              </w:rPr>
              <w:fldChar w:fldCharType="begin"/>
            </w:r>
            <w:r w:rsidR="00B3349B">
              <w:rPr>
                <w:noProof/>
                <w:webHidden/>
              </w:rPr>
              <w:instrText xml:space="preserve"> PAGEREF _Toc440362502 \h </w:instrText>
            </w:r>
            <w:r>
              <w:rPr>
                <w:noProof/>
                <w:webHidden/>
              </w:rPr>
            </w:r>
            <w:r>
              <w:rPr>
                <w:noProof/>
                <w:webHidden/>
              </w:rPr>
              <w:fldChar w:fldCharType="separate"/>
            </w:r>
            <w:r w:rsidR="00B3349B">
              <w:rPr>
                <w:noProof/>
                <w:webHidden/>
              </w:rPr>
              <w:t>47</w:t>
            </w:r>
            <w:r>
              <w:rPr>
                <w:noProof/>
                <w:webHidden/>
              </w:rPr>
              <w:fldChar w:fldCharType="end"/>
            </w:r>
          </w:hyperlink>
        </w:p>
        <w:p w:rsidR="00B3349B" w:rsidRDefault="00E46808">
          <w:pPr>
            <w:pStyle w:val="TOC1"/>
            <w:tabs>
              <w:tab w:val="right" w:leader="dot" w:pos="9350"/>
            </w:tabs>
            <w:rPr>
              <w:rFonts w:asciiTheme="minorHAnsi" w:eastAsiaTheme="minorEastAsia" w:hAnsiTheme="minorHAnsi" w:cstheme="minorBidi"/>
              <w:noProof/>
              <w:color w:val="auto"/>
            </w:rPr>
          </w:pPr>
          <w:hyperlink w:anchor="_Toc440362503" w:history="1">
            <w:r w:rsidR="00B3349B" w:rsidRPr="004E07E2">
              <w:rPr>
                <w:rStyle w:val="Hyperlink"/>
                <w:rFonts w:ascii="Times New Roman" w:hAnsi="Times New Roman" w:cs="Times New Roman"/>
                <w:b/>
                <w:noProof/>
              </w:rPr>
              <w:t>Integrated Code: Main module</w:t>
            </w:r>
            <w:r w:rsidR="00B3349B">
              <w:rPr>
                <w:noProof/>
                <w:webHidden/>
              </w:rPr>
              <w:tab/>
            </w:r>
            <w:r>
              <w:rPr>
                <w:noProof/>
                <w:webHidden/>
              </w:rPr>
              <w:fldChar w:fldCharType="begin"/>
            </w:r>
            <w:r w:rsidR="00B3349B">
              <w:rPr>
                <w:noProof/>
                <w:webHidden/>
              </w:rPr>
              <w:instrText xml:space="preserve"> PAGEREF _Toc440362503 \h </w:instrText>
            </w:r>
            <w:r>
              <w:rPr>
                <w:noProof/>
                <w:webHidden/>
              </w:rPr>
            </w:r>
            <w:r>
              <w:rPr>
                <w:noProof/>
                <w:webHidden/>
              </w:rPr>
              <w:fldChar w:fldCharType="separate"/>
            </w:r>
            <w:r w:rsidR="00B3349B">
              <w:rPr>
                <w:noProof/>
                <w:webHidden/>
              </w:rPr>
              <w:t>47</w:t>
            </w:r>
            <w:r>
              <w:rPr>
                <w:noProof/>
                <w:webHidden/>
              </w:rPr>
              <w:fldChar w:fldCharType="end"/>
            </w:r>
          </w:hyperlink>
        </w:p>
        <w:p w:rsidR="00B1161E" w:rsidRPr="00195505" w:rsidRDefault="00E46808" w:rsidP="00195505">
          <w:pPr>
            <w:rPr>
              <w:b/>
              <w:bCs/>
              <w:noProof/>
            </w:rPr>
            <w:sectPr w:rsidR="00B1161E" w:rsidRPr="00195505" w:rsidSect="00F61214">
              <w:headerReference w:type="default" r:id="rId9"/>
              <w:footerReference w:type="default" r:id="rId10"/>
              <w:footerReference w:type="first" r:id="rId11"/>
              <w:pgSz w:w="12240" w:h="15840" w:code="1"/>
              <w:pgMar w:top="1440" w:right="1440" w:bottom="1440" w:left="1440" w:header="720" w:footer="720" w:gutter="0"/>
              <w:pgNumType w:start="1"/>
              <w:cols w:space="720"/>
              <w:titlePg/>
              <w:docGrid w:linePitch="299"/>
            </w:sectPr>
          </w:pPr>
          <w:r w:rsidRPr="00195505">
            <w:rPr>
              <w:rFonts w:ascii="Times New Roman" w:hAnsi="Times New Roman" w:cs="Times New Roman"/>
              <w:b/>
              <w:bCs/>
              <w:noProof/>
              <w:sz w:val="24"/>
              <w:szCs w:val="24"/>
            </w:rPr>
            <w:fldChar w:fldCharType="end"/>
          </w:r>
          <w:commentRangeEnd w:id="0"/>
          <w:r w:rsidR="00FF5E9B">
            <w:rPr>
              <w:rStyle w:val="CommentReference"/>
            </w:rPr>
            <w:commentReference w:id="0"/>
          </w:r>
        </w:p>
      </w:sdtContent>
    </w:sdt>
    <w:p w:rsidR="00195505" w:rsidRDefault="00195505" w:rsidP="00195505">
      <w:pPr>
        <w:pStyle w:val="Heading1"/>
        <w:spacing w:before="0"/>
        <w:ind w:firstLine="0"/>
        <w:jc w:val="left"/>
        <w:rPr>
          <w:rFonts w:ascii="Times New Roman" w:hAnsi="Times New Roman" w:cs="Times New Roman"/>
          <w:b/>
          <w:sz w:val="36"/>
          <w:szCs w:val="36"/>
        </w:rPr>
      </w:pPr>
      <w:bookmarkStart w:id="2" w:name="_Toc440362477"/>
      <w:r w:rsidRPr="00195505">
        <w:rPr>
          <w:rFonts w:ascii="Times New Roman" w:hAnsi="Times New Roman" w:cs="Times New Roman"/>
          <w:b/>
          <w:sz w:val="36"/>
          <w:szCs w:val="36"/>
        </w:rPr>
        <w:lastRenderedPageBreak/>
        <w:t>AKNOWLEDGMENT</w:t>
      </w:r>
      <w:bookmarkEnd w:id="2"/>
    </w:p>
    <w:p w:rsidR="00AA2CC7" w:rsidRDefault="00AA2CC7" w:rsidP="00AA2CC7">
      <w:pPr>
        <w:spacing w:line="360" w:lineRule="auto"/>
        <w:jc w:val="both"/>
        <w:rPr>
          <w:rFonts w:ascii="Times New Roman" w:hAnsi="Times New Roman" w:cs="Times New Roman"/>
          <w:sz w:val="24"/>
          <w:szCs w:val="24"/>
        </w:rPr>
      </w:pPr>
      <w:r w:rsidRPr="00AA2CC7">
        <w:rPr>
          <w:rFonts w:ascii="Times New Roman" w:hAnsi="Times New Roman" w:cs="Times New Roman"/>
          <w:sz w:val="24"/>
          <w:szCs w:val="24"/>
        </w:rPr>
        <w:t xml:space="preserve">I would like to express my sincere gratitude to my final year project (fyp) supervisor, Miss Michelle Lim </w:t>
      </w:r>
      <w:r w:rsidRPr="00BA3FE8">
        <w:rPr>
          <w:rFonts w:ascii="Times New Roman" w:hAnsi="Times New Roman" w:cs="Times New Roman"/>
          <w:sz w:val="24"/>
          <w:szCs w:val="24"/>
          <w:highlight w:val="yellow"/>
        </w:rPr>
        <w:t>Sern</w:t>
      </w:r>
      <w:r w:rsidR="00BA3FE8">
        <w:rPr>
          <w:rFonts w:ascii="Times New Roman" w:hAnsi="Times New Roman" w:cs="Times New Roman"/>
          <w:sz w:val="24"/>
          <w:szCs w:val="24"/>
          <w:highlight w:val="yellow"/>
        </w:rPr>
        <w:t xml:space="preserve"> </w:t>
      </w:r>
      <w:r w:rsidRPr="00BA3FE8">
        <w:rPr>
          <w:rFonts w:ascii="Times New Roman" w:hAnsi="Times New Roman" w:cs="Times New Roman"/>
          <w:sz w:val="24"/>
          <w:szCs w:val="24"/>
          <w:highlight w:val="yellow"/>
        </w:rPr>
        <w:t>Mi</w:t>
      </w:r>
      <w:r w:rsidRPr="00AA2CC7">
        <w:rPr>
          <w:rFonts w:ascii="Times New Roman" w:hAnsi="Times New Roman" w:cs="Times New Roman"/>
          <w:sz w:val="24"/>
          <w:szCs w:val="24"/>
        </w:rPr>
        <w:t xml:space="preserve"> for her guidance, encouragement and support during my time in doing fyp. Thanks to her insights and suggestions on theory explanation and technical implementation issues, my fyp was able to </w:t>
      </w:r>
      <w:r w:rsidR="00E76D29" w:rsidRPr="00E76D29">
        <w:rPr>
          <w:rFonts w:ascii="Times New Roman" w:hAnsi="Times New Roman" w:cs="Times New Roman"/>
          <w:sz w:val="24"/>
          <w:szCs w:val="24"/>
          <w:highlight w:val="yellow"/>
        </w:rPr>
        <w:t>be completed on</w:t>
      </w:r>
      <w:r w:rsidRPr="00AA2CC7">
        <w:rPr>
          <w:rFonts w:ascii="Times New Roman" w:hAnsi="Times New Roman" w:cs="Times New Roman"/>
          <w:sz w:val="24"/>
          <w:szCs w:val="24"/>
        </w:rPr>
        <w:t xml:space="preserve"> time with a satisfactory </w:t>
      </w:r>
      <w:r w:rsidR="00E76D29" w:rsidRPr="00E76D29">
        <w:rPr>
          <w:rFonts w:ascii="Times New Roman" w:hAnsi="Times New Roman" w:cs="Times New Roman"/>
          <w:sz w:val="24"/>
          <w:szCs w:val="24"/>
          <w:highlight w:val="yellow"/>
        </w:rPr>
        <w:t>outcome</w:t>
      </w:r>
      <w:r w:rsidRPr="00AA2CC7">
        <w:rPr>
          <w:rFonts w:ascii="Times New Roman" w:hAnsi="Times New Roman" w:cs="Times New Roman"/>
          <w:sz w:val="24"/>
          <w:szCs w:val="24"/>
        </w:rPr>
        <w:t xml:space="preserve"> before the day of presentati</w:t>
      </w:r>
      <w:r w:rsidR="00E76D29">
        <w:rPr>
          <w:rFonts w:ascii="Times New Roman" w:hAnsi="Times New Roman" w:cs="Times New Roman"/>
          <w:sz w:val="24"/>
          <w:szCs w:val="24"/>
        </w:rPr>
        <w:t xml:space="preserve">on. Next, I would like to </w:t>
      </w:r>
      <w:r w:rsidR="00E76D29" w:rsidRPr="00E76D29">
        <w:rPr>
          <w:rFonts w:ascii="Times New Roman" w:hAnsi="Times New Roman" w:cs="Times New Roman"/>
          <w:sz w:val="24"/>
          <w:szCs w:val="24"/>
          <w:highlight w:val="yellow"/>
        </w:rPr>
        <w:t>thank</w:t>
      </w:r>
      <w:r w:rsidRPr="00AA2CC7">
        <w:rPr>
          <w:rFonts w:ascii="Times New Roman" w:hAnsi="Times New Roman" w:cs="Times New Roman"/>
          <w:sz w:val="24"/>
          <w:szCs w:val="24"/>
        </w:rPr>
        <w:t xml:space="preserve"> her for her patience and constructive comments on the weekly meeting </w:t>
      </w:r>
      <w:r w:rsidR="00E76D29" w:rsidRPr="00E76D29">
        <w:rPr>
          <w:rFonts w:ascii="Times New Roman" w:hAnsi="Times New Roman" w:cs="Times New Roman"/>
          <w:sz w:val="24"/>
          <w:szCs w:val="24"/>
          <w:highlight w:val="yellow"/>
        </w:rPr>
        <w:t>up</w:t>
      </w:r>
      <w:r w:rsidR="00E76D29">
        <w:rPr>
          <w:rFonts w:ascii="Times New Roman" w:hAnsi="Times New Roman" w:cs="Times New Roman"/>
          <w:sz w:val="24"/>
          <w:szCs w:val="24"/>
        </w:rPr>
        <w:t xml:space="preserve"> </w:t>
      </w:r>
      <w:r w:rsidRPr="00AA2CC7">
        <w:rPr>
          <w:rFonts w:ascii="Times New Roman" w:hAnsi="Times New Roman" w:cs="Times New Roman"/>
          <w:sz w:val="24"/>
          <w:szCs w:val="24"/>
        </w:rPr>
        <w:t xml:space="preserve">until the final week of presentation. Also, I want to </w:t>
      </w:r>
      <w:r w:rsidRPr="00E76D29">
        <w:rPr>
          <w:rFonts w:ascii="Times New Roman" w:hAnsi="Times New Roman" w:cs="Times New Roman"/>
          <w:sz w:val="24"/>
          <w:szCs w:val="24"/>
          <w:highlight w:val="yellow"/>
        </w:rPr>
        <w:t>thank</w:t>
      </w:r>
      <w:r w:rsidRPr="00AA2CC7">
        <w:rPr>
          <w:rFonts w:ascii="Times New Roman" w:hAnsi="Times New Roman" w:cs="Times New Roman"/>
          <w:sz w:val="24"/>
          <w:szCs w:val="24"/>
        </w:rPr>
        <w:t xml:space="preserve"> her for improving my group presentation skills before the actual presentation date.</w:t>
      </w:r>
    </w:p>
    <w:p w:rsidR="00AA2CC7" w:rsidRDefault="00AA2CC7" w:rsidP="00AA2CC7">
      <w:pPr>
        <w:spacing w:line="360" w:lineRule="auto"/>
        <w:jc w:val="both"/>
        <w:rPr>
          <w:rFonts w:ascii="Times New Roman" w:hAnsi="Times New Roman" w:cs="Times New Roman"/>
          <w:sz w:val="24"/>
          <w:szCs w:val="24"/>
        </w:rPr>
      </w:pPr>
    </w:p>
    <w:p w:rsidR="00AA2CC7" w:rsidRPr="00AA2CC7" w:rsidRDefault="00AA2CC7" w:rsidP="00AA2CC7">
      <w:pPr>
        <w:spacing w:line="360" w:lineRule="auto"/>
        <w:jc w:val="both"/>
        <w:rPr>
          <w:rFonts w:ascii="Times New Roman" w:hAnsi="Times New Roman" w:cs="Times New Roman"/>
          <w:sz w:val="24"/>
          <w:szCs w:val="24"/>
        </w:rPr>
      </w:pPr>
      <w:r>
        <w:rPr>
          <w:rFonts w:ascii="Times New Roman" w:hAnsi="Times New Roman" w:cs="Times New Roman"/>
          <w:sz w:val="24"/>
          <w:szCs w:val="24"/>
        </w:rPr>
        <w:tab/>
        <w:t>Furthermore, I would like to thank my group mates, Yap Ken Mun and Lee Shyan Feng for helping me throughout the entire fyp preparation including their suggestions on improving my sub-system</w:t>
      </w:r>
      <w:r w:rsidR="008B1827">
        <w:rPr>
          <w:rFonts w:ascii="Times New Roman" w:hAnsi="Times New Roman" w:cs="Times New Roman"/>
          <w:sz w:val="24"/>
          <w:szCs w:val="24"/>
        </w:rPr>
        <w:t xml:space="preserve"> and also </w:t>
      </w:r>
      <w:r w:rsidR="00D77BC1" w:rsidRPr="00D77BC1">
        <w:rPr>
          <w:rFonts w:ascii="Times New Roman" w:hAnsi="Times New Roman" w:cs="Times New Roman"/>
          <w:sz w:val="24"/>
          <w:szCs w:val="24"/>
          <w:highlight w:val="yellow"/>
        </w:rPr>
        <w:t>throughout the</w:t>
      </w:r>
      <w:r w:rsidR="008B1827">
        <w:rPr>
          <w:rFonts w:ascii="Times New Roman" w:hAnsi="Times New Roman" w:cs="Times New Roman"/>
          <w:sz w:val="24"/>
          <w:szCs w:val="24"/>
        </w:rPr>
        <w:t xml:space="preserve"> integration </w:t>
      </w:r>
      <w:r w:rsidR="008B1827" w:rsidRPr="00D77BC1">
        <w:rPr>
          <w:rFonts w:ascii="Times New Roman" w:hAnsi="Times New Roman" w:cs="Times New Roman"/>
          <w:sz w:val="24"/>
          <w:szCs w:val="24"/>
          <w:highlight w:val="yellow"/>
        </w:rPr>
        <w:t>session</w:t>
      </w:r>
      <w:r w:rsidR="00D77BC1" w:rsidRPr="00D77BC1">
        <w:rPr>
          <w:rFonts w:ascii="Times New Roman" w:hAnsi="Times New Roman" w:cs="Times New Roman"/>
          <w:sz w:val="24"/>
          <w:szCs w:val="24"/>
          <w:highlight w:val="yellow"/>
        </w:rPr>
        <w:t>s</w:t>
      </w:r>
      <w:r w:rsidR="008B1827">
        <w:rPr>
          <w:rFonts w:ascii="Times New Roman" w:hAnsi="Times New Roman" w:cs="Times New Roman"/>
          <w:sz w:val="24"/>
          <w:szCs w:val="24"/>
        </w:rPr>
        <w:t xml:space="preserve">. </w:t>
      </w:r>
    </w:p>
    <w:p w:rsidR="00AA2CC7" w:rsidRDefault="00AA2CC7" w:rsidP="00AA2CC7"/>
    <w:p w:rsidR="00AA2CC7" w:rsidRPr="00AA2CC7" w:rsidRDefault="00AA2CC7" w:rsidP="00AA2CC7"/>
    <w:p w:rsidR="00195505" w:rsidRPr="00195505" w:rsidRDefault="00195505" w:rsidP="00195505"/>
    <w:p w:rsidR="00195505" w:rsidRPr="00195505" w:rsidRDefault="00195505" w:rsidP="00195505">
      <w:pPr>
        <w:spacing w:line="360" w:lineRule="auto"/>
        <w:rPr>
          <w:rFonts w:ascii="Times New Roman" w:hAnsi="Times New Roman" w:cs="Times New Roman"/>
          <w:sz w:val="24"/>
          <w:szCs w:val="24"/>
        </w:rPr>
      </w:pPr>
    </w:p>
    <w:p w:rsidR="00195505" w:rsidRPr="00195505" w:rsidRDefault="00195505" w:rsidP="00195505"/>
    <w:p w:rsidR="00195505" w:rsidRDefault="00195505" w:rsidP="002A3D01">
      <w:pPr>
        <w:pStyle w:val="Heading1"/>
        <w:ind w:firstLine="0"/>
        <w:jc w:val="left"/>
        <w:rPr>
          <w:rFonts w:ascii="Times New Roman" w:hAnsi="Times New Roman" w:cs="Times New Roman"/>
          <w:b/>
          <w:sz w:val="36"/>
          <w:szCs w:val="36"/>
        </w:rPr>
      </w:pPr>
    </w:p>
    <w:p w:rsidR="00195505" w:rsidRDefault="00195505" w:rsidP="002A3D01">
      <w:pPr>
        <w:pStyle w:val="Heading1"/>
        <w:ind w:firstLine="0"/>
        <w:jc w:val="left"/>
        <w:rPr>
          <w:rFonts w:ascii="Times New Roman" w:hAnsi="Times New Roman" w:cs="Times New Roman"/>
          <w:b/>
          <w:sz w:val="36"/>
          <w:szCs w:val="36"/>
        </w:rPr>
      </w:pPr>
    </w:p>
    <w:p w:rsidR="00195505" w:rsidRDefault="00195505" w:rsidP="002A3D01">
      <w:pPr>
        <w:pStyle w:val="Heading1"/>
        <w:ind w:firstLine="0"/>
        <w:jc w:val="left"/>
        <w:rPr>
          <w:rFonts w:ascii="Times New Roman" w:hAnsi="Times New Roman" w:cs="Times New Roman"/>
          <w:b/>
          <w:sz w:val="36"/>
          <w:szCs w:val="36"/>
        </w:rPr>
      </w:pPr>
    </w:p>
    <w:p w:rsidR="00195505" w:rsidRDefault="00195505" w:rsidP="002A3D01">
      <w:pPr>
        <w:pStyle w:val="Heading1"/>
        <w:ind w:firstLine="0"/>
        <w:jc w:val="left"/>
        <w:rPr>
          <w:rFonts w:ascii="Times New Roman" w:hAnsi="Times New Roman" w:cs="Times New Roman"/>
          <w:b/>
          <w:sz w:val="36"/>
          <w:szCs w:val="36"/>
        </w:rPr>
      </w:pPr>
    </w:p>
    <w:p w:rsidR="00195505" w:rsidRDefault="00195505" w:rsidP="002A3D01">
      <w:pPr>
        <w:pStyle w:val="Heading1"/>
        <w:ind w:firstLine="0"/>
        <w:jc w:val="left"/>
        <w:rPr>
          <w:rFonts w:ascii="Times New Roman" w:hAnsi="Times New Roman" w:cs="Times New Roman"/>
          <w:b/>
          <w:sz w:val="36"/>
          <w:szCs w:val="36"/>
        </w:rPr>
      </w:pPr>
    </w:p>
    <w:p w:rsidR="00195505" w:rsidRDefault="00195505" w:rsidP="00195505">
      <w:pPr>
        <w:pStyle w:val="Heading1"/>
        <w:spacing w:before="0"/>
        <w:ind w:firstLine="0"/>
        <w:jc w:val="left"/>
        <w:rPr>
          <w:rFonts w:ascii="Times New Roman" w:hAnsi="Times New Roman" w:cs="Times New Roman"/>
          <w:b/>
          <w:sz w:val="36"/>
          <w:szCs w:val="36"/>
        </w:rPr>
      </w:pPr>
    </w:p>
    <w:p w:rsidR="00195505" w:rsidRDefault="00195505" w:rsidP="002A3D01">
      <w:pPr>
        <w:pStyle w:val="Heading1"/>
        <w:ind w:firstLine="0"/>
        <w:jc w:val="left"/>
        <w:rPr>
          <w:rFonts w:ascii="Times New Roman" w:hAnsi="Times New Roman" w:cs="Times New Roman"/>
          <w:b/>
          <w:sz w:val="36"/>
          <w:szCs w:val="36"/>
        </w:rPr>
      </w:pPr>
    </w:p>
    <w:p w:rsidR="008B1827" w:rsidRDefault="008B1827" w:rsidP="002A3D01">
      <w:pPr>
        <w:pStyle w:val="Heading1"/>
        <w:ind w:firstLine="0"/>
        <w:jc w:val="left"/>
        <w:rPr>
          <w:rFonts w:ascii="Times New Roman" w:hAnsi="Times New Roman" w:cs="Times New Roman"/>
          <w:b/>
          <w:sz w:val="36"/>
          <w:szCs w:val="36"/>
        </w:rPr>
      </w:pPr>
    </w:p>
    <w:p w:rsidR="008B1827" w:rsidRDefault="008B1827" w:rsidP="002A3D01">
      <w:pPr>
        <w:pStyle w:val="Heading1"/>
        <w:ind w:firstLine="0"/>
        <w:jc w:val="left"/>
        <w:rPr>
          <w:sz w:val="22"/>
          <w:szCs w:val="22"/>
        </w:rPr>
      </w:pPr>
    </w:p>
    <w:p w:rsidR="008B1827" w:rsidRPr="008B1827" w:rsidRDefault="008B1827" w:rsidP="008B1827"/>
    <w:p w:rsidR="0090600F" w:rsidRPr="00665EEF" w:rsidRDefault="00CD2593" w:rsidP="002A3D01">
      <w:pPr>
        <w:pStyle w:val="Heading1"/>
        <w:ind w:firstLine="0"/>
        <w:jc w:val="left"/>
        <w:rPr>
          <w:rFonts w:ascii="Times New Roman" w:hAnsi="Times New Roman" w:cs="Times New Roman"/>
          <w:b/>
          <w:sz w:val="36"/>
          <w:szCs w:val="36"/>
        </w:rPr>
      </w:pPr>
      <w:bookmarkStart w:id="3" w:name="_Toc440362478"/>
      <w:r w:rsidRPr="00665EEF">
        <w:rPr>
          <w:rFonts w:ascii="Times New Roman" w:hAnsi="Times New Roman" w:cs="Times New Roman"/>
          <w:b/>
          <w:sz w:val="36"/>
          <w:szCs w:val="36"/>
        </w:rPr>
        <w:lastRenderedPageBreak/>
        <w:t>ABSTRACT</w:t>
      </w:r>
      <w:bookmarkEnd w:id="3"/>
    </w:p>
    <w:p w:rsidR="0090600F" w:rsidRDefault="00CD2593" w:rsidP="00195505">
      <w:pPr>
        <w:spacing w:line="360" w:lineRule="auto"/>
        <w:jc w:val="both"/>
      </w:pPr>
      <w:r>
        <w:rPr>
          <w:rFonts w:ascii="Times New Roman" w:eastAsia="Times New Roman" w:hAnsi="Times New Roman" w:cs="Times New Roman"/>
          <w:sz w:val="24"/>
          <w:szCs w:val="24"/>
        </w:rPr>
        <w:t xml:space="preserve">This research focuses on the image post-processing (Iris Normalization) and compression of an Iris Recognition System (IRS). This proposed architecture mainly consists of two parts i.e. iris normalization and compression. The initial step for normalization is to extract a specific region from the segmented iris image which </w:t>
      </w:r>
      <w:del w:id="4" w:author="User" w:date="2016-01-12T13:38:00Z">
        <w:r w:rsidDel="00CC168F">
          <w:rPr>
            <w:rFonts w:ascii="Times New Roman" w:eastAsia="Times New Roman" w:hAnsi="Times New Roman" w:cs="Times New Roman"/>
            <w:sz w:val="24"/>
            <w:szCs w:val="24"/>
          </w:rPr>
          <w:delText xml:space="preserve">is </w:delText>
        </w:r>
      </w:del>
      <w:ins w:id="5" w:author="User" w:date="2016-01-12T13:38:00Z">
        <w:r w:rsidR="00CC168F">
          <w:rPr>
            <w:rFonts w:ascii="Times New Roman" w:eastAsia="Times New Roman" w:hAnsi="Times New Roman" w:cs="Times New Roman"/>
            <w:sz w:val="24"/>
            <w:szCs w:val="24"/>
          </w:rPr>
          <w:t xml:space="preserve">has a resolution of </w:t>
        </w:r>
      </w:ins>
      <w:r>
        <w:rPr>
          <w:rFonts w:ascii="Times New Roman" w:eastAsia="Times New Roman" w:hAnsi="Times New Roman" w:cs="Times New Roman"/>
          <w:sz w:val="24"/>
          <w:szCs w:val="24"/>
        </w:rPr>
        <w:t>640x480</w:t>
      </w:r>
      <w:del w:id="6" w:author="User" w:date="2016-01-12T13:38:00Z">
        <w:r w:rsidDel="00CC168F">
          <w:rPr>
            <w:rFonts w:ascii="Times New Roman" w:eastAsia="Times New Roman" w:hAnsi="Times New Roman" w:cs="Times New Roman"/>
            <w:sz w:val="24"/>
            <w:szCs w:val="24"/>
          </w:rPr>
          <w:delText xml:space="preserve"> resolution</w:delText>
        </w:r>
      </w:del>
      <w:r>
        <w:rPr>
          <w:rFonts w:ascii="Times New Roman" w:eastAsia="Times New Roman" w:hAnsi="Times New Roman" w:cs="Times New Roman"/>
          <w:sz w:val="24"/>
          <w:szCs w:val="24"/>
        </w:rPr>
        <w:t>, then the normalized iris image which is now 120x80</w:t>
      </w:r>
      <w:ins w:id="7" w:author="User" w:date="2016-01-12T13:39:00Z">
        <w:r w:rsidR="00CC168F">
          <w:rPr>
            <w:rFonts w:ascii="Times New Roman" w:eastAsia="Times New Roman" w:hAnsi="Times New Roman" w:cs="Times New Roman"/>
            <w:sz w:val="24"/>
            <w:szCs w:val="24"/>
          </w:rPr>
          <w:t xml:space="preserve"> in</w:t>
        </w:r>
      </w:ins>
      <w:r>
        <w:rPr>
          <w:rFonts w:ascii="Times New Roman" w:eastAsia="Times New Roman" w:hAnsi="Times New Roman" w:cs="Times New Roman"/>
          <w:sz w:val="24"/>
          <w:szCs w:val="24"/>
        </w:rPr>
        <w:t xml:space="preserve"> resolution will be compressed into </w:t>
      </w:r>
      <w:ins w:id="8" w:author="User" w:date="2016-01-12T13:39:00Z">
        <w:r w:rsidR="00CC168F">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binary template before being sent for matching. The proposed normalization extracts a smaller region from the segmented image using Scale Invariant Feature Transform (SIFT) technique. The extracted iris region will then be compressed into a 10x10 matrix which consists of only 1 bit in each element. The aim of this paper is to develop an IRS post processing and compression module using a different method that will resolve issues faced by conventional post-processing blocks particularly in terms of resource</w:t>
      </w:r>
      <w:del w:id="9" w:author="User" w:date="2016-01-12T13:40:00Z">
        <w:r w:rsidDel="00CC168F">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usage and speed. This proposed post-processing block introduces region extraction in the lower half of the iris image and Haar Wavelet Transform (HWT) to improve processing time and reduce the resources used in hardware. The proposed IRS will be modeled, designed and simulated in Verilog using Modelsim in Mentor Graphics environment. Lastly, the designed Verilog codes will be integrated and implemented onto the FPGA board for functional verification purposes. The expected </w:t>
      </w:r>
      <w:del w:id="10" w:author="User" w:date="2016-01-12T13:41:00Z">
        <w:r w:rsidDel="00CC168F">
          <w:rPr>
            <w:rFonts w:ascii="Times New Roman" w:eastAsia="Times New Roman" w:hAnsi="Times New Roman" w:cs="Times New Roman"/>
            <w:sz w:val="24"/>
            <w:szCs w:val="24"/>
          </w:rPr>
          <w:delText xml:space="preserve">resultant </w:delText>
        </w:r>
      </w:del>
      <w:r>
        <w:rPr>
          <w:rFonts w:ascii="Times New Roman" w:eastAsia="Times New Roman" w:hAnsi="Times New Roman" w:cs="Times New Roman"/>
          <w:sz w:val="24"/>
          <w:szCs w:val="24"/>
        </w:rPr>
        <w:t xml:space="preserve">output </w:t>
      </w:r>
      <w:ins w:id="11" w:author="User" w:date="2016-01-12T13:41:00Z">
        <w:r w:rsidR="00CC168F">
          <w:rPr>
            <w:rFonts w:ascii="Times New Roman" w:eastAsia="Times New Roman" w:hAnsi="Times New Roman" w:cs="Times New Roman"/>
            <w:sz w:val="24"/>
            <w:szCs w:val="24"/>
          </w:rPr>
          <w:t xml:space="preserve">is a 10x10 </w:t>
        </w:r>
      </w:ins>
      <w:del w:id="12" w:author="User" w:date="2016-01-12T13:41:00Z">
        <w:r w:rsidDel="00CC168F">
          <w:rPr>
            <w:rFonts w:ascii="Times New Roman" w:eastAsia="Times New Roman" w:hAnsi="Times New Roman" w:cs="Times New Roman"/>
            <w:sz w:val="24"/>
            <w:szCs w:val="24"/>
          </w:rPr>
          <w:delText xml:space="preserve">matrix is 10x10 </w:delText>
        </w:r>
      </w:del>
      <w:r>
        <w:rPr>
          <w:rFonts w:ascii="Times New Roman" w:eastAsia="Times New Roman" w:hAnsi="Times New Roman" w:cs="Times New Roman"/>
          <w:sz w:val="24"/>
          <w:szCs w:val="24"/>
        </w:rPr>
        <w:t>with 1 bit</w:t>
      </w:r>
      <w:del w:id="13" w:author="User" w:date="2016-01-12T13:41:00Z">
        <w:r w:rsidDel="00CC168F">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in each element.</w:t>
      </w:r>
      <w:r w:rsidR="00706D49">
        <w:rPr>
          <w:rFonts w:ascii="Times New Roman" w:eastAsia="Times New Roman" w:hAnsi="Times New Roman" w:cs="Times New Roman"/>
          <w:sz w:val="24"/>
          <w:szCs w:val="24"/>
        </w:rPr>
        <w:t xml:space="preserve"> The proposed design </w:t>
      </w:r>
      <w:del w:id="14" w:author="User" w:date="2016-01-12T13:41:00Z">
        <w:r w:rsidR="00706D49" w:rsidDel="00CC168F">
          <w:rPr>
            <w:rFonts w:ascii="Times New Roman" w:eastAsia="Times New Roman" w:hAnsi="Times New Roman" w:cs="Times New Roman"/>
            <w:sz w:val="24"/>
            <w:szCs w:val="24"/>
          </w:rPr>
          <w:delText xml:space="preserve">is </w:delText>
        </w:r>
      </w:del>
      <w:r w:rsidR="00706D49">
        <w:rPr>
          <w:rFonts w:ascii="Times New Roman" w:eastAsia="Times New Roman" w:hAnsi="Times New Roman" w:cs="Times New Roman"/>
          <w:sz w:val="24"/>
          <w:szCs w:val="24"/>
        </w:rPr>
        <w:t>achieves</w:t>
      </w:r>
      <w:r w:rsidR="00B47BC7">
        <w:rPr>
          <w:rFonts w:ascii="Times New Roman" w:eastAsia="Times New Roman" w:hAnsi="Times New Roman" w:cs="Times New Roman"/>
          <w:sz w:val="24"/>
          <w:szCs w:val="24"/>
        </w:rPr>
        <w:t xml:space="preserve"> a </w:t>
      </w:r>
      <w:del w:id="15" w:author="User" w:date="2016-01-12T13:41:00Z">
        <w:r w:rsidR="00B47BC7" w:rsidDel="00CC168F">
          <w:rPr>
            <w:rFonts w:ascii="Times New Roman" w:eastAsia="Times New Roman" w:hAnsi="Times New Roman" w:cs="Times New Roman"/>
            <w:sz w:val="24"/>
            <w:szCs w:val="24"/>
          </w:rPr>
          <w:delText xml:space="preserve">mid-high </w:delText>
        </w:r>
      </w:del>
      <w:ins w:id="16" w:author="User" w:date="2016-01-12T13:41:00Z">
        <w:r w:rsidR="00CC168F">
          <w:rPr>
            <w:rFonts w:ascii="Times New Roman" w:eastAsia="Times New Roman" w:hAnsi="Times New Roman" w:cs="Times New Roman"/>
            <w:sz w:val="24"/>
            <w:szCs w:val="24"/>
          </w:rPr>
          <w:t xml:space="preserve">moderately high </w:t>
        </w:r>
      </w:ins>
      <w:r w:rsidR="00B47BC7">
        <w:rPr>
          <w:rFonts w:ascii="Times New Roman" w:eastAsia="Times New Roman" w:hAnsi="Times New Roman" w:cs="Times New Roman"/>
          <w:sz w:val="24"/>
          <w:szCs w:val="24"/>
        </w:rPr>
        <w:t xml:space="preserve">accuracy of </w:t>
      </w:r>
      <w:ins w:id="17" w:author="User" w:date="2016-01-12T19:01:00Z">
        <w:r w:rsidR="00D80384">
          <w:rPr>
            <w:rFonts w:ascii="Times New Roman" w:eastAsia="Times New Roman" w:hAnsi="Times New Roman" w:cs="Times New Roman"/>
            <w:sz w:val="24"/>
            <w:szCs w:val="24"/>
          </w:rPr>
          <w:t xml:space="preserve">96.67% with a matching possibility of </w:t>
        </w:r>
      </w:ins>
      <w:r w:rsidR="00B47BC7">
        <w:rPr>
          <w:rFonts w:ascii="Times New Roman" w:eastAsia="Times New Roman" w:hAnsi="Times New Roman" w:cs="Times New Roman"/>
          <w:sz w:val="24"/>
          <w:szCs w:val="24"/>
        </w:rPr>
        <w:t>66.67</w:t>
      </w:r>
      <w:r>
        <w:rPr>
          <w:rFonts w:ascii="Times New Roman" w:eastAsia="Times New Roman" w:hAnsi="Times New Roman" w:cs="Times New Roman"/>
          <w:sz w:val="24"/>
          <w:szCs w:val="24"/>
        </w:rPr>
        <w:t>%</w:t>
      </w:r>
      <w:ins w:id="18" w:author="User" w:date="2016-01-12T19:02:00Z">
        <w:r w:rsidR="00D80384">
          <w:rPr>
            <w:rFonts w:ascii="Times New Roman" w:eastAsia="Times New Roman" w:hAnsi="Times New Roman" w:cs="Times New Roman"/>
            <w:sz w:val="24"/>
            <w:szCs w:val="24"/>
          </w:rPr>
          <w:t xml:space="preserve"> if each </w:t>
        </w:r>
      </w:ins>
      <w:ins w:id="19" w:author="User" w:date="2016-01-12T19:04:00Z">
        <w:r w:rsidR="00D80384">
          <w:rPr>
            <w:rFonts w:ascii="Times New Roman" w:eastAsia="Times New Roman" w:hAnsi="Times New Roman" w:cs="Times New Roman"/>
            <w:sz w:val="24"/>
            <w:szCs w:val="24"/>
          </w:rPr>
          <w:t>user</w:t>
        </w:r>
        <w:r w:rsidR="00D80384">
          <w:rPr>
            <w:rFonts w:ascii="Times New Roman" w:eastAsia="Times New Roman" w:hAnsi="Times New Roman" w:cs="Times New Roman"/>
            <w:sz w:val="24"/>
            <w:szCs w:val="24"/>
          </w:rPr>
          <w:t>’</w:t>
        </w:r>
        <w:r w:rsidR="00D80384">
          <w:rPr>
            <w:rFonts w:ascii="Times New Roman" w:eastAsia="Times New Roman" w:hAnsi="Times New Roman" w:cs="Times New Roman"/>
            <w:sz w:val="24"/>
            <w:szCs w:val="24"/>
          </w:rPr>
          <w:t xml:space="preserve">s </w:t>
        </w:r>
      </w:ins>
      <w:ins w:id="20" w:author="User" w:date="2016-01-12T19:03:00Z">
        <w:r w:rsidR="00D80384">
          <w:rPr>
            <w:rFonts w:ascii="Times New Roman" w:eastAsia="Times New Roman" w:hAnsi="Times New Roman" w:cs="Times New Roman"/>
            <w:sz w:val="24"/>
            <w:szCs w:val="24"/>
          </w:rPr>
          <w:t>iris</w:t>
        </w:r>
      </w:ins>
      <w:ins w:id="21" w:author="User" w:date="2016-01-12T19:02:00Z">
        <w:r w:rsidR="00D80384">
          <w:rPr>
            <w:rFonts w:ascii="Times New Roman" w:eastAsia="Times New Roman" w:hAnsi="Times New Roman" w:cs="Times New Roman"/>
            <w:sz w:val="24"/>
            <w:szCs w:val="24"/>
          </w:rPr>
          <w:t xml:space="preserve"> were</w:t>
        </w:r>
      </w:ins>
      <w:ins w:id="22" w:author="User" w:date="2016-01-12T19:03:00Z">
        <w:r w:rsidR="00D80384">
          <w:rPr>
            <w:rFonts w:ascii="Times New Roman" w:eastAsia="Times New Roman" w:hAnsi="Times New Roman" w:cs="Times New Roman"/>
            <w:sz w:val="24"/>
            <w:szCs w:val="24"/>
          </w:rPr>
          <w:t xml:space="preserve"> trained in multiples of 3</w:t>
        </w:r>
      </w:ins>
      <w:ins w:id="23" w:author="User" w:date="2016-01-12T19:05:00Z">
        <w:r w:rsidR="00E26460">
          <w:rPr>
            <w:rFonts w:ascii="Times New Roman" w:eastAsia="Times New Roman" w:hAnsi="Times New Roman" w:cs="Times New Roman"/>
            <w:sz w:val="24"/>
            <w:szCs w:val="24"/>
          </w:rPr>
          <w:t xml:space="preserve"> as opposed to one trained sample per user</w:t>
        </w:r>
      </w:ins>
      <w:ins w:id="24" w:author="User" w:date="2016-01-12T19:04:00Z">
        <w:r w:rsidR="00D80384">
          <w:rPr>
            <w:rFonts w:ascii="Times New Roman" w:eastAsia="Times New Roman" w:hAnsi="Times New Roman" w:cs="Times New Roman"/>
            <w:sz w:val="24"/>
            <w:szCs w:val="24"/>
          </w:rPr>
          <w:t>.</w:t>
        </w:r>
      </w:ins>
      <w:del w:id="25" w:author="User" w:date="2016-01-12T19:04:00Z">
        <w:r w:rsidR="00B47BC7" w:rsidDel="00D80384">
          <w:rPr>
            <w:rFonts w:ascii="Times New Roman" w:eastAsia="Times New Roman" w:hAnsi="Times New Roman" w:cs="Times New Roman"/>
            <w:sz w:val="24"/>
            <w:szCs w:val="24"/>
          </w:rPr>
          <w:delText xml:space="preserve"> based on the results from integrated system</w:delText>
        </w:r>
        <w:r w:rsidDel="00D80384">
          <w:rPr>
            <w:rFonts w:ascii="Times New Roman" w:eastAsia="Times New Roman" w:hAnsi="Times New Roman" w:cs="Times New Roman"/>
            <w:sz w:val="24"/>
            <w:szCs w:val="24"/>
          </w:rPr>
          <w:delText xml:space="preserve"> compared to past researchers </w:delText>
        </w:r>
      </w:del>
      <w:del w:id="26" w:author="User" w:date="2016-01-12T13:42:00Z">
        <w:r w:rsidDel="00CC168F">
          <w:rPr>
            <w:rFonts w:ascii="Times New Roman" w:eastAsia="Times New Roman" w:hAnsi="Times New Roman" w:cs="Times New Roman"/>
            <w:sz w:val="24"/>
            <w:szCs w:val="24"/>
          </w:rPr>
          <w:delText xml:space="preserve">by using </w:delText>
        </w:r>
      </w:del>
      <w:del w:id="27" w:author="User" w:date="2016-01-12T19:04:00Z">
        <w:r w:rsidDel="00D80384">
          <w:rPr>
            <w:rFonts w:ascii="Times New Roman" w:eastAsia="Times New Roman" w:hAnsi="Times New Roman" w:cs="Times New Roman"/>
            <w:sz w:val="24"/>
            <w:szCs w:val="24"/>
          </w:rPr>
          <w:delText>Daugman rubber sheet model with 1D Log Gabor filter</w:delText>
        </w:r>
      </w:del>
      <w:r>
        <w:rPr>
          <w:rFonts w:ascii="Times New Roman" w:eastAsia="Times New Roman" w:hAnsi="Times New Roman" w:cs="Times New Roman"/>
          <w:sz w:val="24"/>
          <w:szCs w:val="24"/>
        </w:rPr>
        <w:t>.</w:t>
      </w:r>
      <w:ins w:id="28" w:author="User" w:date="2016-01-12T19:02:00Z">
        <w:r w:rsidR="00D8038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This proposed research contributes to the security field and the IRS is most likely to be applied in Security Recognition Systems or for verification purposes in banking services.</w:t>
      </w:r>
    </w:p>
    <w:p w:rsidR="0090600F" w:rsidRDefault="0090600F">
      <w:pPr>
        <w:jc w:val="both"/>
      </w:pPr>
    </w:p>
    <w:p w:rsidR="0090600F" w:rsidRDefault="0090600F">
      <w:pPr>
        <w:jc w:val="both"/>
      </w:pPr>
    </w:p>
    <w:p w:rsidR="0090600F" w:rsidRDefault="0090600F"/>
    <w:p w:rsidR="0090600F" w:rsidRDefault="0090600F"/>
    <w:p w:rsidR="0090600F" w:rsidRDefault="0090600F"/>
    <w:p w:rsidR="0090600F" w:rsidRDefault="0090600F"/>
    <w:p w:rsidR="0090600F" w:rsidRDefault="0090600F"/>
    <w:p w:rsidR="0090600F" w:rsidRDefault="0090600F"/>
    <w:p w:rsidR="0090600F" w:rsidRDefault="0090600F"/>
    <w:p w:rsidR="002A3D01" w:rsidRDefault="00CD2593" w:rsidP="002A3D01">
      <w:pPr>
        <w:pStyle w:val="Heading1"/>
        <w:ind w:firstLine="0"/>
        <w:jc w:val="left"/>
        <w:rPr>
          <w:rFonts w:ascii="Times New Roman" w:hAnsi="Times New Roman" w:cs="Times New Roman"/>
          <w:b/>
          <w:sz w:val="36"/>
          <w:szCs w:val="36"/>
        </w:rPr>
      </w:pPr>
      <w:bookmarkStart w:id="29" w:name="_Toc440362479"/>
      <w:r w:rsidRPr="00665EEF">
        <w:rPr>
          <w:rFonts w:ascii="Times New Roman" w:hAnsi="Times New Roman" w:cs="Times New Roman"/>
          <w:b/>
          <w:sz w:val="36"/>
          <w:szCs w:val="36"/>
        </w:rPr>
        <w:lastRenderedPageBreak/>
        <w:t>CHAPTER 1: INTRODUCTION</w:t>
      </w:r>
      <w:bookmarkEnd w:id="29"/>
    </w:p>
    <w:p w:rsidR="0090600F" w:rsidRPr="002A3D01" w:rsidRDefault="00CD2593" w:rsidP="002A3D01">
      <w:pPr>
        <w:pStyle w:val="Heading1"/>
        <w:ind w:firstLine="0"/>
        <w:jc w:val="left"/>
        <w:rPr>
          <w:rFonts w:ascii="Times New Roman" w:hAnsi="Times New Roman" w:cs="Times New Roman"/>
          <w:b/>
          <w:sz w:val="36"/>
          <w:szCs w:val="36"/>
        </w:rPr>
      </w:pPr>
      <w:bookmarkStart w:id="30" w:name="_Toc440362480"/>
      <w:r w:rsidRPr="00B144BA">
        <w:rPr>
          <w:rFonts w:ascii="Times New Roman" w:hAnsi="Times New Roman" w:cs="Times New Roman"/>
          <w:b/>
          <w:sz w:val="28"/>
          <w:szCs w:val="28"/>
          <w:u w:val="single"/>
        </w:rPr>
        <w:t>1.1 Objectives</w:t>
      </w:r>
      <w:bookmarkEnd w:id="30"/>
    </w:p>
    <w:p w:rsidR="0090600F" w:rsidRDefault="00CD2593">
      <w:pPr>
        <w:spacing w:line="360" w:lineRule="auto"/>
        <w:ind w:left="720" w:hanging="360"/>
        <w:jc w:val="both"/>
      </w:pPr>
      <w:r>
        <w:rPr>
          <w:rFonts w:ascii="Times New Roman" w:eastAsia="Times New Roman" w:hAnsi="Times New Roman" w:cs="Times New Roman"/>
          <w:sz w:val="24"/>
          <w:szCs w:val="24"/>
        </w:rPr>
        <w:t xml:space="preserve">1. To investigate the architecture of iris processing systems and all sub-blocks related to post processing </w:t>
      </w:r>
      <w:r w:rsidR="00706D49">
        <w:rPr>
          <w:rFonts w:ascii="Times New Roman" w:eastAsia="Times New Roman" w:hAnsi="Times New Roman" w:cs="Times New Roman"/>
          <w:sz w:val="24"/>
          <w:szCs w:val="24"/>
        </w:rPr>
        <w:t>(</w:t>
      </w:r>
      <w:r>
        <w:rPr>
          <w:rFonts w:ascii="Times New Roman" w:eastAsia="Times New Roman" w:hAnsi="Times New Roman" w:cs="Times New Roman"/>
          <w:sz w:val="24"/>
          <w:szCs w:val="24"/>
        </w:rPr>
        <w:t>iris normalization</w:t>
      </w:r>
      <w:r w:rsidR="00706D4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compression for the Iris Recognition System (IRS) from past literature.</w:t>
      </w:r>
    </w:p>
    <w:p w:rsidR="0090600F" w:rsidRDefault="0090600F">
      <w:pPr>
        <w:spacing w:line="360" w:lineRule="auto"/>
        <w:ind w:left="360"/>
        <w:jc w:val="both"/>
      </w:pPr>
    </w:p>
    <w:p w:rsidR="0090600F" w:rsidRDefault="00CD2593">
      <w:pPr>
        <w:spacing w:line="360" w:lineRule="auto"/>
        <w:ind w:left="720" w:hanging="360"/>
        <w:jc w:val="both"/>
      </w:pPr>
      <w:r>
        <w:rPr>
          <w:rFonts w:ascii="Times New Roman" w:eastAsia="Times New Roman" w:hAnsi="Times New Roman" w:cs="Times New Roman"/>
          <w:sz w:val="24"/>
          <w:szCs w:val="24"/>
        </w:rPr>
        <w:t>2. To model, design and simulate the IRS which involves only the post-processing iris normalization and compression section</w:t>
      </w:r>
      <w:ins w:id="31" w:author="User" w:date="2016-01-12T13:44:00Z">
        <w:r w:rsidR="00C001C0">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and all related sub-blocks using Verilog HDL in Modelsim </w:t>
      </w:r>
      <w:ins w:id="32" w:author="User" w:date="2016-01-12T13:44:00Z">
        <w:r w:rsidR="00C001C0">
          <w:rPr>
            <w:rFonts w:ascii="Times New Roman" w:eastAsia="Times New Roman" w:hAnsi="Times New Roman" w:cs="Times New Roman"/>
            <w:sz w:val="24"/>
            <w:szCs w:val="24"/>
          </w:rPr>
          <w:t xml:space="preserve">simulator </w:t>
        </w:r>
      </w:ins>
      <w:ins w:id="33" w:author="User" w:date="2016-01-12T13:43:00Z">
        <w:r w:rsidR="00C001C0">
          <w:rPr>
            <w:rFonts w:ascii="Times New Roman" w:eastAsia="Times New Roman" w:hAnsi="Times New Roman" w:cs="Times New Roman"/>
            <w:sz w:val="24"/>
            <w:szCs w:val="24"/>
          </w:rPr>
          <w:t>of Mentor Gr</w:t>
        </w:r>
      </w:ins>
      <w:ins w:id="34" w:author="User" w:date="2016-01-12T13:44:00Z">
        <w:r w:rsidR="00C001C0">
          <w:rPr>
            <w:rFonts w:ascii="Times New Roman" w:eastAsia="Times New Roman" w:hAnsi="Times New Roman" w:cs="Times New Roman"/>
            <w:sz w:val="24"/>
            <w:szCs w:val="24"/>
          </w:rPr>
          <w:t xml:space="preserve">aphics </w:t>
        </w:r>
      </w:ins>
      <w:r>
        <w:rPr>
          <w:rFonts w:ascii="Times New Roman" w:eastAsia="Times New Roman" w:hAnsi="Times New Roman" w:cs="Times New Roman"/>
          <w:sz w:val="24"/>
          <w:szCs w:val="24"/>
        </w:rPr>
        <w:t>environment.</w:t>
      </w:r>
    </w:p>
    <w:p w:rsidR="0090600F" w:rsidRDefault="0090600F">
      <w:pPr>
        <w:spacing w:line="360" w:lineRule="auto"/>
        <w:ind w:left="360"/>
        <w:jc w:val="both"/>
      </w:pPr>
    </w:p>
    <w:p w:rsidR="0090600F" w:rsidRDefault="00CD2593">
      <w:pPr>
        <w:spacing w:line="360" w:lineRule="auto"/>
        <w:ind w:left="720" w:hanging="360"/>
        <w:jc w:val="both"/>
      </w:pPr>
      <w:r>
        <w:rPr>
          <w:rFonts w:ascii="Times New Roman" w:eastAsia="Times New Roman" w:hAnsi="Times New Roman" w:cs="Times New Roman"/>
          <w:sz w:val="24"/>
          <w:szCs w:val="24"/>
        </w:rPr>
        <w:t xml:space="preserve">3. To analyse, integrate and implement the designed Verilog Codes of the image post-processing </w:t>
      </w:r>
      <w:r w:rsidR="00706D49">
        <w:rPr>
          <w:rFonts w:ascii="Times New Roman" w:eastAsia="Times New Roman" w:hAnsi="Times New Roman" w:cs="Times New Roman"/>
          <w:sz w:val="24"/>
          <w:szCs w:val="24"/>
        </w:rPr>
        <w:t>(</w:t>
      </w:r>
      <w:r>
        <w:rPr>
          <w:rFonts w:ascii="Times New Roman" w:eastAsia="Times New Roman" w:hAnsi="Times New Roman" w:cs="Times New Roman"/>
          <w:sz w:val="24"/>
          <w:szCs w:val="24"/>
        </w:rPr>
        <w:t>iris normalization</w:t>
      </w:r>
      <w:r w:rsidR="00706D4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compression </w:t>
      </w:r>
      <w:ins w:id="35" w:author="User" w:date="2016-01-12T13:44:00Z">
        <w:r w:rsidR="00C001C0">
          <w:rPr>
            <w:rFonts w:ascii="Times New Roman" w:eastAsia="Times New Roman" w:hAnsi="Times New Roman" w:cs="Times New Roman"/>
            <w:sz w:val="24"/>
            <w:szCs w:val="24"/>
          </w:rPr>
          <w:t xml:space="preserve">modules </w:t>
        </w:r>
      </w:ins>
      <w:r>
        <w:rPr>
          <w:rFonts w:ascii="Times New Roman" w:eastAsia="Times New Roman" w:hAnsi="Times New Roman" w:cs="Times New Roman"/>
          <w:sz w:val="24"/>
          <w:szCs w:val="24"/>
        </w:rPr>
        <w:t xml:space="preserve">into the </w:t>
      </w:r>
      <w:ins w:id="36" w:author="User" w:date="2016-01-12T13:45:00Z">
        <w:r w:rsidR="00C001C0">
          <w:rPr>
            <w:rFonts w:ascii="Times New Roman" w:eastAsia="Times New Roman" w:hAnsi="Times New Roman" w:cs="Times New Roman"/>
            <w:sz w:val="24"/>
            <w:szCs w:val="24"/>
          </w:rPr>
          <w:t xml:space="preserve">complete </w:t>
        </w:r>
      </w:ins>
      <w:r>
        <w:rPr>
          <w:rFonts w:ascii="Times New Roman" w:eastAsia="Times New Roman" w:hAnsi="Times New Roman" w:cs="Times New Roman"/>
          <w:sz w:val="24"/>
          <w:szCs w:val="24"/>
        </w:rPr>
        <w:t xml:space="preserve">IRS using FPGA for </w:t>
      </w:r>
      <w:del w:id="37" w:author="User" w:date="2016-01-12T13:45:00Z">
        <w:r w:rsidDel="00C001C0">
          <w:rPr>
            <w:rFonts w:ascii="Times New Roman" w:eastAsia="Times New Roman" w:hAnsi="Times New Roman" w:cs="Times New Roman"/>
            <w:sz w:val="24"/>
            <w:szCs w:val="24"/>
          </w:rPr>
          <w:delText xml:space="preserve">functional </w:delText>
        </w:r>
      </w:del>
      <w:ins w:id="38" w:author="User" w:date="2016-01-12T13:45:00Z">
        <w:r w:rsidR="00C001C0">
          <w:rPr>
            <w:rFonts w:ascii="Times New Roman" w:eastAsia="Times New Roman" w:hAnsi="Times New Roman" w:cs="Times New Roman"/>
            <w:sz w:val="24"/>
            <w:szCs w:val="24"/>
          </w:rPr>
          <w:t xml:space="preserve">hardware </w:t>
        </w:r>
      </w:ins>
      <w:r>
        <w:rPr>
          <w:rFonts w:ascii="Times New Roman" w:eastAsia="Times New Roman" w:hAnsi="Times New Roman" w:cs="Times New Roman"/>
          <w:sz w:val="24"/>
          <w:szCs w:val="24"/>
        </w:rPr>
        <w:t>verification</w:t>
      </w:r>
      <w:ins w:id="39" w:author="User" w:date="2016-01-12T13:45:00Z">
        <w:r w:rsidR="00C001C0">
          <w:rPr>
            <w:rFonts w:ascii="Times New Roman" w:eastAsia="Times New Roman" w:hAnsi="Times New Roman" w:cs="Times New Roman"/>
            <w:sz w:val="24"/>
            <w:szCs w:val="24"/>
          </w:rPr>
          <w:t xml:space="preserve"> purposes</w:t>
        </w:r>
      </w:ins>
      <w:r>
        <w:rPr>
          <w:rFonts w:ascii="Times New Roman" w:eastAsia="Times New Roman" w:hAnsi="Times New Roman" w:cs="Times New Roman"/>
          <w:sz w:val="24"/>
          <w:szCs w:val="24"/>
        </w:rPr>
        <w:t>.</w:t>
      </w:r>
    </w:p>
    <w:p w:rsidR="0090600F" w:rsidRDefault="0090600F">
      <w:pPr>
        <w:spacing w:line="360" w:lineRule="auto"/>
        <w:ind w:left="720" w:hanging="360"/>
        <w:jc w:val="both"/>
      </w:pPr>
    </w:p>
    <w:p w:rsidR="0090600F" w:rsidRDefault="0090600F">
      <w:pPr>
        <w:spacing w:line="360" w:lineRule="auto"/>
        <w:ind w:left="720" w:hanging="360"/>
        <w:jc w:val="both"/>
      </w:pPr>
    </w:p>
    <w:p w:rsidR="0090600F" w:rsidRDefault="0090600F">
      <w:pPr>
        <w:spacing w:line="360" w:lineRule="auto"/>
        <w:ind w:left="720" w:hanging="360"/>
        <w:jc w:val="both"/>
      </w:pPr>
    </w:p>
    <w:p w:rsidR="0090600F" w:rsidRDefault="0090600F">
      <w:pPr>
        <w:spacing w:line="360" w:lineRule="auto"/>
        <w:ind w:left="720" w:hanging="360"/>
        <w:jc w:val="both"/>
      </w:pPr>
    </w:p>
    <w:p w:rsidR="0090600F" w:rsidRDefault="0090600F">
      <w:pPr>
        <w:spacing w:line="360" w:lineRule="auto"/>
        <w:ind w:left="720" w:hanging="360"/>
        <w:jc w:val="both"/>
      </w:pPr>
    </w:p>
    <w:p w:rsidR="0090600F" w:rsidRDefault="0090600F">
      <w:pPr>
        <w:spacing w:line="360" w:lineRule="auto"/>
        <w:ind w:left="720" w:hanging="360"/>
        <w:jc w:val="both"/>
      </w:pPr>
    </w:p>
    <w:p w:rsidR="0090600F" w:rsidRDefault="0090600F">
      <w:pPr>
        <w:spacing w:line="360" w:lineRule="auto"/>
        <w:ind w:left="720" w:hanging="360"/>
        <w:jc w:val="both"/>
      </w:pPr>
    </w:p>
    <w:p w:rsidR="0090600F" w:rsidRDefault="0090600F">
      <w:pPr>
        <w:spacing w:line="360" w:lineRule="auto"/>
        <w:ind w:left="720" w:hanging="360"/>
        <w:jc w:val="both"/>
      </w:pPr>
    </w:p>
    <w:p w:rsidR="0090600F" w:rsidRDefault="0090600F">
      <w:pPr>
        <w:spacing w:line="360" w:lineRule="auto"/>
        <w:ind w:left="720" w:hanging="360"/>
        <w:jc w:val="both"/>
      </w:pPr>
    </w:p>
    <w:p w:rsidR="00F61214" w:rsidRDefault="00F61214" w:rsidP="00DE521B">
      <w:pPr>
        <w:pStyle w:val="Heading2"/>
        <w:spacing w:line="360" w:lineRule="auto"/>
        <w:rPr>
          <w:sz w:val="22"/>
          <w:szCs w:val="22"/>
        </w:rPr>
      </w:pPr>
    </w:p>
    <w:p w:rsidR="00F61214" w:rsidRDefault="00F61214" w:rsidP="00F61214">
      <w:pPr>
        <w:pStyle w:val="Heading2"/>
        <w:tabs>
          <w:tab w:val="left" w:pos="975"/>
        </w:tabs>
        <w:spacing w:line="360" w:lineRule="auto"/>
        <w:rPr>
          <w:sz w:val="22"/>
          <w:szCs w:val="22"/>
        </w:rPr>
      </w:pPr>
    </w:p>
    <w:p w:rsidR="00F61214" w:rsidRPr="00F61214" w:rsidRDefault="00F61214" w:rsidP="00F61214"/>
    <w:p w:rsidR="00F61214" w:rsidRDefault="00F61214" w:rsidP="00DE521B">
      <w:pPr>
        <w:pStyle w:val="Heading2"/>
        <w:spacing w:line="360" w:lineRule="auto"/>
        <w:rPr>
          <w:rFonts w:ascii="Times New Roman" w:hAnsi="Times New Roman" w:cs="Times New Roman"/>
          <w:b/>
          <w:sz w:val="28"/>
          <w:szCs w:val="28"/>
          <w:u w:val="single"/>
        </w:rPr>
      </w:pPr>
    </w:p>
    <w:p w:rsidR="00F61214" w:rsidRDefault="00F61214" w:rsidP="00DE521B">
      <w:pPr>
        <w:pStyle w:val="Heading2"/>
        <w:spacing w:line="360" w:lineRule="auto"/>
        <w:rPr>
          <w:rFonts w:ascii="Times New Roman" w:hAnsi="Times New Roman" w:cs="Times New Roman"/>
          <w:b/>
          <w:sz w:val="28"/>
          <w:szCs w:val="28"/>
          <w:u w:val="single"/>
        </w:rPr>
      </w:pPr>
    </w:p>
    <w:p w:rsidR="00F61214" w:rsidRPr="00F61214" w:rsidRDefault="00F61214" w:rsidP="00F61214"/>
    <w:p w:rsidR="0090600F" w:rsidRPr="00B144BA" w:rsidRDefault="00CD2593" w:rsidP="00DE521B">
      <w:pPr>
        <w:pStyle w:val="Heading2"/>
        <w:spacing w:line="360" w:lineRule="auto"/>
        <w:rPr>
          <w:rFonts w:ascii="Times New Roman" w:hAnsi="Times New Roman" w:cs="Times New Roman"/>
          <w:b/>
          <w:sz w:val="28"/>
          <w:szCs w:val="28"/>
          <w:u w:val="single"/>
        </w:rPr>
      </w:pPr>
      <w:bookmarkStart w:id="40" w:name="_Toc440362481"/>
      <w:r w:rsidRPr="00B144BA">
        <w:rPr>
          <w:rFonts w:ascii="Times New Roman" w:hAnsi="Times New Roman" w:cs="Times New Roman"/>
          <w:b/>
          <w:sz w:val="28"/>
          <w:szCs w:val="28"/>
          <w:u w:val="single"/>
        </w:rPr>
        <w:lastRenderedPageBreak/>
        <w:t>1.2 Problem Statement</w:t>
      </w:r>
      <w:bookmarkEnd w:id="40"/>
    </w:p>
    <w:p w:rsidR="0090600F" w:rsidRDefault="00CD2593" w:rsidP="00DE521B">
      <w:pPr>
        <w:spacing w:line="360" w:lineRule="auto"/>
        <w:jc w:val="both"/>
      </w:pPr>
      <w:r>
        <w:rPr>
          <w:rFonts w:ascii="Times New Roman" w:eastAsia="Times New Roman" w:hAnsi="Times New Roman" w:cs="Times New Roman"/>
          <w:sz w:val="24"/>
          <w:szCs w:val="24"/>
        </w:rPr>
        <w:t xml:space="preserve">The aim of this research is to address the problems faced by researchers in IRS image post- processing and compression. There are two main </w:t>
      </w:r>
      <w:del w:id="41" w:author="User" w:date="2016-01-12T15:25:00Z">
        <w:r w:rsidDel="00DB5574">
          <w:rPr>
            <w:rFonts w:ascii="Times New Roman" w:eastAsia="Times New Roman" w:hAnsi="Times New Roman" w:cs="Times New Roman"/>
            <w:sz w:val="24"/>
            <w:szCs w:val="24"/>
          </w:rPr>
          <w:delText>process</w:delText>
        </w:r>
      </w:del>
      <w:ins w:id="42" w:author="User" w:date="2016-01-12T15:25:00Z">
        <w:r w:rsidR="00DB5574">
          <w:rPr>
            <w:rFonts w:ascii="Times New Roman" w:eastAsia="Times New Roman" w:hAnsi="Times New Roman" w:cs="Times New Roman"/>
            <w:sz w:val="24"/>
            <w:szCs w:val="24"/>
          </w:rPr>
          <w:t>processes</w:t>
        </w:r>
      </w:ins>
      <w:r>
        <w:rPr>
          <w:rFonts w:ascii="Times New Roman" w:eastAsia="Times New Roman" w:hAnsi="Times New Roman" w:cs="Times New Roman"/>
          <w:sz w:val="24"/>
          <w:szCs w:val="24"/>
        </w:rPr>
        <w:t xml:space="preserve"> in this image post processing and compression </w:t>
      </w:r>
      <w:del w:id="43" w:author="User" w:date="2016-01-12T15:25:00Z">
        <w:r w:rsidDel="00DB5574">
          <w:rPr>
            <w:rFonts w:ascii="Times New Roman" w:eastAsia="Times New Roman" w:hAnsi="Times New Roman" w:cs="Times New Roman"/>
            <w:sz w:val="24"/>
            <w:szCs w:val="24"/>
          </w:rPr>
          <w:delText>which are</w:delText>
        </w:r>
      </w:del>
      <w:ins w:id="44" w:author="User" w:date="2016-01-12T15:26:00Z">
        <w:r w:rsidR="00DB5574">
          <w:rPr>
            <w:rFonts w:ascii="Times New Roman" w:eastAsia="Times New Roman" w:hAnsi="Times New Roman" w:cs="Times New Roman"/>
            <w:sz w:val="24"/>
            <w:szCs w:val="24"/>
          </w:rPr>
          <w:t xml:space="preserve"> i.e. the</w:t>
        </w:r>
      </w:ins>
      <w:r>
        <w:rPr>
          <w:rFonts w:ascii="Times New Roman" w:eastAsia="Times New Roman" w:hAnsi="Times New Roman" w:cs="Times New Roman"/>
          <w:sz w:val="24"/>
          <w:szCs w:val="24"/>
        </w:rPr>
        <w:t xml:space="preserve"> iris normalization and compression. Here two conventional image post-processing and compression methods will be discussed. The first technique for image post-processing and compression is the Wildes’s Image Registration as shown in Figure 1.1. This technique has the advantage of its capability to compensate the unwanted factors such as variations in rotation and scaling (Wildes, 1996).</w:t>
      </w:r>
      <w:ins w:id="45" w:author="User" w:date="2016-01-12T15:26:00Z">
        <w:r w:rsidR="00DB557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However, this technique is time consuming in identification applications (Wildes, 1996).</w:t>
      </w:r>
    </w:p>
    <w:p w:rsidR="0090600F" w:rsidRDefault="0090600F" w:rsidP="00DE521B">
      <w:pPr>
        <w:spacing w:line="360" w:lineRule="auto"/>
        <w:jc w:val="both"/>
      </w:pPr>
    </w:p>
    <w:p w:rsidR="0090600F" w:rsidRDefault="00CD2593" w:rsidP="00DE521B">
      <w:pPr>
        <w:spacing w:line="360" w:lineRule="auto"/>
        <w:ind w:firstLine="720"/>
        <w:jc w:val="both"/>
      </w:pPr>
      <w:r>
        <w:rPr>
          <w:rFonts w:ascii="Times New Roman" w:eastAsia="Times New Roman" w:hAnsi="Times New Roman" w:cs="Times New Roman"/>
          <w:sz w:val="24"/>
          <w:szCs w:val="24"/>
        </w:rPr>
        <w:t xml:space="preserve">The second conventional technique for image post processing and compression is shown in Figure 1.2 to compress the image right after image pre-processing. In this technique, the image post processing step will be skipped. This resulted in the reduction of processing time as well as the reduction in iris signature size (Birgale, 2010). However, without the image post-processing steps, the size of the variation caused by the captured distance to the </w:t>
      </w:r>
      <w:del w:id="46" w:author="User" w:date="2016-01-12T15:48:00Z">
        <w:r w:rsidDel="0007250F">
          <w:rPr>
            <w:rFonts w:ascii="Times New Roman" w:eastAsia="Times New Roman" w:hAnsi="Times New Roman" w:cs="Times New Roman"/>
            <w:sz w:val="24"/>
            <w:szCs w:val="24"/>
          </w:rPr>
          <w:delText xml:space="preserve">eyes </w:delText>
        </w:r>
      </w:del>
      <w:ins w:id="47" w:author="User" w:date="2016-01-12T15:48:00Z">
        <w:r w:rsidR="0007250F">
          <w:rPr>
            <w:rFonts w:ascii="Times New Roman" w:eastAsia="Times New Roman" w:hAnsi="Times New Roman" w:cs="Times New Roman"/>
            <w:sz w:val="24"/>
            <w:szCs w:val="24"/>
          </w:rPr>
          <w:t xml:space="preserve">eye </w:t>
        </w:r>
      </w:ins>
      <w:r>
        <w:rPr>
          <w:rFonts w:ascii="Times New Roman" w:eastAsia="Times New Roman" w:hAnsi="Times New Roman" w:cs="Times New Roman"/>
          <w:sz w:val="24"/>
          <w:szCs w:val="24"/>
        </w:rPr>
        <w:t>will be huge. Moreover, the unwanted factors such as influence of rotation and translation of scale cannot be compensated (Yang, 2012</w:t>
      </w:r>
      <w:r>
        <w:rPr>
          <w:rFonts w:ascii="SimSun" w:eastAsia="SimSun" w:hAnsi="SimSun" w:cs="SimSun"/>
          <w:sz w:val="24"/>
          <w:szCs w:val="24"/>
        </w:rPr>
        <w:t>).</w:t>
      </w:r>
    </w:p>
    <w:p w:rsidR="0090600F" w:rsidRDefault="0090600F" w:rsidP="00DE521B">
      <w:pPr>
        <w:spacing w:line="360" w:lineRule="auto"/>
        <w:ind w:firstLine="720"/>
        <w:jc w:val="both"/>
      </w:pPr>
    </w:p>
    <w:p w:rsidR="0090600F" w:rsidRDefault="00CD2593" w:rsidP="00DE521B">
      <w:pPr>
        <w:spacing w:line="360" w:lineRule="auto"/>
        <w:ind w:firstLine="720"/>
        <w:jc w:val="both"/>
      </w:pPr>
      <w:r>
        <w:rPr>
          <w:rFonts w:ascii="Times New Roman" w:eastAsia="Times New Roman" w:hAnsi="Times New Roman" w:cs="Times New Roman"/>
          <w:sz w:val="24"/>
          <w:szCs w:val="24"/>
        </w:rPr>
        <w:t>Thus, after comparing the two conventional techniques for IRS image post-processing and compression, the proposed solution is to compensate the size of variation caused by the captured distance to the eye</w:t>
      </w:r>
      <w:del w:id="48" w:author="User" w:date="2016-01-12T15:49:00Z">
        <w:r w:rsidDel="0007250F">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and also overcome the influence of rotation as well as reducing the processing time for image post processing and compression without getting rid of the iris normalization process. </w:t>
      </w:r>
    </w:p>
    <w:p w:rsidR="0090600F" w:rsidRDefault="0090600F" w:rsidP="00DE521B">
      <w:pPr>
        <w:spacing w:line="240" w:lineRule="auto"/>
        <w:ind w:firstLine="720"/>
        <w:jc w:val="both"/>
      </w:pPr>
    </w:p>
    <w:p w:rsidR="0090600F" w:rsidRDefault="0090600F">
      <w:pPr>
        <w:spacing w:line="360" w:lineRule="auto"/>
        <w:ind w:firstLine="720"/>
        <w:jc w:val="both"/>
      </w:pPr>
    </w:p>
    <w:p w:rsidR="0090600F" w:rsidRDefault="0090600F">
      <w:pPr>
        <w:spacing w:line="360" w:lineRule="auto"/>
        <w:ind w:firstLine="720"/>
        <w:jc w:val="both"/>
      </w:pPr>
    </w:p>
    <w:p w:rsidR="0090600F" w:rsidRDefault="00CD2593">
      <w:pPr>
        <w:spacing w:line="360" w:lineRule="auto"/>
        <w:ind w:firstLine="720"/>
        <w:jc w:val="both"/>
      </w:pPr>
      <w:r>
        <w:rPr>
          <w:noProof/>
          <w:lang w:val="en-MY" w:eastAsia="en-MY"/>
        </w:rPr>
        <w:lastRenderedPageBreak/>
        <w:drawing>
          <wp:inline distT="114300" distB="114300" distL="114300" distR="114300">
            <wp:extent cx="5943600" cy="3175000"/>
            <wp:effectExtent l="0" t="0" r="0" b="0"/>
            <wp:docPr id="1" name="image06.png" descr="Picture1.png"/>
            <wp:cNvGraphicFramePr/>
            <a:graphic xmlns:a="http://schemas.openxmlformats.org/drawingml/2006/main">
              <a:graphicData uri="http://schemas.openxmlformats.org/drawingml/2006/picture">
                <pic:pic xmlns:pic="http://schemas.openxmlformats.org/drawingml/2006/picture">
                  <pic:nvPicPr>
                    <pic:cNvPr id="0" name="image06.png" descr="Picture1.png"/>
                    <pic:cNvPicPr preferRelativeResize="0"/>
                  </pic:nvPicPr>
                  <pic:blipFill>
                    <a:blip r:embed="rId13"/>
                    <a:srcRect/>
                    <a:stretch>
                      <a:fillRect/>
                    </a:stretch>
                  </pic:blipFill>
                  <pic:spPr>
                    <a:xfrm>
                      <a:off x="0" y="0"/>
                      <a:ext cx="5943600" cy="3175000"/>
                    </a:xfrm>
                    <a:prstGeom prst="rect">
                      <a:avLst/>
                    </a:prstGeom>
                    <a:ln/>
                  </pic:spPr>
                </pic:pic>
              </a:graphicData>
            </a:graphic>
          </wp:inline>
        </w:drawing>
      </w:r>
    </w:p>
    <w:p w:rsidR="0090600F" w:rsidRDefault="0090600F">
      <w:pPr>
        <w:spacing w:line="360" w:lineRule="auto"/>
        <w:jc w:val="both"/>
      </w:pPr>
    </w:p>
    <w:p w:rsidR="0090600F" w:rsidRDefault="00CD2593">
      <w:pPr>
        <w:spacing w:line="360" w:lineRule="auto"/>
        <w:jc w:val="center"/>
      </w:pPr>
      <w:r>
        <w:rPr>
          <w:rFonts w:ascii="Times New Roman" w:eastAsia="Times New Roman" w:hAnsi="Times New Roman" w:cs="Times New Roman"/>
          <w:sz w:val="20"/>
          <w:szCs w:val="20"/>
        </w:rPr>
        <w:t>Figure 1.1: Conventional Block Diagram of Wildes’s Image Recognition System (Wildes, 1996)</w:t>
      </w:r>
    </w:p>
    <w:p w:rsidR="0090600F" w:rsidRDefault="00CD2593">
      <w:pPr>
        <w:spacing w:line="360" w:lineRule="auto"/>
        <w:jc w:val="center"/>
      </w:pPr>
      <w:r>
        <w:rPr>
          <w:noProof/>
          <w:lang w:val="en-MY" w:eastAsia="en-MY"/>
        </w:rPr>
        <w:drawing>
          <wp:inline distT="114300" distB="114300" distL="114300" distR="114300">
            <wp:extent cx="5943600" cy="3200400"/>
            <wp:effectExtent l="0" t="0" r="0" b="0"/>
            <wp:docPr id="5" name="image44.png" descr="Picture2.png"/>
            <wp:cNvGraphicFramePr/>
            <a:graphic xmlns:a="http://schemas.openxmlformats.org/drawingml/2006/main">
              <a:graphicData uri="http://schemas.openxmlformats.org/drawingml/2006/picture">
                <pic:pic xmlns:pic="http://schemas.openxmlformats.org/drawingml/2006/picture">
                  <pic:nvPicPr>
                    <pic:cNvPr id="0" name="image44.png" descr="Picture2.png"/>
                    <pic:cNvPicPr preferRelativeResize="0"/>
                  </pic:nvPicPr>
                  <pic:blipFill>
                    <a:blip r:embed="rId14"/>
                    <a:srcRect/>
                    <a:stretch>
                      <a:fillRect/>
                    </a:stretch>
                  </pic:blipFill>
                  <pic:spPr>
                    <a:xfrm>
                      <a:off x="0" y="0"/>
                      <a:ext cx="5943600" cy="3200400"/>
                    </a:xfrm>
                    <a:prstGeom prst="rect">
                      <a:avLst/>
                    </a:prstGeom>
                    <a:ln/>
                  </pic:spPr>
                </pic:pic>
              </a:graphicData>
            </a:graphic>
          </wp:inline>
        </w:drawing>
      </w:r>
    </w:p>
    <w:p w:rsidR="0090600F" w:rsidRDefault="0090600F">
      <w:pPr>
        <w:spacing w:line="360" w:lineRule="auto"/>
        <w:jc w:val="both"/>
      </w:pPr>
    </w:p>
    <w:p w:rsidR="0090600F" w:rsidRDefault="00CD2593">
      <w:pPr>
        <w:spacing w:line="360" w:lineRule="auto"/>
        <w:jc w:val="center"/>
      </w:pPr>
      <w:r>
        <w:rPr>
          <w:rFonts w:ascii="Times New Roman" w:eastAsia="Times New Roman" w:hAnsi="Times New Roman" w:cs="Times New Roman"/>
          <w:sz w:val="20"/>
          <w:szCs w:val="20"/>
        </w:rPr>
        <w:t>Figure 1.2: Conventional Block Diagram of Birgale’s Image Recognition System (Birgale, 2010)</w:t>
      </w:r>
    </w:p>
    <w:p w:rsidR="0090600F" w:rsidRDefault="0090600F">
      <w:pPr>
        <w:spacing w:line="360" w:lineRule="auto"/>
      </w:pPr>
    </w:p>
    <w:p w:rsidR="00CF5FC6" w:rsidRDefault="00CF5FC6">
      <w:pPr>
        <w:spacing w:line="360" w:lineRule="auto"/>
        <w:rPr>
          <w:rFonts w:ascii="Times New Roman" w:eastAsia="Times New Roman" w:hAnsi="Times New Roman" w:cs="Times New Roman"/>
          <w:b/>
          <w:sz w:val="28"/>
          <w:szCs w:val="28"/>
          <w:u w:val="single"/>
        </w:rPr>
      </w:pPr>
    </w:p>
    <w:p w:rsidR="0090600F" w:rsidRPr="00B144BA" w:rsidRDefault="00CD2593" w:rsidP="00B144BA">
      <w:pPr>
        <w:pStyle w:val="Heading2"/>
        <w:rPr>
          <w:rFonts w:ascii="Times New Roman" w:hAnsi="Times New Roman" w:cs="Times New Roman"/>
          <w:b/>
          <w:sz w:val="28"/>
          <w:szCs w:val="28"/>
          <w:u w:val="single"/>
        </w:rPr>
      </w:pPr>
      <w:bookmarkStart w:id="49" w:name="_Toc440362482"/>
      <w:r w:rsidRPr="00B144BA">
        <w:rPr>
          <w:rFonts w:ascii="Times New Roman" w:hAnsi="Times New Roman" w:cs="Times New Roman"/>
          <w:b/>
          <w:sz w:val="28"/>
          <w:szCs w:val="28"/>
          <w:u w:val="single"/>
        </w:rPr>
        <w:lastRenderedPageBreak/>
        <w:t>1.3 Background</w:t>
      </w:r>
      <w:bookmarkEnd w:id="49"/>
    </w:p>
    <w:p w:rsidR="0090600F" w:rsidRDefault="00CD2593">
      <w:pPr>
        <w:spacing w:line="360" w:lineRule="auto"/>
        <w:jc w:val="both"/>
      </w:pPr>
      <w:r>
        <w:rPr>
          <w:rFonts w:ascii="Times New Roman" w:eastAsia="Times New Roman" w:hAnsi="Times New Roman" w:cs="Times New Roman"/>
          <w:sz w:val="24"/>
          <w:szCs w:val="24"/>
        </w:rPr>
        <w:t>Security system is the need of the day. Recognition speed is the current demand. Facial features, voice patterns, hand geometry, retinal patterns, voice recognition and fingerprints have all been explored as biometric identifiers with varying levels of success. However, iris being unique and stable for a life period is the most reliable biometric identifier</w:t>
      </w:r>
      <w:commentRangeStart w:id="50"/>
      <w:del w:id="51" w:author="User" w:date="2016-01-12T15:57:00Z">
        <w:r w:rsidRPr="004F2E91" w:rsidDel="004F2E91">
          <w:rPr>
            <w:rFonts w:ascii="Times New Roman" w:eastAsia="Times New Roman" w:hAnsi="Times New Roman" w:cs="Times New Roman"/>
            <w:sz w:val="24"/>
            <w:szCs w:val="24"/>
            <w:highlight w:val="yellow"/>
          </w:rPr>
          <w:delText>.</w:delText>
        </w:r>
      </w:del>
      <w:r>
        <w:rPr>
          <w:rFonts w:ascii="Times New Roman" w:eastAsia="Times New Roman" w:hAnsi="Times New Roman" w:cs="Times New Roman"/>
          <w:sz w:val="24"/>
          <w:szCs w:val="24"/>
        </w:rPr>
        <w:t xml:space="preserve"> </w:t>
      </w:r>
      <w:commentRangeEnd w:id="50"/>
      <w:r w:rsidR="004F2E91">
        <w:rPr>
          <w:rStyle w:val="CommentReference"/>
        </w:rPr>
        <w:commentReference w:id="50"/>
      </w:r>
      <w:r>
        <w:rPr>
          <w:rFonts w:ascii="Times New Roman" w:eastAsia="Times New Roman" w:hAnsi="Times New Roman" w:cs="Times New Roman"/>
          <w:sz w:val="24"/>
          <w:szCs w:val="24"/>
        </w:rPr>
        <w:t>(Birgale, 2010). Iris as biometric recognition for identification formed the active research area since the 90s (Birgale, 2010). The uniqueness of iris patterns was identified since then. The iris pattern does not change throughout the user’s whole life (Kokare, 2010). It is impossible to modify the iris surgically without any risk of vision damage (Kokare, 2010). In recent years, Iris Biometric Identification systems have found major applications around the globe, it is being used in offices as an entry logging system, in passport offices and at airports to associate the visa details of a person upon arrival, and even to enroll the entire population of a country’s legal residents and immigrants. The sophistication of the system, along with the very low false rejection rate, has made it reach the pinnacle of biometric security systems by being both reliable and secure (Sarin, 2014).</w:t>
      </w:r>
    </w:p>
    <w:p w:rsidR="0090600F" w:rsidRDefault="0090600F">
      <w:pPr>
        <w:spacing w:line="360" w:lineRule="auto"/>
        <w:jc w:val="both"/>
      </w:pPr>
    </w:p>
    <w:p w:rsidR="0090600F" w:rsidRDefault="00CD2593">
      <w:pPr>
        <w:spacing w:line="360" w:lineRule="auto"/>
        <w:ind w:firstLine="720"/>
        <w:jc w:val="both"/>
      </w:pPr>
      <w:r>
        <w:rPr>
          <w:rFonts w:ascii="Times New Roman" w:eastAsia="Times New Roman" w:hAnsi="Times New Roman" w:cs="Times New Roman"/>
          <w:sz w:val="24"/>
          <w:szCs w:val="24"/>
        </w:rPr>
        <w:t xml:space="preserve">The Iris Recognition System (IRS) in this project is implemented by means of Artificial Neural Network (ANN) for security augmented system, The IRS is separated into three main blocks: The Image Acquisition and Iris Segmentation block, Image Post-Processing and Compression block and the last one is the ANN block for matching purposes. The Image Post-Processing and Compression block will be focused and discussed here. The two main tasks involved are the iris unwrapping and feature extraction. The following paragraphs will explain both tasks in detail. </w:t>
      </w:r>
    </w:p>
    <w:p w:rsidR="0090600F" w:rsidRDefault="0090600F">
      <w:pPr>
        <w:spacing w:line="360" w:lineRule="auto"/>
        <w:jc w:val="both"/>
      </w:pPr>
    </w:p>
    <w:p w:rsidR="0090600F" w:rsidRDefault="00CD2593">
      <w:pPr>
        <w:spacing w:line="360" w:lineRule="auto"/>
        <w:ind w:firstLine="720"/>
        <w:jc w:val="both"/>
        <w:rPr>
          <w:ins w:id="52" w:author="User" w:date="2016-01-12T15:57: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Firstly, iris unwrapping will begin when the iris region is segmented. The segmented iris image will be normalized to enable the generation of the iris code and their comparisons (Nabti, 2008).The normalization process involve  transforming the iris region from Cartesian coordinates to polar coordinates (Daugman 2013). The proposed method is capable of compensating the unwanted variations due to the distance of the eye from the camera and its position with respect to the camera. </w:t>
      </w:r>
    </w:p>
    <w:p w:rsidR="000E5AEF" w:rsidRDefault="000E5AE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lastRenderedPageBreak/>
        <w:t>Secondly, after the normalized image is obtained, the next step is to encode the image for template matching. This can be done by extracting the important and unique features of the normalized images in feature extraction. This section will filter out the redundant information in the normalized iris and then compress (TSAI, 2007</w:t>
      </w:r>
      <w:r>
        <w:rPr>
          <w:rFonts w:ascii="SimSun" w:eastAsia="SimSun" w:hAnsi="SimSun" w:cs="SimSun"/>
          <w:sz w:val="24"/>
          <w:szCs w:val="24"/>
        </w:rPr>
        <w:t>)</w:t>
      </w:r>
      <w:r>
        <w:rPr>
          <w:rFonts w:ascii="Times New Roman" w:eastAsia="Times New Roman" w:hAnsi="Times New Roman" w:cs="Times New Roman"/>
          <w:sz w:val="24"/>
          <w:szCs w:val="24"/>
        </w:rPr>
        <w:t>. A 1-D log Gabor Filter will be used to perform these tasks.</w:t>
      </w:r>
    </w:p>
    <w:p w:rsidR="0090600F" w:rsidRDefault="00CD2593">
      <w:pPr>
        <w:spacing w:line="360" w:lineRule="auto"/>
        <w:jc w:val="both"/>
      </w:pPr>
      <w:r>
        <w:rPr>
          <w:rFonts w:ascii="Times New Roman" w:eastAsia="Times New Roman" w:hAnsi="Times New Roman" w:cs="Times New Roman"/>
          <w:sz w:val="24"/>
          <w:szCs w:val="24"/>
        </w:rPr>
        <w:tab/>
      </w:r>
    </w:p>
    <w:p w:rsidR="0090600F" w:rsidRDefault="00CD2593">
      <w:pPr>
        <w:spacing w:line="360" w:lineRule="auto"/>
        <w:ind w:firstLine="720"/>
        <w:jc w:val="both"/>
      </w:pPr>
      <w:r>
        <w:rPr>
          <w:rFonts w:ascii="Times New Roman" w:eastAsia="Times New Roman" w:hAnsi="Times New Roman" w:cs="Times New Roman"/>
          <w:sz w:val="24"/>
          <w:szCs w:val="24"/>
        </w:rPr>
        <w:t xml:space="preserve">Looking at the work of other researchers, different methods were applied and different results were presented. Designed system on CYCLONE II DE2 Board is used by (Hentati, 2010) to complete her research. It resulted in the Hough transform and Hamming distance being implemented in FPGA which showed high performance, reliability and speed. Another research is done by (Jimenez, 2005) using the full hardware solution for processing the iris biometric. His method had introduced the pipeline structure for hardware acceleration and faster processing time. However, his method had a flaw in that the feature extraction performance is worse than software. Besides that, (Grabowski, 2006) used the optimized Iris Recognition Algorithm to perform hardware implementation. His research proposed that iris identification based on 2D discrete wavelet transform can be optimized for embedded system. His research showed that the image acquired in the database does not have any eyelids or eyelashes. This implies that the segmented iris area would not have any redundancy. Moreover, (Buethna, 2012) also used hardware implementation for iris matching. </w:t>
      </w: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 xml:space="preserve">This method achieved significant reduction in execution time as compared with conventional software based applications. Lastly, the method proposed by Patil is the iris feature extraction and classification using FPGA. The researcher implemented SVD algorithm by hardware architecture to extract the iris feature. This result for SVD value in MATLAB and FPGA is quite close (Patil, 2012). </w:t>
      </w:r>
    </w:p>
    <w:p w:rsidR="0090600F" w:rsidRDefault="0090600F">
      <w:pPr>
        <w:spacing w:line="360" w:lineRule="auto"/>
        <w:jc w:val="center"/>
      </w:pPr>
    </w:p>
    <w:p w:rsidR="00A75F7E" w:rsidRDefault="00A75F7E" w:rsidP="00A75F7E">
      <w:pPr>
        <w:spacing w:line="360" w:lineRule="auto"/>
        <w:ind w:firstLine="720"/>
        <w:jc w:val="both"/>
      </w:pPr>
      <w:r w:rsidRPr="00A75F7E">
        <w:rPr>
          <w:rFonts w:ascii="Times New Roman" w:eastAsia="Times New Roman" w:hAnsi="Times New Roman" w:cs="Times New Roman"/>
          <w:sz w:val="24"/>
          <w:szCs w:val="24"/>
          <w:highlight w:val="yellow"/>
        </w:rPr>
        <w:t>Among all the literatures listed in Table 1, the method used by Patil (2012) is similar to the proposed IRS. The image processing method is the same in terms of the hardware implementation (Patil, 2012). The application of IRS is the banking system that will be implemented in the future (Chabrow, 2014). In the future, IRS will become dominant in the security system of banking services. This is an important aspect in raising the security level.</w:t>
      </w:r>
    </w:p>
    <w:p w:rsidR="0090600F" w:rsidRDefault="00CD2593">
      <w:pPr>
        <w:spacing w:line="360" w:lineRule="auto"/>
        <w:jc w:val="center"/>
      </w:pPr>
      <w:r>
        <w:rPr>
          <w:rFonts w:ascii="Times New Roman" w:eastAsia="Times New Roman" w:hAnsi="Times New Roman" w:cs="Times New Roman"/>
          <w:sz w:val="24"/>
          <w:szCs w:val="24"/>
        </w:rPr>
        <w:lastRenderedPageBreak/>
        <w:t>Table 1: Past literature on Iris Recognition System</w:t>
      </w:r>
    </w:p>
    <w:tbl>
      <w:tblPr>
        <w:tblStyle w:val="a"/>
        <w:tblW w:w="9555" w:type="dxa"/>
        <w:tblLayout w:type="fixed"/>
        <w:tblLook w:val="0600"/>
      </w:tblPr>
      <w:tblGrid>
        <w:gridCol w:w="645"/>
        <w:gridCol w:w="1320"/>
        <w:gridCol w:w="1380"/>
        <w:gridCol w:w="2280"/>
        <w:gridCol w:w="3930"/>
      </w:tblGrid>
      <w:tr w:rsidR="0090600F">
        <w:tc>
          <w:tcPr>
            <w:tcW w:w="645" w:type="dxa"/>
            <w:tcBorders>
              <w:top w:val="single" w:sz="4" w:space="0" w:color="000000"/>
              <w:left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No.</w:t>
            </w:r>
          </w:p>
        </w:tc>
        <w:tc>
          <w:tcPr>
            <w:tcW w:w="1320" w:type="dxa"/>
            <w:tcBorders>
              <w:top w:val="single" w:sz="4" w:space="0" w:color="000000"/>
              <w:bottom w:val="single" w:sz="4" w:space="0" w:color="000000"/>
              <w:right w:val="single" w:sz="4" w:space="0" w:color="000000"/>
            </w:tcBorders>
            <w:tcMar>
              <w:left w:w="100" w:type="dxa"/>
              <w:right w:w="100" w:type="dxa"/>
            </w:tcMar>
          </w:tcPr>
          <w:p w:rsidR="00EC6D29" w:rsidRDefault="00CD2593">
            <w:pPr>
              <w:spacing w:line="240" w:lineRule="auto"/>
              <w:jc w:val="both"/>
              <w:rPr>
                <w:ins w:id="53" w:author="User" w:date="2016-01-12T15:58:00Z"/>
                <w:rFonts w:ascii="Times New Roman" w:eastAsia="Times New Roman" w:hAnsi="Times New Roman" w:cs="Times New Roman"/>
                <w:sz w:val="20"/>
                <w:szCs w:val="20"/>
              </w:rPr>
            </w:pPr>
            <w:r>
              <w:rPr>
                <w:rFonts w:ascii="Times New Roman" w:eastAsia="Times New Roman" w:hAnsi="Times New Roman" w:cs="Times New Roman"/>
                <w:sz w:val="20"/>
                <w:szCs w:val="20"/>
              </w:rPr>
              <w:t>Researcher</w:t>
            </w:r>
          </w:p>
          <w:p w:rsidR="0090600F" w:rsidRDefault="00CD2593">
            <w:pPr>
              <w:spacing w:line="240" w:lineRule="auto"/>
              <w:jc w:val="both"/>
            </w:pPr>
            <w:r w:rsidRPr="00EC6D29">
              <w:rPr>
                <w:rFonts w:ascii="Times New Roman" w:eastAsia="Times New Roman" w:hAnsi="Times New Roman" w:cs="Times New Roman"/>
                <w:sz w:val="20"/>
                <w:szCs w:val="20"/>
                <w:highlight w:val="yellow"/>
              </w:rPr>
              <w:t>(Year)</w:t>
            </w:r>
          </w:p>
        </w:tc>
        <w:tc>
          <w:tcPr>
            <w:tcW w:w="1380" w:type="dxa"/>
            <w:tcBorders>
              <w:top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Title</w:t>
            </w:r>
          </w:p>
        </w:tc>
        <w:tc>
          <w:tcPr>
            <w:tcW w:w="2280" w:type="dxa"/>
            <w:tcBorders>
              <w:top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Method applied</w:t>
            </w:r>
          </w:p>
        </w:tc>
        <w:tc>
          <w:tcPr>
            <w:tcW w:w="3930" w:type="dxa"/>
            <w:tcBorders>
              <w:top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Results</w:t>
            </w:r>
          </w:p>
        </w:tc>
      </w:tr>
      <w:tr w:rsidR="0090600F">
        <w:tc>
          <w:tcPr>
            <w:tcW w:w="645" w:type="dxa"/>
            <w:tcBorders>
              <w:left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1</w:t>
            </w:r>
          </w:p>
        </w:tc>
        <w:tc>
          <w:tcPr>
            <w:tcW w:w="132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Hentati (2010)</w:t>
            </w:r>
          </w:p>
        </w:tc>
        <w:tc>
          <w:tcPr>
            <w:tcW w:w="13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An Embedded</w:t>
            </w:r>
          </w:p>
          <w:p w:rsidR="0090600F" w:rsidRDefault="00CD2593">
            <w:pPr>
              <w:spacing w:line="240" w:lineRule="auto"/>
              <w:jc w:val="both"/>
            </w:pPr>
            <w:r>
              <w:rPr>
                <w:rFonts w:ascii="Times New Roman" w:eastAsia="Times New Roman" w:hAnsi="Times New Roman" w:cs="Times New Roman"/>
                <w:sz w:val="20"/>
                <w:szCs w:val="20"/>
              </w:rPr>
              <w:t>System for iris</w:t>
            </w:r>
          </w:p>
          <w:p w:rsidR="0090600F" w:rsidRDefault="00CD2593">
            <w:pPr>
              <w:spacing w:line="240" w:lineRule="auto"/>
              <w:jc w:val="both"/>
            </w:pPr>
            <w:r>
              <w:rPr>
                <w:rFonts w:ascii="Times New Roman" w:eastAsia="Times New Roman" w:hAnsi="Times New Roman" w:cs="Times New Roman"/>
                <w:sz w:val="20"/>
                <w:szCs w:val="20"/>
              </w:rPr>
              <w:t>Recognition</w:t>
            </w:r>
          </w:p>
        </w:tc>
        <w:tc>
          <w:tcPr>
            <w:tcW w:w="22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Implemented the</w:t>
            </w:r>
          </w:p>
          <w:p w:rsidR="0090600F" w:rsidRDefault="00CD2593">
            <w:pPr>
              <w:spacing w:line="240" w:lineRule="auto"/>
              <w:jc w:val="both"/>
            </w:pPr>
            <w:r>
              <w:rPr>
                <w:rFonts w:ascii="Times New Roman" w:eastAsia="Times New Roman" w:hAnsi="Times New Roman" w:cs="Times New Roman"/>
                <w:sz w:val="20"/>
                <w:szCs w:val="20"/>
              </w:rPr>
              <w:t>designed system on</w:t>
            </w:r>
          </w:p>
          <w:p w:rsidR="0090600F" w:rsidRDefault="00CD2593">
            <w:pPr>
              <w:spacing w:line="240" w:lineRule="auto"/>
              <w:jc w:val="both"/>
            </w:pPr>
            <w:r>
              <w:rPr>
                <w:rFonts w:ascii="Times New Roman" w:eastAsia="Times New Roman" w:hAnsi="Times New Roman" w:cs="Times New Roman"/>
                <w:sz w:val="20"/>
                <w:szCs w:val="20"/>
              </w:rPr>
              <w:t>CYCLONE II DE2</w:t>
            </w:r>
          </w:p>
          <w:p w:rsidR="0090600F" w:rsidRDefault="00CD2593">
            <w:pPr>
              <w:spacing w:line="240" w:lineRule="auto"/>
              <w:jc w:val="both"/>
            </w:pPr>
            <w:r>
              <w:rPr>
                <w:rFonts w:ascii="Times New Roman" w:eastAsia="Times New Roman" w:hAnsi="Times New Roman" w:cs="Times New Roman"/>
                <w:sz w:val="20"/>
                <w:szCs w:val="20"/>
              </w:rPr>
              <w:t>Board using the</w:t>
            </w:r>
          </w:p>
          <w:p w:rsidR="0090600F" w:rsidRDefault="00CD2593">
            <w:pPr>
              <w:spacing w:line="240" w:lineRule="auto"/>
              <w:jc w:val="both"/>
            </w:pPr>
            <w:r>
              <w:rPr>
                <w:rFonts w:ascii="Times New Roman" w:eastAsia="Times New Roman" w:hAnsi="Times New Roman" w:cs="Times New Roman"/>
                <w:sz w:val="20"/>
                <w:szCs w:val="20"/>
              </w:rPr>
              <w:t>NIOSII</w:t>
            </w:r>
          </w:p>
          <w:p w:rsidR="0090600F" w:rsidRDefault="00CD2593">
            <w:pPr>
              <w:spacing w:line="240" w:lineRule="auto"/>
              <w:jc w:val="both"/>
            </w:pPr>
            <w:r>
              <w:rPr>
                <w:rFonts w:ascii="Times New Roman" w:eastAsia="Times New Roman" w:hAnsi="Times New Roman" w:cs="Times New Roman"/>
                <w:sz w:val="20"/>
                <w:szCs w:val="20"/>
              </w:rPr>
              <w:t>Processor(HW/SW</w:t>
            </w:r>
          </w:p>
          <w:p w:rsidR="0090600F" w:rsidRDefault="00CD2593">
            <w:pPr>
              <w:spacing w:line="240" w:lineRule="auto"/>
              <w:jc w:val="both"/>
            </w:pPr>
            <w:r>
              <w:rPr>
                <w:rFonts w:ascii="Times New Roman" w:eastAsia="Times New Roman" w:hAnsi="Times New Roman" w:cs="Times New Roman"/>
                <w:sz w:val="20"/>
                <w:szCs w:val="20"/>
              </w:rPr>
              <w:t>implementation)</w:t>
            </w:r>
          </w:p>
        </w:tc>
        <w:tc>
          <w:tcPr>
            <w:tcW w:w="393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Hough transform and Hamming distance are implemented in FPGA which presents high performance, reliability and speed.</w:t>
            </w:r>
          </w:p>
        </w:tc>
      </w:tr>
      <w:tr w:rsidR="0090600F">
        <w:tc>
          <w:tcPr>
            <w:tcW w:w="645" w:type="dxa"/>
            <w:tcBorders>
              <w:left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2</w:t>
            </w:r>
          </w:p>
        </w:tc>
        <w:tc>
          <w:tcPr>
            <w:tcW w:w="132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Jimenez (2005)</w:t>
            </w:r>
          </w:p>
        </w:tc>
        <w:tc>
          <w:tcPr>
            <w:tcW w:w="13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 xml:space="preserve">Full Hardware solution for processing iris biometric </w:t>
            </w:r>
          </w:p>
        </w:tc>
        <w:tc>
          <w:tcPr>
            <w:tcW w:w="22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Gabor filter is used for</w:t>
            </w:r>
          </w:p>
          <w:p w:rsidR="0090600F" w:rsidRDefault="00CD2593">
            <w:pPr>
              <w:spacing w:line="240" w:lineRule="auto"/>
              <w:jc w:val="both"/>
            </w:pPr>
            <w:r>
              <w:rPr>
                <w:rFonts w:ascii="Times New Roman" w:eastAsia="Times New Roman" w:hAnsi="Times New Roman" w:cs="Times New Roman"/>
                <w:sz w:val="20"/>
                <w:szCs w:val="20"/>
              </w:rPr>
              <w:t>feature extraction &amp;</w:t>
            </w:r>
          </w:p>
          <w:p w:rsidR="0090600F" w:rsidRDefault="00CD2593">
            <w:pPr>
              <w:spacing w:line="240" w:lineRule="auto"/>
              <w:jc w:val="both"/>
            </w:pPr>
            <w:r>
              <w:rPr>
                <w:rFonts w:ascii="Times New Roman" w:eastAsia="Times New Roman" w:hAnsi="Times New Roman" w:cs="Times New Roman"/>
                <w:sz w:val="20"/>
                <w:szCs w:val="20"/>
              </w:rPr>
              <w:t>used pipelined</w:t>
            </w:r>
          </w:p>
          <w:p w:rsidR="0090600F" w:rsidRDefault="00CD2593">
            <w:pPr>
              <w:spacing w:line="240" w:lineRule="auto"/>
              <w:jc w:val="both"/>
            </w:pPr>
            <w:r>
              <w:rPr>
                <w:rFonts w:ascii="Times New Roman" w:eastAsia="Times New Roman" w:hAnsi="Times New Roman" w:cs="Times New Roman"/>
                <w:sz w:val="20"/>
                <w:szCs w:val="20"/>
              </w:rPr>
              <w:t>architectures for</w:t>
            </w:r>
          </w:p>
          <w:p w:rsidR="0090600F" w:rsidRDefault="00CD2593">
            <w:pPr>
              <w:spacing w:line="240" w:lineRule="auto"/>
              <w:jc w:val="both"/>
            </w:pPr>
            <w:r>
              <w:rPr>
                <w:rFonts w:ascii="Times New Roman" w:eastAsia="Times New Roman" w:hAnsi="Times New Roman" w:cs="Times New Roman"/>
                <w:sz w:val="20"/>
                <w:szCs w:val="20"/>
              </w:rPr>
              <w:t>hardware system</w:t>
            </w:r>
          </w:p>
        </w:tc>
        <w:tc>
          <w:tcPr>
            <w:tcW w:w="393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This paper introduces pipeline structure for hardware acceleration and reduces processing time by 80% but within the feature extraction block performance is worse than the Software versions..</w:t>
            </w:r>
          </w:p>
        </w:tc>
      </w:tr>
      <w:tr w:rsidR="0090600F">
        <w:tc>
          <w:tcPr>
            <w:tcW w:w="645" w:type="dxa"/>
            <w:tcBorders>
              <w:left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3</w:t>
            </w:r>
          </w:p>
        </w:tc>
        <w:tc>
          <w:tcPr>
            <w:tcW w:w="132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Grabowski (2006)</w:t>
            </w:r>
          </w:p>
        </w:tc>
        <w:tc>
          <w:tcPr>
            <w:tcW w:w="13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Iris Recognition</w:t>
            </w:r>
          </w:p>
          <w:p w:rsidR="0090600F" w:rsidRDefault="00CD2593">
            <w:pPr>
              <w:spacing w:line="240" w:lineRule="auto"/>
              <w:jc w:val="both"/>
            </w:pPr>
            <w:r>
              <w:rPr>
                <w:rFonts w:ascii="Times New Roman" w:eastAsia="Times New Roman" w:hAnsi="Times New Roman" w:cs="Times New Roman"/>
                <w:sz w:val="20"/>
                <w:szCs w:val="20"/>
              </w:rPr>
              <w:t>Algorithm</w:t>
            </w:r>
          </w:p>
          <w:p w:rsidR="0090600F" w:rsidRDefault="00CD2593">
            <w:pPr>
              <w:spacing w:line="240" w:lineRule="auto"/>
              <w:jc w:val="both"/>
            </w:pPr>
            <w:r>
              <w:rPr>
                <w:rFonts w:ascii="Times New Roman" w:eastAsia="Times New Roman" w:hAnsi="Times New Roman" w:cs="Times New Roman"/>
                <w:sz w:val="20"/>
                <w:szCs w:val="20"/>
              </w:rPr>
              <w:t>Optimized</w:t>
            </w:r>
          </w:p>
          <w:p w:rsidR="0090600F" w:rsidRDefault="00CD2593">
            <w:pPr>
              <w:spacing w:line="240" w:lineRule="auto"/>
              <w:jc w:val="both"/>
            </w:pPr>
            <w:r>
              <w:rPr>
                <w:rFonts w:ascii="Times New Roman" w:eastAsia="Times New Roman" w:hAnsi="Times New Roman" w:cs="Times New Roman"/>
                <w:sz w:val="20"/>
                <w:szCs w:val="20"/>
              </w:rPr>
              <w:t>for Hardware</w:t>
            </w:r>
          </w:p>
          <w:p w:rsidR="0090600F" w:rsidRDefault="00CD2593">
            <w:pPr>
              <w:spacing w:line="240" w:lineRule="auto"/>
              <w:jc w:val="both"/>
            </w:pPr>
            <w:r>
              <w:rPr>
                <w:rFonts w:ascii="Times New Roman" w:eastAsia="Times New Roman" w:hAnsi="Times New Roman" w:cs="Times New Roman"/>
                <w:sz w:val="20"/>
                <w:szCs w:val="20"/>
              </w:rPr>
              <w:t xml:space="preserve">Implementation </w:t>
            </w:r>
          </w:p>
          <w:p w:rsidR="0090600F" w:rsidRDefault="0090600F">
            <w:pPr>
              <w:spacing w:line="240" w:lineRule="auto"/>
              <w:jc w:val="both"/>
            </w:pPr>
          </w:p>
        </w:tc>
        <w:tc>
          <w:tcPr>
            <w:tcW w:w="22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This paper proposed</w:t>
            </w:r>
          </w:p>
          <w:p w:rsidR="0090600F" w:rsidRDefault="00CD2593">
            <w:pPr>
              <w:spacing w:line="240" w:lineRule="auto"/>
              <w:jc w:val="both"/>
            </w:pPr>
            <w:r>
              <w:rPr>
                <w:rFonts w:ascii="Times New Roman" w:eastAsia="Times New Roman" w:hAnsi="Times New Roman" w:cs="Times New Roman"/>
                <w:sz w:val="20"/>
                <w:szCs w:val="20"/>
              </w:rPr>
              <w:t>iris identification</w:t>
            </w:r>
          </w:p>
          <w:p w:rsidR="0090600F" w:rsidRDefault="00CD2593">
            <w:pPr>
              <w:spacing w:line="240" w:lineRule="auto"/>
              <w:jc w:val="both"/>
            </w:pPr>
            <w:r>
              <w:rPr>
                <w:rFonts w:ascii="Times New Roman" w:eastAsia="Times New Roman" w:hAnsi="Times New Roman" w:cs="Times New Roman"/>
                <w:sz w:val="20"/>
                <w:szCs w:val="20"/>
              </w:rPr>
              <w:t>based on 2 D Discrete</w:t>
            </w:r>
          </w:p>
          <w:p w:rsidR="0090600F" w:rsidRDefault="00CD2593">
            <w:pPr>
              <w:spacing w:line="240" w:lineRule="auto"/>
              <w:jc w:val="both"/>
            </w:pPr>
            <w:r>
              <w:rPr>
                <w:rFonts w:ascii="Times New Roman" w:eastAsia="Times New Roman" w:hAnsi="Times New Roman" w:cs="Times New Roman"/>
                <w:sz w:val="20"/>
                <w:szCs w:val="20"/>
              </w:rPr>
              <w:t>Wavelet Transform</w:t>
            </w:r>
          </w:p>
          <w:p w:rsidR="0090600F" w:rsidRDefault="00CD2593">
            <w:pPr>
              <w:spacing w:line="240" w:lineRule="auto"/>
              <w:jc w:val="both"/>
            </w:pPr>
            <w:r>
              <w:rPr>
                <w:rFonts w:ascii="Times New Roman" w:eastAsia="Times New Roman" w:hAnsi="Times New Roman" w:cs="Times New Roman"/>
                <w:sz w:val="20"/>
                <w:szCs w:val="20"/>
              </w:rPr>
              <w:t>which can be</w:t>
            </w:r>
          </w:p>
          <w:p w:rsidR="0090600F" w:rsidRDefault="00CD2593">
            <w:pPr>
              <w:spacing w:line="240" w:lineRule="auto"/>
              <w:jc w:val="both"/>
            </w:pPr>
            <w:r>
              <w:rPr>
                <w:rFonts w:ascii="Times New Roman" w:eastAsia="Times New Roman" w:hAnsi="Times New Roman" w:cs="Times New Roman"/>
                <w:sz w:val="20"/>
                <w:szCs w:val="20"/>
              </w:rPr>
              <w:t>optimized for</w:t>
            </w:r>
          </w:p>
          <w:p w:rsidR="0090600F" w:rsidRDefault="00CD2593">
            <w:pPr>
              <w:spacing w:line="240" w:lineRule="auto"/>
              <w:jc w:val="both"/>
            </w:pPr>
            <w:r>
              <w:rPr>
                <w:rFonts w:ascii="Times New Roman" w:eastAsia="Times New Roman" w:hAnsi="Times New Roman" w:cs="Times New Roman"/>
                <w:sz w:val="20"/>
                <w:szCs w:val="20"/>
              </w:rPr>
              <w:t>embedded systems</w:t>
            </w:r>
          </w:p>
        </w:tc>
        <w:tc>
          <w:tcPr>
            <w:tcW w:w="393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The image in this database does not have any eyelids or eyelashes inside the iris area &amp; does not have any disturbances in the iris pattern.</w:t>
            </w:r>
          </w:p>
        </w:tc>
      </w:tr>
      <w:tr w:rsidR="0090600F">
        <w:tc>
          <w:tcPr>
            <w:tcW w:w="645" w:type="dxa"/>
            <w:tcBorders>
              <w:left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4</w:t>
            </w:r>
          </w:p>
        </w:tc>
        <w:tc>
          <w:tcPr>
            <w:tcW w:w="132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Buethna (2012)</w:t>
            </w:r>
          </w:p>
        </w:tc>
        <w:tc>
          <w:tcPr>
            <w:tcW w:w="13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Hardware</w:t>
            </w:r>
          </w:p>
          <w:p w:rsidR="0090600F" w:rsidRDefault="00CD2593">
            <w:pPr>
              <w:spacing w:line="240" w:lineRule="auto"/>
              <w:jc w:val="both"/>
            </w:pPr>
            <w:r>
              <w:rPr>
                <w:rFonts w:ascii="Times New Roman" w:eastAsia="Times New Roman" w:hAnsi="Times New Roman" w:cs="Times New Roman"/>
                <w:sz w:val="20"/>
                <w:szCs w:val="20"/>
              </w:rPr>
              <w:t>Implementation of</w:t>
            </w:r>
          </w:p>
          <w:p w:rsidR="0090600F" w:rsidRDefault="00CD2593">
            <w:pPr>
              <w:spacing w:line="240" w:lineRule="auto"/>
              <w:jc w:val="both"/>
            </w:pPr>
            <w:r>
              <w:rPr>
                <w:rFonts w:ascii="Times New Roman" w:eastAsia="Times New Roman" w:hAnsi="Times New Roman" w:cs="Times New Roman"/>
                <w:sz w:val="20"/>
                <w:szCs w:val="20"/>
              </w:rPr>
              <w:t>Iris Matching</w:t>
            </w:r>
          </w:p>
        </w:tc>
        <w:tc>
          <w:tcPr>
            <w:tcW w:w="22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Implemented</w:t>
            </w:r>
          </w:p>
          <w:p w:rsidR="0090600F" w:rsidRDefault="00CD2593">
            <w:pPr>
              <w:spacing w:line="240" w:lineRule="auto"/>
              <w:jc w:val="both"/>
            </w:pPr>
            <w:r>
              <w:rPr>
                <w:rFonts w:ascii="Times New Roman" w:eastAsia="Times New Roman" w:hAnsi="Times New Roman" w:cs="Times New Roman"/>
                <w:sz w:val="20"/>
                <w:szCs w:val="20"/>
              </w:rPr>
              <w:t>matching part of iris</w:t>
            </w:r>
          </w:p>
          <w:p w:rsidR="0090600F" w:rsidRDefault="00CD2593">
            <w:pPr>
              <w:spacing w:line="240" w:lineRule="auto"/>
              <w:jc w:val="both"/>
            </w:pPr>
            <w:r>
              <w:rPr>
                <w:rFonts w:ascii="Times New Roman" w:eastAsia="Times New Roman" w:hAnsi="Times New Roman" w:cs="Times New Roman"/>
                <w:sz w:val="20"/>
                <w:szCs w:val="20"/>
              </w:rPr>
              <w:t>recognition algorithm</w:t>
            </w:r>
          </w:p>
          <w:p w:rsidR="0090600F" w:rsidRDefault="00CD2593">
            <w:pPr>
              <w:spacing w:line="240" w:lineRule="auto"/>
              <w:jc w:val="both"/>
            </w:pPr>
            <w:r>
              <w:rPr>
                <w:rFonts w:ascii="Times New Roman" w:eastAsia="Times New Roman" w:hAnsi="Times New Roman" w:cs="Times New Roman"/>
                <w:sz w:val="20"/>
                <w:szCs w:val="20"/>
              </w:rPr>
              <w:t>on Spartan 3 FPGA</w:t>
            </w:r>
          </w:p>
        </w:tc>
        <w:tc>
          <w:tcPr>
            <w:tcW w:w="393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This method achieves significant reduction in execution time as compared to conventional software based applications.</w:t>
            </w:r>
          </w:p>
        </w:tc>
      </w:tr>
      <w:tr w:rsidR="0090600F">
        <w:tc>
          <w:tcPr>
            <w:tcW w:w="645" w:type="dxa"/>
            <w:tcBorders>
              <w:left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6</w:t>
            </w:r>
          </w:p>
        </w:tc>
        <w:tc>
          <w:tcPr>
            <w:tcW w:w="132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Patil (2012)</w:t>
            </w:r>
          </w:p>
        </w:tc>
        <w:tc>
          <w:tcPr>
            <w:tcW w:w="13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Iris Feature</w:t>
            </w:r>
          </w:p>
          <w:p w:rsidR="0090600F" w:rsidRDefault="00CD2593">
            <w:pPr>
              <w:spacing w:line="240" w:lineRule="auto"/>
              <w:jc w:val="both"/>
            </w:pPr>
            <w:r>
              <w:rPr>
                <w:rFonts w:ascii="Times New Roman" w:eastAsia="Times New Roman" w:hAnsi="Times New Roman" w:cs="Times New Roman"/>
                <w:sz w:val="20"/>
                <w:szCs w:val="20"/>
              </w:rPr>
              <w:t>Extraction and</w:t>
            </w:r>
          </w:p>
          <w:p w:rsidR="0090600F" w:rsidRDefault="00CD2593">
            <w:pPr>
              <w:spacing w:line="240" w:lineRule="auto"/>
              <w:jc w:val="both"/>
            </w:pPr>
            <w:r>
              <w:rPr>
                <w:rFonts w:ascii="Times New Roman" w:eastAsia="Times New Roman" w:hAnsi="Times New Roman" w:cs="Times New Roman"/>
                <w:sz w:val="20"/>
                <w:szCs w:val="20"/>
              </w:rPr>
              <w:t>Classification using</w:t>
            </w:r>
          </w:p>
          <w:p w:rsidR="0090600F" w:rsidRDefault="00CD2593">
            <w:pPr>
              <w:spacing w:line="240" w:lineRule="auto"/>
              <w:jc w:val="both"/>
            </w:pPr>
            <w:r>
              <w:rPr>
                <w:rFonts w:ascii="Times New Roman" w:eastAsia="Times New Roman" w:hAnsi="Times New Roman" w:cs="Times New Roman"/>
                <w:sz w:val="20"/>
                <w:szCs w:val="20"/>
              </w:rPr>
              <w:t>FPGA</w:t>
            </w:r>
          </w:p>
        </w:tc>
        <w:tc>
          <w:tcPr>
            <w:tcW w:w="22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Implemented SVD algorithm by using FPGA to extract the feature of the iris image.</w:t>
            </w:r>
          </w:p>
        </w:tc>
        <w:tc>
          <w:tcPr>
            <w:tcW w:w="393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The result for SVD value in FPGA is very close. The iris is identified in less than 250µs.</w:t>
            </w:r>
          </w:p>
        </w:tc>
      </w:tr>
      <w:tr w:rsidR="0090600F">
        <w:tc>
          <w:tcPr>
            <w:tcW w:w="645" w:type="dxa"/>
            <w:tcBorders>
              <w:left w:val="single" w:sz="4" w:space="0" w:color="000000"/>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7</w:t>
            </w:r>
          </w:p>
        </w:tc>
        <w:tc>
          <w:tcPr>
            <w:tcW w:w="132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This</w:t>
            </w:r>
          </w:p>
          <w:p w:rsidR="0090600F" w:rsidRDefault="00CD2593">
            <w:pPr>
              <w:spacing w:line="240" w:lineRule="auto"/>
              <w:jc w:val="both"/>
            </w:pPr>
            <w:r>
              <w:rPr>
                <w:rFonts w:ascii="Times New Roman" w:eastAsia="Times New Roman" w:hAnsi="Times New Roman" w:cs="Times New Roman"/>
                <w:sz w:val="20"/>
                <w:szCs w:val="20"/>
              </w:rPr>
              <w:t>work (2015)</w:t>
            </w:r>
          </w:p>
        </w:tc>
        <w:tc>
          <w:tcPr>
            <w:tcW w:w="13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Iris Normalization and Iris Feature</w:t>
            </w:r>
          </w:p>
          <w:p w:rsidR="0090600F" w:rsidRDefault="00CD2593">
            <w:pPr>
              <w:spacing w:line="240" w:lineRule="auto"/>
              <w:jc w:val="both"/>
            </w:pPr>
            <w:r>
              <w:rPr>
                <w:rFonts w:ascii="Times New Roman" w:eastAsia="Times New Roman" w:hAnsi="Times New Roman" w:cs="Times New Roman"/>
                <w:sz w:val="20"/>
                <w:szCs w:val="20"/>
              </w:rPr>
              <w:t>Extraction</w:t>
            </w:r>
          </w:p>
          <w:p w:rsidR="0090600F" w:rsidRDefault="00CD2593">
            <w:pPr>
              <w:spacing w:line="240" w:lineRule="auto"/>
              <w:jc w:val="both"/>
            </w:pPr>
            <w:r>
              <w:rPr>
                <w:rFonts w:ascii="Times New Roman" w:eastAsia="Times New Roman" w:hAnsi="Times New Roman" w:cs="Times New Roman"/>
                <w:sz w:val="20"/>
                <w:szCs w:val="20"/>
              </w:rPr>
              <w:t>implemented using FPGA</w:t>
            </w:r>
          </w:p>
        </w:tc>
        <w:tc>
          <w:tcPr>
            <w:tcW w:w="228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 xml:space="preserve">Implemented </w:t>
            </w:r>
          </w:p>
          <w:p w:rsidR="0090600F" w:rsidRDefault="00CD2593">
            <w:pPr>
              <w:spacing w:line="240" w:lineRule="auto"/>
              <w:jc w:val="both"/>
            </w:pPr>
            <w:r>
              <w:rPr>
                <w:rFonts w:ascii="Times New Roman" w:eastAsia="Times New Roman" w:hAnsi="Times New Roman" w:cs="Times New Roman"/>
                <w:sz w:val="20"/>
                <w:szCs w:val="20"/>
              </w:rPr>
              <w:t>SIFT extraction on iris image and HWT to compress the iris image into binary image</w:t>
            </w:r>
          </w:p>
        </w:tc>
        <w:tc>
          <w:tcPr>
            <w:tcW w:w="3930" w:type="dxa"/>
            <w:tcBorders>
              <w:bottom w:val="single" w:sz="4" w:space="0" w:color="000000"/>
              <w:right w:val="single" w:sz="4" w:space="0" w:color="000000"/>
            </w:tcBorders>
            <w:tcMar>
              <w:left w:w="100" w:type="dxa"/>
              <w:right w:w="100" w:type="dxa"/>
            </w:tcMar>
          </w:tcPr>
          <w:p w:rsidR="0090600F" w:rsidRDefault="00CD2593">
            <w:pPr>
              <w:spacing w:line="240" w:lineRule="auto"/>
              <w:jc w:val="both"/>
            </w:pPr>
            <w:r>
              <w:rPr>
                <w:rFonts w:ascii="Times New Roman" w:eastAsia="Times New Roman" w:hAnsi="Times New Roman" w:cs="Times New Roman"/>
                <w:sz w:val="20"/>
                <w:szCs w:val="20"/>
              </w:rPr>
              <w:t>The result for threshold value in FPGA is very close. The iris is identified in less than 250µs and the matching rate is expected to reach 60%.</w:t>
            </w:r>
          </w:p>
        </w:tc>
      </w:tr>
    </w:tbl>
    <w:p w:rsidR="0090600F" w:rsidRDefault="0090600F">
      <w:pPr>
        <w:spacing w:line="360" w:lineRule="auto"/>
        <w:jc w:val="center"/>
      </w:pP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In a nutshell, this report is a design and development of iris post processing and compression implemented on FPGA. It begins with an</w:t>
      </w:r>
      <w:r w:rsidR="00CF5FC6">
        <w:rPr>
          <w:rFonts w:ascii="Times New Roman" w:eastAsia="Times New Roman" w:hAnsi="Times New Roman" w:cs="Times New Roman"/>
          <w:sz w:val="24"/>
          <w:szCs w:val="24"/>
        </w:rPr>
        <w:t xml:space="preserve"> introduction to the background</w:t>
      </w:r>
      <w:r>
        <w:rPr>
          <w:rFonts w:ascii="Times New Roman" w:eastAsia="Times New Roman" w:hAnsi="Times New Roman" w:cs="Times New Roman"/>
          <w:sz w:val="24"/>
          <w:szCs w:val="24"/>
        </w:rPr>
        <w:t xml:space="preserve">, past to current research on the topologies and strategies of conventional design in Chapter 1, Later, Chapter 2 reviews past literature on post processing and compression techniques while the design methodology </w:t>
      </w:r>
      <w:ins w:id="54" w:author="User" w:date="2016-01-12T16:00:00Z">
        <w:r w:rsidR="008C5CAF">
          <w:rPr>
            <w:rFonts w:ascii="Times New Roman" w:eastAsia="Times New Roman" w:hAnsi="Times New Roman" w:cs="Times New Roman"/>
            <w:sz w:val="24"/>
            <w:szCs w:val="24"/>
          </w:rPr>
          <w:t xml:space="preserve">is </w:t>
        </w:r>
      </w:ins>
      <w:r>
        <w:rPr>
          <w:rFonts w:ascii="Times New Roman" w:eastAsia="Times New Roman" w:hAnsi="Times New Roman" w:cs="Times New Roman"/>
          <w:sz w:val="24"/>
          <w:szCs w:val="24"/>
        </w:rPr>
        <w:t xml:space="preserve">proposed in Chapter 3. Chapter 4 is the results and discussion and finally Chapter 5 concludes this work. </w:t>
      </w:r>
    </w:p>
    <w:p w:rsidR="0090600F" w:rsidRDefault="0090600F">
      <w:pPr>
        <w:spacing w:line="360" w:lineRule="auto"/>
        <w:jc w:val="both"/>
      </w:pPr>
    </w:p>
    <w:p w:rsidR="0090600F" w:rsidRPr="00B144BA" w:rsidRDefault="00CD2593" w:rsidP="00DE521B">
      <w:pPr>
        <w:pStyle w:val="Heading1"/>
        <w:ind w:firstLine="0"/>
        <w:jc w:val="left"/>
        <w:rPr>
          <w:rFonts w:ascii="Times New Roman" w:hAnsi="Times New Roman" w:cs="Times New Roman"/>
          <w:b/>
          <w:sz w:val="36"/>
          <w:szCs w:val="36"/>
        </w:rPr>
      </w:pPr>
      <w:bookmarkStart w:id="55" w:name="_Toc440362483"/>
      <w:r w:rsidRPr="00B144BA">
        <w:rPr>
          <w:rFonts w:ascii="Times New Roman" w:hAnsi="Times New Roman" w:cs="Times New Roman"/>
          <w:b/>
          <w:sz w:val="36"/>
          <w:szCs w:val="36"/>
        </w:rPr>
        <w:lastRenderedPageBreak/>
        <w:t>CHAPTER 2: LITERATURE REVIEW</w:t>
      </w:r>
      <w:bookmarkEnd w:id="55"/>
    </w:p>
    <w:p w:rsidR="00DE521B" w:rsidRDefault="00CD2593" w:rsidP="00DE521B">
      <w:pPr>
        <w:spacing w:line="360" w:lineRule="auto"/>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Iris recognition has </w:t>
      </w:r>
      <w:del w:id="56" w:author="User" w:date="2016-01-12T16:02:00Z">
        <w:r w:rsidDel="00FF3A92">
          <w:rPr>
            <w:rFonts w:ascii="Times New Roman" w:eastAsia="Times New Roman" w:hAnsi="Times New Roman" w:cs="Times New Roman"/>
            <w:sz w:val="23"/>
            <w:szCs w:val="23"/>
          </w:rPr>
          <w:delText>became</w:delText>
        </w:r>
      </w:del>
      <w:ins w:id="57" w:author="User" w:date="2016-01-12T16:02:00Z">
        <w:r w:rsidR="00FF3A92">
          <w:rPr>
            <w:rFonts w:ascii="Times New Roman" w:eastAsia="Times New Roman" w:hAnsi="Times New Roman" w:cs="Times New Roman"/>
            <w:sz w:val="23"/>
            <w:szCs w:val="23"/>
          </w:rPr>
          <w:t>become</w:t>
        </w:r>
      </w:ins>
      <w:r>
        <w:rPr>
          <w:rFonts w:ascii="Times New Roman" w:eastAsia="Times New Roman" w:hAnsi="Times New Roman" w:cs="Times New Roman"/>
          <w:sz w:val="23"/>
          <w:szCs w:val="23"/>
        </w:rPr>
        <w:t xml:space="preserve"> a popular research topic in recent years. Many approaches have been proposed for iris recognition. There are three main stages in an iris recognition system: iris acquisition and iris segme</w:t>
      </w:r>
      <w:r w:rsidR="00CF5FC6">
        <w:rPr>
          <w:rFonts w:ascii="Times New Roman" w:eastAsia="Times New Roman" w:hAnsi="Times New Roman" w:cs="Times New Roman"/>
          <w:sz w:val="23"/>
          <w:szCs w:val="23"/>
        </w:rPr>
        <w:t xml:space="preserve">ntation, image post processing </w:t>
      </w:r>
      <w:r>
        <w:rPr>
          <w:rFonts w:ascii="Times New Roman" w:eastAsia="Times New Roman" w:hAnsi="Times New Roman" w:cs="Times New Roman"/>
          <w:sz w:val="23"/>
          <w:szCs w:val="23"/>
        </w:rPr>
        <w:t>and template matching. The following subsections will review several conventional techniques used particularly for Iris Normalization and Compressions.</w:t>
      </w:r>
    </w:p>
    <w:p w:rsidR="00DE521B" w:rsidRDefault="00DE521B" w:rsidP="00DE521B">
      <w:pPr>
        <w:spacing w:line="360" w:lineRule="auto"/>
        <w:jc w:val="both"/>
        <w:rPr>
          <w:rFonts w:ascii="Times New Roman" w:eastAsia="Times New Roman" w:hAnsi="Times New Roman" w:cs="Times New Roman"/>
          <w:sz w:val="23"/>
          <w:szCs w:val="23"/>
        </w:rPr>
      </w:pPr>
    </w:p>
    <w:p w:rsidR="00DE521B" w:rsidRDefault="00CD2593" w:rsidP="00DE521B">
      <w:pPr>
        <w:spacing w:line="360" w:lineRule="auto"/>
        <w:jc w:val="both"/>
        <w:rPr>
          <w:rFonts w:ascii="Times New Roman" w:hAnsi="Times New Roman" w:cs="Times New Roman"/>
          <w:b/>
          <w:sz w:val="28"/>
          <w:szCs w:val="28"/>
          <w:u w:val="single"/>
        </w:rPr>
      </w:pPr>
      <w:r w:rsidRPr="00B144BA">
        <w:rPr>
          <w:rFonts w:ascii="Times New Roman" w:hAnsi="Times New Roman" w:cs="Times New Roman"/>
          <w:b/>
          <w:sz w:val="28"/>
          <w:szCs w:val="28"/>
          <w:u w:val="single"/>
        </w:rPr>
        <w:t>2.1 Conventional M</w:t>
      </w:r>
      <w:r w:rsidR="00CF5FC6" w:rsidRPr="00B144BA">
        <w:rPr>
          <w:rFonts w:ascii="Times New Roman" w:hAnsi="Times New Roman" w:cs="Times New Roman"/>
          <w:b/>
          <w:sz w:val="28"/>
          <w:szCs w:val="28"/>
          <w:u w:val="single"/>
        </w:rPr>
        <w:t>ethods for Iris Post Processing</w:t>
      </w:r>
      <w:r w:rsidRPr="00B144BA">
        <w:rPr>
          <w:rFonts w:ascii="Times New Roman" w:hAnsi="Times New Roman" w:cs="Times New Roman"/>
          <w:b/>
          <w:sz w:val="28"/>
          <w:szCs w:val="28"/>
          <w:u w:val="single"/>
        </w:rPr>
        <w:t>: Iris Normalization</w:t>
      </w:r>
    </w:p>
    <w:p w:rsidR="0090600F" w:rsidRPr="00DE521B" w:rsidRDefault="00CD2593" w:rsidP="00DE521B">
      <w:pPr>
        <w:spacing w:line="360" w:lineRule="auto"/>
        <w:jc w:val="both"/>
      </w:pPr>
      <w:r w:rsidRPr="00B144BA">
        <w:rPr>
          <w:rFonts w:ascii="Times New Roman" w:hAnsi="Times New Roman" w:cs="Times New Roman"/>
          <w:b/>
          <w:color w:val="auto"/>
          <w:sz w:val="24"/>
          <w:szCs w:val="24"/>
          <w:u w:val="single"/>
        </w:rPr>
        <w:t>2.1.1 Daugman’s Rubber Sheet Model</w:t>
      </w:r>
    </w:p>
    <w:p w:rsidR="0090600F" w:rsidRDefault="00CD2593">
      <w:pPr>
        <w:spacing w:line="360" w:lineRule="auto"/>
        <w:jc w:val="both"/>
      </w:pPr>
      <w:r>
        <w:rPr>
          <w:rFonts w:ascii="Times New Roman" w:eastAsia="Times New Roman" w:hAnsi="Times New Roman" w:cs="Times New Roman"/>
          <w:sz w:val="24"/>
          <w:szCs w:val="24"/>
        </w:rPr>
        <w:t>Iris may be captured in different sizes with varying imaging distance. Due to illumination variations, the radial size of the pupil may also be different. In some cases, the pupil and iris may be non-concentric. Therefore, the iris region needs to be normalized to compensate for these variations. The homogeneous rubber sheet model algorithm remaps each pixel in the localized iris region from the Cartesian coordinates (</w:t>
      </w:r>
      <w:r w:rsidRPr="00DE521B">
        <w:rPr>
          <w:rFonts w:ascii="Times New Roman" w:eastAsia="Times New Roman" w:hAnsi="Times New Roman" w:cs="Times New Roman"/>
          <w:i/>
          <w:sz w:val="24"/>
          <w:szCs w:val="24"/>
        </w:rPr>
        <w:t>x,y</w:t>
      </w:r>
      <w:r>
        <w:rPr>
          <w:rFonts w:ascii="Times New Roman" w:eastAsia="Times New Roman" w:hAnsi="Times New Roman" w:cs="Times New Roman"/>
          <w:sz w:val="24"/>
          <w:szCs w:val="24"/>
        </w:rPr>
        <w:t xml:space="preserve">) to rectangular polar coordinates </w:t>
      </w:r>
      <w:r>
        <w:rPr>
          <w:rFonts w:ascii="Times New Roman" w:eastAsia="Times New Roman" w:hAnsi="Times New Roman" w:cs="Times New Roman"/>
          <w:i/>
          <w:sz w:val="24"/>
          <w:szCs w:val="24"/>
        </w:rPr>
        <w:t>(r,θ</w:t>
      </w:r>
      <w:r>
        <w:rPr>
          <w:rFonts w:ascii="Times New Roman" w:eastAsia="Times New Roman" w:hAnsi="Times New Roman" w:cs="Times New Roman"/>
          <w:i/>
          <w:sz w:val="23"/>
          <w:szCs w:val="23"/>
        </w:rPr>
        <w:t xml:space="preserve">) </w:t>
      </w:r>
      <w:r>
        <w:rPr>
          <w:rFonts w:ascii="Times New Roman" w:eastAsia="Times New Roman" w:hAnsi="Times New Roman" w:cs="Times New Roman"/>
          <w:sz w:val="23"/>
          <w:szCs w:val="23"/>
        </w:rPr>
        <w:t>as shown in Figure 2.1</w:t>
      </w:r>
      <w:r>
        <w:rPr>
          <w:rFonts w:ascii="Times New Roman" w:eastAsia="Times New Roman" w:hAnsi="Times New Roman" w:cs="Times New Roman"/>
          <w:sz w:val="24"/>
          <w:szCs w:val="24"/>
        </w:rPr>
        <w:t xml:space="preserve"> where </w:t>
      </w:r>
      <w:r w:rsidR="00E46808" w:rsidRPr="00E46808">
        <w:rPr>
          <w:rFonts w:ascii="Times New Roman" w:eastAsia="Times New Roman" w:hAnsi="Times New Roman" w:cs="Times New Roman"/>
          <w:i/>
          <w:sz w:val="24"/>
          <w:szCs w:val="24"/>
          <w:rPrChange w:id="58" w:author="User" w:date="2016-01-12T16:04:00Z">
            <w:rPr>
              <w:rFonts w:ascii="Times New Roman" w:eastAsia="Times New Roman" w:hAnsi="Times New Roman" w:cs="Times New Roman"/>
              <w:sz w:val="24"/>
              <w:szCs w:val="24"/>
            </w:rPr>
          </w:rPrChange>
        </w:rPr>
        <w:t>r</w:t>
      </w:r>
      <w:r>
        <w:rPr>
          <w:rFonts w:ascii="Times New Roman" w:eastAsia="Times New Roman" w:hAnsi="Times New Roman" w:cs="Times New Roman"/>
          <w:sz w:val="24"/>
          <w:szCs w:val="24"/>
        </w:rPr>
        <w:t xml:space="preserve"> is on the interval [0,1] and </w:t>
      </w:r>
      <w:r>
        <w:rPr>
          <w:rFonts w:ascii="Times New Roman" w:eastAsia="Times New Roman" w:hAnsi="Times New Roman" w:cs="Times New Roman"/>
          <w:i/>
          <w:sz w:val="24"/>
          <w:szCs w:val="24"/>
        </w:rPr>
        <w:t>θ</w:t>
      </w:r>
      <w:r>
        <w:rPr>
          <w:rFonts w:ascii="Times New Roman" w:eastAsia="Times New Roman" w:hAnsi="Times New Roman" w:cs="Times New Roman"/>
          <w:sz w:val="24"/>
          <w:szCs w:val="24"/>
        </w:rPr>
        <w:t xml:space="preserve"> is angle [0,2π] (Daugman, 2013). </w:t>
      </w:r>
    </w:p>
    <w:p w:rsidR="0090600F" w:rsidRDefault="00CD2593">
      <w:pPr>
        <w:spacing w:line="360" w:lineRule="auto"/>
        <w:ind w:firstLine="720"/>
        <w:jc w:val="both"/>
      </w:pPr>
      <w:r>
        <w:rPr>
          <w:noProof/>
          <w:lang w:val="en-MY" w:eastAsia="en-MY"/>
        </w:rPr>
        <w:drawing>
          <wp:inline distT="114300" distB="114300" distL="114300" distR="114300">
            <wp:extent cx="5125954" cy="1947863"/>
            <wp:effectExtent l="0" t="0" r="0" b="0"/>
            <wp:docPr id="7" name="image46.jpg" descr="Picture1.jpg"/>
            <wp:cNvGraphicFramePr/>
            <a:graphic xmlns:a="http://schemas.openxmlformats.org/drawingml/2006/main">
              <a:graphicData uri="http://schemas.openxmlformats.org/drawingml/2006/picture">
                <pic:pic xmlns:pic="http://schemas.openxmlformats.org/drawingml/2006/picture">
                  <pic:nvPicPr>
                    <pic:cNvPr id="0" name="image46.jpg" descr="Picture1.jpg"/>
                    <pic:cNvPicPr preferRelativeResize="0"/>
                  </pic:nvPicPr>
                  <pic:blipFill>
                    <a:blip r:embed="rId15"/>
                    <a:srcRect/>
                    <a:stretch>
                      <a:fillRect/>
                    </a:stretch>
                  </pic:blipFill>
                  <pic:spPr>
                    <a:xfrm>
                      <a:off x="0" y="0"/>
                      <a:ext cx="5125954" cy="1947863"/>
                    </a:xfrm>
                    <a:prstGeom prst="rect">
                      <a:avLst/>
                    </a:prstGeom>
                    <a:ln/>
                  </pic:spPr>
                </pic:pic>
              </a:graphicData>
            </a:graphic>
          </wp:inline>
        </w:drawing>
      </w:r>
    </w:p>
    <w:p w:rsidR="0090600F" w:rsidRDefault="00CD2593">
      <w:pPr>
        <w:spacing w:line="360" w:lineRule="auto"/>
        <w:ind w:firstLine="720"/>
        <w:jc w:val="center"/>
      </w:pPr>
      <w:r>
        <w:rPr>
          <w:rFonts w:ascii="Times New Roman" w:eastAsia="Times New Roman" w:hAnsi="Times New Roman" w:cs="Times New Roman"/>
          <w:sz w:val="20"/>
          <w:szCs w:val="20"/>
        </w:rPr>
        <w:t xml:space="preserve">Figure 2.1 Illustration of Cartesian to Rectangular Coordinate </w:t>
      </w:r>
      <w:del w:id="59" w:author="User" w:date="2016-01-12T16:03:00Z">
        <w:r w:rsidDel="00075E8B">
          <w:rPr>
            <w:rFonts w:ascii="Times New Roman" w:eastAsia="Times New Roman" w:hAnsi="Times New Roman" w:cs="Times New Roman"/>
            <w:sz w:val="20"/>
            <w:szCs w:val="20"/>
          </w:rPr>
          <w:delText>conversion of an iris</w:delText>
        </w:r>
      </w:del>
      <w:ins w:id="60" w:author="User" w:date="2016-01-12T16:03:00Z">
        <w:r w:rsidR="00075E8B">
          <w:rPr>
            <w:rFonts w:ascii="Times New Roman" w:eastAsia="Times New Roman" w:hAnsi="Times New Roman" w:cs="Times New Roman"/>
            <w:sz w:val="20"/>
            <w:szCs w:val="20"/>
          </w:rPr>
          <w:t>Conversion of an Iris</w:t>
        </w:r>
      </w:ins>
      <w:ins w:id="61" w:author="User" w:date="2016-01-12T16:04:00Z">
        <w:r w:rsidR="00A73124">
          <w:rPr>
            <w:rFonts w:ascii="Times New Roman" w:eastAsia="Times New Roman" w:hAnsi="Times New Roman" w:cs="Times New Roman"/>
            <w:sz w:val="20"/>
            <w:szCs w:val="20"/>
          </w:rPr>
          <w:t xml:space="preserve"> (Daughman, 2013)</w:t>
        </w:r>
      </w:ins>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jc w:val="both"/>
      </w:pPr>
    </w:p>
    <w:p w:rsidR="00CF5FC6" w:rsidRDefault="00CF5FC6">
      <w:pPr>
        <w:spacing w:line="360" w:lineRule="auto"/>
        <w:ind w:firstLine="720"/>
        <w:jc w:val="both"/>
        <w:rPr>
          <w:rFonts w:ascii="Times New Roman" w:eastAsia="Times New Roman" w:hAnsi="Times New Roman" w:cs="Times New Roman"/>
          <w:sz w:val="24"/>
          <w:szCs w:val="24"/>
        </w:rPr>
      </w:pPr>
    </w:p>
    <w:p w:rsidR="00CF5FC6" w:rsidRDefault="00CF5FC6">
      <w:pPr>
        <w:spacing w:line="360" w:lineRule="auto"/>
        <w:ind w:firstLine="720"/>
        <w:jc w:val="both"/>
        <w:rPr>
          <w:rFonts w:ascii="Times New Roman" w:eastAsia="Times New Roman" w:hAnsi="Times New Roman" w:cs="Times New Roman"/>
          <w:sz w:val="24"/>
          <w:szCs w:val="24"/>
        </w:rPr>
      </w:pPr>
    </w:p>
    <w:p w:rsidR="00CF5FC6" w:rsidRDefault="00CF5FC6">
      <w:pPr>
        <w:spacing w:line="360" w:lineRule="auto"/>
        <w:ind w:firstLine="720"/>
        <w:jc w:val="both"/>
        <w:rPr>
          <w:rFonts w:ascii="Times New Roman" w:eastAsia="Times New Roman" w:hAnsi="Times New Roman" w:cs="Times New Roman"/>
          <w:sz w:val="24"/>
          <w:szCs w:val="24"/>
        </w:rPr>
      </w:pPr>
    </w:p>
    <w:p w:rsidR="0090600F" w:rsidRDefault="00CD2593">
      <w:pPr>
        <w:spacing w:line="360" w:lineRule="auto"/>
        <w:ind w:firstLine="720"/>
        <w:jc w:val="both"/>
      </w:pPr>
      <w:r>
        <w:rPr>
          <w:rFonts w:ascii="Times New Roman" w:eastAsia="Times New Roman" w:hAnsi="Times New Roman" w:cs="Times New Roman"/>
          <w:sz w:val="24"/>
          <w:szCs w:val="24"/>
        </w:rPr>
        <w:lastRenderedPageBreak/>
        <w:t xml:space="preserve">The remapping of the iris region from </w:t>
      </w:r>
      <w:r>
        <w:rPr>
          <w:rFonts w:ascii="Times New Roman" w:eastAsia="Times New Roman" w:hAnsi="Times New Roman" w:cs="Times New Roman"/>
          <w:i/>
          <w:sz w:val="24"/>
          <w:szCs w:val="24"/>
        </w:rPr>
        <w:t xml:space="preserve">(x,y) </w:t>
      </w:r>
      <w:r>
        <w:rPr>
          <w:rFonts w:ascii="Times New Roman" w:eastAsia="Times New Roman" w:hAnsi="Times New Roman" w:cs="Times New Roman"/>
          <w:sz w:val="24"/>
          <w:szCs w:val="24"/>
        </w:rPr>
        <w:t>Cartesian coordinates to the normalized non-concentric polar representation is modelled as the expressions shown in (2.1), (2.2)</w:t>
      </w:r>
      <w:del w:id="62" w:author="User" w:date="2016-01-12T16:05:00Z">
        <w:r w:rsidDel="009C5ADC">
          <w:rPr>
            <w:rFonts w:ascii="Times New Roman" w:eastAsia="Times New Roman" w:hAnsi="Times New Roman" w:cs="Times New Roman"/>
            <w:sz w:val="24"/>
            <w:szCs w:val="24"/>
          </w:rPr>
          <w:delText>,</w:delText>
        </w:r>
      </w:del>
      <w:ins w:id="63" w:author="User" w:date="2016-01-12T16:05:00Z">
        <w:r w:rsidR="009C5ADC">
          <w:rPr>
            <w:rFonts w:ascii="Times New Roman" w:eastAsia="Times New Roman" w:hAnsi="Times New Roman" w:cs="Times New Roman"/>
            <w:sz w:val="24"/>
            <w:szCs w:val="24"/>
          </w:rPr>
          <w:t>and</w:t>
        </w:r>
      </w:ins>
      <w:r>
        <w:rPr>
          <w:rFonts w:ascii="Times New Roman" w:eastAsia="Times New Roman" w:hAnsi="Times New Roman" w:cs="Times New Roman"/>
          <w:sz w:val="24"/>
          <w:szCs w:val="24"/>
        </w:rPr>
        <w:t xml:space="preserve"> (2.3)</w:t>
      </w:r>
      <w:ins w:id="64" w:author="User" w:date="2016-01-12T16:06:00Z">
        <w:r w:rsidR="009C5ADC">
          <w:rPr>
            <w:rFonts w:ascii="Times New Roman" w:eastAsia="Times New Roman" w:hAnsi="Times New Roman" w:cs="Times New Roman"/>
            <w:sz w:val="24"/>
            <w:szCs w:val="24"/>
          </w:rPr>
          <w:t>:-</w:t>
        </w:r>
      </w:ins>
    </w:p>
    <w:p w:rsidR="0090600F" w:rsidRDefault="00CD2593">
      <w:pPr>
        <w:spacing w:line="360" w:lineRule="auto"/>
        <w:jc w:val="both"/>
      </w:pPr>
      <w:r>
        <w:rPr>
          <w:rFonts w:ascii="Times New Roman" w:eastAsia="Times New Roman" w:hAnsi="Times New Roman" w:cs="Times New Roman"/>
          <w:i/>
          <w:sz w:val="24"/>
          <w:szCs w:val="24"/>
        </w:rPr>
        <w:t xml:space="preserve">          </w:t>
      </w:r>
      <w:ins w:id="65" w:author="User" w:date="2016-01-12T16:50:00Z">
        <w:r w:rsidR="00A54826">
          <w:rPr>
            <w:rFonts w:ascii="Times New Roman" w:eastAsia="Times New Roman" w:hAnsi="Times New Roman" w:cs="Times New Roman"/>
            <w:i/>
            <w:sz w:val="24"/>
            <w:szCs w:val="24"/>
          </w:rPr>
          <w:t xml:space="preserve">                                      </w:t>
        </w:r>
      </w:ins>
      <w:commentRangeStart w:id="66"/>
      <w:r>
        <w:rPr>
          <w:rFonts w:ascii="Times New Roman" w:eastAsia="Times New Roman" w:hAnsi="Times New Roman" w:cs="Times New Roman"/>
          <w:i/>
          <w:sz w:val="24"/>
          <w:szCs w:val="24"/>
        </w:rPr>
        <w:t>I(x(r</w:t>
      </w:r>
      <w:r w:rsidR="00706D49">
        <w:rPr>
          <w:rFonts w:ascii="Times New Roman" w:eastAsia="Times New Roman" w:hAnsi="Times New Roman" w:cs="Times New Roman"/>
          <w:i/>
          <w:sz w:val="24"/>
          <w:szCs w:val="24"/>
        </w:rPr>
        <w:t>,θ</w:t>
      </w:r>
      <w:r>
        <w:rPr>
          <w:rFonts w:ascii="Times New Roman" w:eastAsia="Times New Roman" w:hAnsi="Times New Roman" w:cs="Times New Roman"/>
          <w:i/>
          <w:sz w:val="24"/>
          <w:szCs w:val="24"/>
        </w:rPr>
        <w:t>),y(r,θ))</w:t>
      </w:r>
      <m:oMath>
        <m:r>
          <w:rPr>
            <w:rFonts w:ascii="Cambria Math" w:hAnsi="Cambria Math"/>
          </w:rPr>
          <m:t>→</m:t>
        </m:r>
      </m:oMath>
      <w:r>
        <w:rPr>
          <w:rFonts w:ascii="Times New Roman" w:eastAsia="Times New Roman" w:hAnsi="Times New Roman" w:cs="Times New Roman"/>
          <w:i/>
          <w:sz w:val="24"/>
          <w:szCs w:val="24"/>
        </w:rPr>
        <w:t xml:space="preserve">I(r,θ)                                                           </w:t>
      </w:r>
      <w:del w:id="67" w:author="User" w:date="2016-01-12T16:50:00Z">
        <w:r w:rsidDel="00A54826">
          <w:rPr>
            <w:rFonts w:ascii="Times New Roman" w:eastAsia="Times New Roman" w:hAnsi="Times New Roman" w:cs="Times New Roman"/>
            <w:i/>
            <w:sz w:val="24"/>
            <w:szCs w:val="24"/>
          </w:rPr>
          <w:delText xml:space="preserve"> </w:delText>
        </w:r>
      </w:del>
      <w:r w:rsidR="00A54826">
        <w:rPr>
          <w:rFonts w:ascii="Times New Roman" w:eastAsia="Times New Roman" w:hAnsi="Times New Roman" w:cs="Times New Roman"/>
          <w:i/>
          <w:sz w:val="24"/>
          <w:szCs w:val="24"/>
        </w:rPr>
        <w:t xml:space="preserve">    </w:t>
      </w:r>
      <w:del w:id="68" w:author="User" w:date="2016-01-12T16:50:00Z">
        <w:r w:rsidDel="00A54826">
          <w:rPr>
            <w:rFonts w:ascii="Times New Roman" w:eastAsia="Times New Roman" w:hAnsi="Times New Roman" w:cs="Times New Roman"/>
            <w:i/>
            <w:sz w:val="24"/>
            <w:szCs w:val="24"/>
          </w:rPr>
          <w:delText xml:space="preserve"> </w:delText>
        </w:r>
      </w:del>
      <w:r w:rsidR="00A54826" w:rsidRPr="00E1245A">
        <w:rPr>
          <w:rFonts w:ascii="Times New Roman" w:eastAsia="Times New Roman" w:hAnsi="Times New Roman" w:cs="Times New Roman"/>
          <w:sz w:val="24"/>
          <w:szCs w:val="24"/>
          <w:highlight w:val="yellow"/>
        </w:rPr>
        <w:t>(2.1)</w:t>
      </w:r>
      <w:del w:id="69" w:author="User" w:date="2016-01-12T16:50:00Z">
        <w:r w:rsidDel="00A54826">
          <w:rPr>
            <w:rFonts w:ascii="Times New Roman" w:eastAsia="Times New Roman" w:hAnsi="Times New Roman" w:cs="Times New Roman"/>
            <w:i/>
            <w:sz w:val="24"/>
            <w:szCs w:val="24"/>
          </w:rPr>
          <w:delText xml:space="preserve">                            </w:delText>
        </w:r>
        <w:r w:rsidDel="00A54826">
          <w:rPr>
            <w:rFonts w:ascii="Times New Roman" w:eastAsia="Times New Roman" w:hAnsi="Times New Roman" w:cs="Times New Roman"/>
            <w:sz w:val="24"/>
            <w:szCs w:val="24"/>
          </w:rPr>
          <w:delText xml:space="preserve">            </w:delText>
        </w:r>
      </w:del>
    </w:p>
    <w:p w:rsidR="0090600F" w:rsidRDefault="00A54826">
      <w:pPr>
        <w:spacing w:line="360" w:lineRule="auto"/>
        <w:ind w:firstLine="720"/>
        <w:jc w:val="both"/>
      </w:pPr>
      <w:r>
        <w:rPr>
          <w:rFonts w:ascii="Times New Roman" w:eastAsia="Times New Roman" w:hAnsi="Times New Roman" w:cs="Times New Roman"/>
          <w:sz w:val="24"/>
          <w:szCs w:val="24"/>
        </w:rPr>
        <w:t xml:space="preserve">                                    </w:t>
      </w:r>
      <w:r w:rsidR="00CD2593">
        <w:rPr>
          <w:rFonts w:ascii="Times New Roman" w:eastAsia="Times New Roman" w:hAnsi="Times New Roman" w:cs="Times New Roman"/>
          <w:sz w:val="24"/>
          <w:szCs w:val="24"/>
        </w:rPr>
        <w:t xml:space="preserve">with </w:t>
      </w:r>
    </w:p>
    <w:p w:rsidR="0090600F" w:rsidRDefault="00A54826">
      <w:pPr>
        <w:spacing w:line="360" w:lineRule="auto"/>
        <w:ind w:firstLine="720"/>
        <w:jc w:val="both"/>
      </w:pPr>
      <w:r>
        <w:rPr>
          <w:rFonts w:ascii="Times New Roman" w:eastAsia="Times New Roman" w:hAnsi="Times New Roman" w:cs="Times New Roman"/>
          <w:i/>
          <w:sz w:val="24"/>
          <w:szCs w:val="24"/>
        </w:rPr>
        <w:t xml:space="preserve">                                    </w:t>
      </w:r>
      <w:r w:rsidR="00CD2593">
        <w:rPr>
          <w:rFonts w:ascii="Times New Roman" w:eastAsia="Times New Roman" w:hAnsi="Times New Roman" w:cs="Times New Roman"/>
          <w:i/>
          <w:sz w:val="24"/>
          <w:szCs w:val="24"/>
        </w:rPr>
        <w:t>x(r,θ)=(1-r)</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p</m:t>
            </m:r>
          </m:sub>
        </m:sSub>
      </m:oMath>
      <w:r w:rsidR="00CD2593">
        <w:rPr>
          <w:rFonts w:ascii="Times New Roman" w:eastAsia="Times New Roman" w:hAnsi="Times New Roman" w:cs="Times New Roman"/>
          <w:i/>
          <w:sz w:val="24"/>
          <w:szCs w:val="24"/>
        </w:rPr>
        <w:t>(θ)+r</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oMath>
      <w:r w:rsidR="00CD2593">
        <w:rPr>
          <w:rFonts w:ascii="Times New Roman" w:eastAsia="Times New Roman" w:hAnsi="Times New Roman" w:cs="Times New Roman"/>
          <w:i/>
          <w:sz w:val="24"/>
          <w:szCs w:val="24"/>
        </w:rPr>
        <w:t xml:space="preserve">(θ)        </w:t>
      </w:r>
      <w:r>
        <w:rPr>
          <w:rFonts w:ascii="Times New Roman" w:eastAsia="Times New Roman" w:hAnsi="Times New Roman" w:cs="Times New Roman"/>
          <w:i/>
          <w:sz w:val="24"/>
          <w:szCs w:val="24"/>
        </w:rPr>
        <w:t xml:space="preserve">                       </w:t>
      </w:r>
      <w:r w:rsidR="00CD2593">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r w:rsidR="00CD2593" w:rsidRPr="00E1245A">
        <w:rPr>
          <w:rFonts w:ascii="Times New Roman" w:eastAsia="Times New Roman" w:hAnsi="Times New Roman" w:cs="Times New Roman"/>
          <w:sz w:val="24"/>
          <w:szCs w:val="24"/>
          <w:highlight w:val="yellow"/>
        </w:rPr>
        <w:t>(2.2)</w:t>
      </w:r>
    </w:p>
    <w:p w:rsidR="0090600F" w:rsidRDefault="00A54826">
      <w:pPr>
        <w:spacing w:line="360" w:lineRule="auto"/>
        <w:ind w:firstLine="720"/>
        <w:jc w:val="both"/>
      </w:pPr>
      <w:r>
        <w:rPr>
          <w:rFonts w:ascii="Times New Roman" w:eastAsia="Times New Roman" w:hAnsi="Times New Roman" w:cs="Times New Roman"/>
          <w:i/>
          <w:sz w:val="24"/>
          <w:szCs w:val="24"/>
        </w:rPr>
        <w:t xml:space="preserve">                                   </w:t>
      </w:r>
      <w:r w:rsidR="00CD2593">
        <w:rPr>
          <w:rFonts w:ascii="Times New Roman" w:eastAsia="Times New Roman" w:hAnsi="Times New Roman" w:cs="Times New Roman"/>
          <w:i/>
          <w:sz w:val="24"/>
          <w:szCs w:val="24"/>
        </w:rPr>
        <w:t>y(r,θ)=(1-r)</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p</m:t>
            </m:r>
          </m:sub>
        </m:sSub>
      </m:oMath>
      <w:r w:rsidR="00CD2593">
        <w:rPr>
          <w:rFonts w:ascii="Times New Roman" w:eastAsia="Times New Roman" w:hAnsi="Times New Roman" w:cs="Times New Roman"/>
          <w:i/>
          <w:sz w:val="24"/>
          <w:szCs w:val="24"/>
        </w:rPr>
        <w:t>(θ)+r</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sidR="00CD2593">
        <w:rPr>
          <w:rFonts w:ascii="Times New Roman" w:eastAsia="Times New Roman" w:hAnsi="Times New Roman" w:cs="Times New Roman"/>
          <w:i/>
          <w:sz w:val="24"/>
          <w:szCs w:val="24"/>
        </w:rPr>
        <w:t xml:space="preserve">(θ)                                                   </w:t>
      </w:r>
      <w:r>
        <w:rPr>
          <w:rFonts w:ascii="Times New Roman" w:eastAsia="Times New Roman" w:hAnsi="Times New Roman" w:cs="Times New Roman"/>
          <w:i/>
          <w:sz w:val="24"/>
          <w:szCs w:val="24"/>
        </w:rPr>
        <w:t xml:space="preserve">     </w:t>
      </w:r>
      <w:ins w:id="70" w:author="User" w:date="2016-01-12T16:05:00Z">
        <w:r>
          <w:rPr>
            <w:rFonts w:ascii="Times New Roman" w:eastAsia="Times New Roman" w:hAnsi="Times New Roman" w:cs="Times New Roman"/>
            <w:i/>
            <w:sz w:val="24"/>
            <w:szCs w:val="24"/>
          </w:rPr>
          <w:t xml:space="preserve">    </w:t>
        </w:r>
      </w:ins>
      <w:del w:id="71" w:author="User" w:date="2016-01-12T16:49:00Z">
        <w:r w:rsidR="00CD2593" w:rsidDel="00A54826">
          <w:rPr>
            <w:rFonts w:ascii="Times New Roman" w:eastAsia="Times New Roman" w:hAnsi="Times New Roman" w:cs="Times New Roman"/>
            <w:i/>
            <w:sz w:val="24"/>
            <w:szCs w:val="24"/>
          </w:rPr>
          <w:delText xml:space="preserve"> </w:delText>
        </w:r>
      </w:del>
      <w:r w:rsidR="00CD2593">
        <w:rPr>
          <w:rFonts w:ascii="Times New Roman" w:eastAsia="Times New Roman" w:hAnsi="Times New Roman" w:cs="Times New Roman"/>
          <w:sz w:val="24"/>
          <w:szCs w:val="24"/>
        </w:rPr>
        <w:t>(</w:t>
      </w:r>
      <w:r w:rsidR="00CD2593" w:rsidRPr="00E1245A">
        <w:rPr>
          <w:rFonts w:ascii="Times New Roman" w:eastAsia="Times New Roman" w:hAnsi="Times New Roman" w:cs="Times New Roman"/>
          <w:sz w:val="24"/>
          <w:szCs w:val="24"/>
          <w:highlight w:val="yellow"/>
        </w:rPr>
        <w:t>2.3</w:t>
      </w:r>
      <w:r w:rsidR="00CD2593">
        <w:rPr>
          <w:rFonts w:ascii="Times New Roman" w:eastAsia="Times New Roman" w:hAnsi="Times New Roman" w:cs="Times New Roman"/>
          <w:sz w:val="24"/>
          <w:szCs w:val="24"/>
        </w:rPr>
        <w:t>)</w:t>
      </w:r>
    </w:p>
    <w:commentRangeEnd w:id="66"/>
    <w:p w:rsidR="009C5ADC" w:rsidRDefault="00FD713C">
      <w:pPr>
        <w:spacing w:line="360" w:lineRule="auto"/>
        <w:jc w:val="both"/>
        <w:rPr>
          <w:ins w:id="72" w:author="User" w:date="2016-01-12T16:06:00Z"/>
          <w:rFonts w:ascii="Times New Roman" w:eastAsia="Times New Roman" w:hAnsi="Times New Roman" w:cs="Times New Roman"/>
          <w:sz w:val="24"/>
          <w:szCs w:val="24"/>
        </w:rPr>
      </w:pPr>
      <w:r>
        <w:rPr>
          <w:rStyle w:val="CommentReference"/>
        </w:rPr>
        <w:commentReference w:id="66"/>
      </w:r>
    </w:p>
    <w:p w:rsidR="0090600F" w:rsidRPr="00CF5FC6" w:rsidRDefault="00CD25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r>
        <w:rPr>
          <w:rFonts w:ascii="Times New Roman" w:eastAsia="Times New Roman" w:hAnsi="Times New Roman" w:cs="Times New Roman"/>
          <w:i/>
          <w:sz w:val="24"/>
          <w:szCs w:val="24"/>
        </w:rPr>
        <w:t xml:space="preserve"> I(x,y)</w:t>
      </w:r>
      <w:r>
        <w:rPr>
          <w:rFonts w:ascii="Times New Roman" w:eastAsia="Times New Roman" w:hAnsi="Times New Roman" w:cs="Times New Roman"/>
          <w:sz w:val="24"/>
          <w:szCs w:val="24"/>
        </w:rPr>
        <w:t xml:space="preserve"> is the iris region image, </w:t>
      </w:r>
      <w:r>
        <w:rPr>
          <w:rFonts w:ascii="Times New Roman" w:eastAsia="Times New Roman" w:hAnsi="Times New Roman" w:cs="Times New Roman"/>
          <w:i/>
          <w:sz w:val="24"/>
          <w:szCs w:val="24"/>
        </w:rPr>
        <w:t xml:space="preserve">(x,y) </w:t>
      </w:r>
      <w:r>
        <w:rPr>
          <w:rFonts w:ascii="Times New Roman" w:eastAsia="Times New Roman" w:hAnsi="Times New Roman" w:cs="Times New Roman"/>
          <w:sz w:val="24"/>
          <w:szCs w:val="24"/>
        </w:rPr>
        <w:t>are the original Cartesian coordinates, (r,θ) are the corresponding normalized polar coordinates, and</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p</m:t>
            </m:r>
          </m:sub>
        </m:sSub>
      </m:oMath>
      <w:r>
        <w:rPr>
          <w:rFonts w:ascii="Times New Roman" w:eastAsia="Times New Roman" w:hAnsi="Times New Roman" w:cs="Times New Roman"/>
          <w:i/>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p</m:t>
            </m:r>
          </m:sub>
        </m:sSub>
      </m:oMath>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oMath>
      <w:r w:rsidR="00706D49">
        <w:rPr>
          <w:rFonts w:ascii="Times New Roman" w:eastAsia="Times New Roman" w:hAnsi="Times New Roman" w:cs="Times New Roman"/>
          <w:i/>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oMath>
      <w:r>
        <w:rPr>
          <w:rFonts w:ascii="Times New Roman" w:eastAsia="Times New Roman" w:hAnsi="Times New Roman" w:cs="Times New Roman"/>
          <w:sz w:val="24"/>
          <w:szCs w:val="24"/>
        </w:rPr>
        <w:t xml:space="preserve"> are the coordinates of the pupil and iris boundaries along the </w:t>
      </w:r>
      <w:r>
        <w:rPr>
          <w:rFonts w:ascii="Times New Roman" w:eastAsia="Times New Roman" w:hAnsi="Times New Roman" w:cs="Times New Roman"/>
          <w:i/>
          <w:sz w:val="24"/>
          <w:szCs w:val="24"/>
        </w:rPr>
        <w:t>θ</w:t>
      </w:r>
      <w:r>
        <w:rPr>
          <w:rFonts w:ascii="Times New Roman" w:eastAsia="Times New Roman" w:hAnsi="Times New Roman" w:cs="Times New Roman"/>
          <w:sz w:val="24"/>
          <w:szCs w:val="24"/>
        </w:rPr>
        <w:t xml:space="preserve"> direction (Daugman, 2013). The rubber sheet model takes into account pupil dilation and size inconsistencies in order to produce a normalized representation with constant dimensions.  In this way the iris region is modelled as a flexible rubber sheet anchored at the iris boundary with the pupil centre as the reference point. </w:t>
      </w:r>
    </w:p>
    <w:p w:rsidR="0090600F" w:rsidRDefault="0090600F">
      <w:pPr>
        <w:spacing w:line="360" w:lineRule="auto"/>
        <w:jc w:val="both"/>
      </w:pPr>
    </w:p>
    <w:p w:rsidR="0090600F" w:rsidRDefault="00CD2593">
      <w:pPr>
        <w:spacing w:line="360" w:lineRule="auto"/>
        <w:ind w:firstLine="720"/>
        <w:jc w:val="both"/>
      </w:pPr>
      <w:r>
        <w:rPr>
          <w:rFonts w:ascii="Times New Roman" w:eastAsia="Times New Roman" w:hAnsi="Times New Roman" w:cs="Times New Roman"/>
          <w:sz w:val="24"/>
          <w:szCs w:val="24"/>
        </w:rPr>
        <w:t xml:space="preserve">Even though the homogeneous rubber sheet model accounts for pupil dilation, imaging distance and non-concentric pupil displacement, it does not compensate for rotational inconsistencies (Daugman, 2013).  In the Daugman system, rotation is accounted for during matching by shifting the iris templates in the </w:t>
      </w:r>
      <w:r>
        <w:rPr>
          <w:rFonts w:ascii="Times New Roman" w:eastAsia="Times New Roman" w:hAnsi="Times New Roman" w:cs="Times New Roman"/>
          <w:i/>
          <w:sz w:val="24"/>
          <w:szCs w:val="24"/>
        </w:rPr>
        <w:t xml:space="preserve">θ </w:t>
      </w:r>
      <w:r>
        <w:rPr>
          <w:rFonts w:ascii="Times New Roman" w:eastAsia="Times New Roman" w:hAnsi="Times New Roman" w:cs="Times New Roman"/>
          <w:sz w:val="24"/>
          <w:szCs w:val="24"/>
        </w:rPr>
        <w:t xml:space="preserve">direction until two iris templates are aligned (Daugman, 2013). </w:t>
      </w:r>
    </w:p>
    <w:p w:rsidR="0090600F" w:rsidRDefault="0090600F">
      <w:pPr>
        <w:spacing w:line="360" w:lineRule="auto"/>
        <w:jc w:val="both"/>
      </w:pPr>
    </w:p>
    <w:p w:rsidR="0090600F" w:rsidRPr="00706D49" w:rsidRDefault="00CD2593" w:rsidP="00B144BA">
      <w:pPr>
        <w:pStyle w:val="Heading3"/>
        <w:rPr>
          <w:rFonts w:ascii="Times New Roman" w:hAnsi="Times New Roman" w:cs="Times New Roman"/>
          <w:b/>
          <w:color w:val="auto"/>
          <w:sz w:val="24"/>
          <w:szCs w:val="24"/>
          <w:u w:val="single"/>
        </w:rPr>
      </w:pPr>
      <w:bookmarkStart w:id="73" w:name="_Toc440362484"/>
      <w:r w:rsidRPr="00706D49">
        <w:rPr>
          <w:rFonts w:ascii="Times New Roman" w:hAnsi="Times New Roman" w:cs="Times New Roman"/>
          <w:b/>
          <w:color w:val="auto"/>
          <w:sz w:val="24"/>
          <w:szCs w:val="24"/>
          <w:u w:val="single"/>
        </w:rPr>
        <w:t>2.1.2 Image Registration</w:t>
      </w:r>
      <w:bookmarkEnd w:id="73"/>
    </w:p>
    <w:p w:rsidR="0090600F" w:rsidRDefault="00CD2593">
      <w:pPr>
        <w:spacing w:line="360" w:lineRule="auto"/>
        <w:jc w:val="both"/>
      </w:pPr>
      <w:r>
        <w:rPr>
          <w:rFonts w:ascii="Times New Roman" w:eastAsia="Times New Roman" w:hAnsi="Times New Roman" w:cs="Times New Roman"/>
          <w:sz w:val="24"/>
          <w:szCs w:val="24"/>
        </w:rPr>
        <w:t xml:space="preserve">The </w:t>
      </w:r>
      <w:r w:rsidRPr="00B27A84">
        <w:rPr>
          <w:rFonts w:ascii="Times New Roman" w:eastAsia="Times New Roman" w:hAnsi="Times New Roman" w:cs="Times New Roman"/>
          <w:sz w:val="24"/>
          <w:szCs w:val="24"/>
          <w:highlight w:val="yellow"/>
        </w:rPr>
        <w:t>Wildes</w:t>
      </w:r>
      <w:ins w:id="74" w:author="User" w:date="2016-01-12T16:53:00Z">
        <w:r w:rsidR="00B27A84" w:rsidRPr="00B27A84">
          <w:rPr>
            <w:rFonts w:ascii="Times New Roman" w:eastAsia="Times New Roman" w:hAnsi="Times New Roman" w:cs="Times New Roman"/>
            <w:sz w:val="24"/>
            <w:szCs w:val="24"/>
            <w:highlight w:val="yellow"/>
          </w:rPr>
          <w:t xml:space="preserve"> </w:t>
        </w:r>
      </w:ins>
      <w:r w:rsidRPr="00B27A84">
        <w:rPr>
          <w:rFonts w:ascii="Times New Roman" w:eastAsia="Times New Roman" w:hAnsi="Times New Roman" w:cs="Times New Roman"/>
          <w:i/>
          <w:sz w:val="24"/>
          <w:szCs w:val="24"/>
          <w:highlight w:val="yellow"/>
        </w:rPr>
        <w:t>et al</w:t>
      </w:r>
      <w:r w:rsidRPr="00B27A84">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employs an image registration technique, which geometrically warps a newly acquired image, </w:t>
      </w:r>
      <m:oMath>
        <m:sSub>
          <m:sSubPr>
            <m:ctrlPr>
              <w:rPr>
                <w:rFonts w:ascii="Times New Roman" w:eastAsia="Times New Roman" w:hAnsi="Times New Roman" w:cs="Times New Roman"/>
                <w:i/>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a</m:t>
            </m:r>
          </m:sub>
        </m:sSub>
      </m:oMath>
      <w:r>
        <w:rPr>
          <w:rFonts w:ascii="Times New Roman" w:eastAsia="Times New Roman" w:hAnsi="Times New Roman" w:cs="Times New Roman"/>
          <w:i/>
          <w:sz w:val="24"/>
          <w:szCs w:val="24"/>
        </w:rPr>
        <w:t xml:space="preserve"> (x,y) </w:t>
      </w:r>
      <w:r>
        <w:rPr>
          <w:rFonts w:ascii="Times New Roman" w:eastAsia="Times New Roman" w:hAnsi="Times New Roman" w:cs="Times New Roman"/>
          <w:sz w:val="24"/>
          <w:szCs w:val="24"/>
        </w:rPr>
        <w:t xml:space="preserve">into alignment with a selected database image </w:t>
      </w:r>
      <m:oMath>
        <m:sSub>
          <m:sSubPr>
            <m:ctrlPr>
              <w:rPr>
                <w:rFonts w:ascii="Times New Roman" w:eastAsia="Times New Roman" w:hAnsi="Times New Roman" w:cs="Times New Roman"/>
                <w:i/>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d</m:t>
            </m:r>
          </m:sub>
        </m:sSub>
      </m:oMath>
      <w:r>
        <w:rPr>
          <w:rFonts w:ascii="Times New Roman" w:eastAsia="Times New Roman" w:hAnsi="Times New Roman" w:cs="Times New Roman"/>
          <w:i/>
          <w:sz w:val="24"/>
          <w:szCs w:val="24"/>
        </w:rPr>
        <w:t xml:space="preserve"> (x,y)</w:t>
      </w:r>
      <w:r>
        <w:rPr>
          <w:rFonts w:ascii="Times New Roman" w:eastAsia="Times New Roman" w:hAnsi="Times New Roman" w:cs="Times New Roman"/>
          <w:sz w:val="24"/>
          <w:szCs w:val="24"/>
        </w:rPr>
        <w:t xml:space="preserve"> as shown in expression 2.4 (R.Wildes, 1996). When choosing a mapping function </w:t>
      </w:r>
      <w:r>
        <w:rPr>
          <w:rFonts w:ascii="Times New Roman" w:eastAsia="Times New Roman" w:hAnsi="Times New Roman" w:cs="Times New Roman"/>
          <w:i/>
          <w:sz w:val="24"/>
          <w:szCs w:val="24"/>
        </w:rPr>
        <w:t xml:space="preserve">(u(x,y),v(x,y)) </w:t>
      </w:r>
      <w:r>
        <w:rPr>
          <w:rFonts w:ascii="Times New Roman" w:eastAsia="Times New Roman" w:hAnsi="Times New Roman" w:cs="Times New Roman"/>
          <w:sz w:val="24"/>
          <w:szCs w:val="24"/>
        </w:rPr>
        <w:t xml:space="preserve">to transform the original coordinates, the image intensity values of the new image are made to be close to those of corresponding points in the reference image. The mapping function as shown in (2.4) must be chosen so as to </w:t>
      </w:r>
      <w:del w:id="75" w:author="User" w:date="2016-01-12T16:56:00Z">
        <w:r w:rsidDel="009C5432">
          <w:rPr>
            <w:rFonts w:ascii="Times New Roman" w:eastAsia="Times New Roman" w:hAnsi="Times New Roman" w:cs="Times New Roman"/>
            <w:sz w:val="24"/>
            <w:szCs w:val="24"/>
          </w:rPr>
          <w:delText>minimise</w:delText>
        </w:r>
      </w:del>
      <w:ins w:id="76" w:author="User" w:date="2016-01-12T16:56:00Z">
        <w:r w:rsidR="009C5432">
          <w:rPr>
            <w:rFonts w:ascii="Times New Roman" w:eastAsia="Times New Roman" w:hAnsi="Times New Roman" w:cs="Times New Roman"/>
            <w:sz w:val="24"/>
            <w:szCs w:val="24"/>
          </w:rPr>
          <w:t>minimize</w:t>
        </w:r>
      </w:ins>
      <w:r>
        <w:rPr>
          <w:rFonts w:ascii="Times New Roman" w:eastAsia="Times New Roman" w:hAnsi="Times New Roman" w:cs="Times New Roman"/>
          <w:sz w:val="24"/>
          <w:szCs w:val="24"/>
        </w:rPr>
        <w:t xml:space="preserve"> while being constrained to capture a similarity transformation of image coordinates </w:t>
      </w:r>
      <w:r>
        <w:rPr>
          <w:rFonts w:ascii="Times New Roman" w:eastAsia="Times New Roman" w:hAnsi="Times New Roman" w:cs="Times New Roman"/>
          <w:i/>
          <w:sz w:val="24"/>
          <w:szCs w:val="24"/>
        </w:rPr>
        <w:t>(x,y)</w:t>
      </w:r>
      <w:r>
        <w:rPr>
          <w:rFonts w:ascii="Times New Roman" w:eastAsia="Times New Roman" w:hAnsi="Times New Roman" w:cs="Times New Roman"/>
          <w:sz w:val="24"/>
          <w:szCs w:val="24"/>
        </w:rPr>
        <w:t xml:space="preserve"> to</w:t>
      </w:r>
      <w:r>
        <w:rPr>
          <w:rFonts w:ascii="Times New Roman" w:eastAsia="Times New Roman" w:hAnsi="Times New Roman" w:cs="Times New Roman"/>
          <w:i/>
          <w:sz w:val="24"/>
          <w:szCs w:val="24"/>
        </w:rPr>
        <w:t xml:space="preserve"> (x’,y’)</w:t>
      </w:r>
      <w:r>
        <w:rPr>
          <w:rFonts w:ascii="Times New Roman" w:eastAsia="Times New Roman" w:hAnsi="Times New Roman" w:cs="Times New Roman"/>
          <w:sz w:val="24"/>
          <w:szCs w:val="24"/>
        </w:rPr>
        <w:t>, that is given by the expression in (2.5).</w:t>
      </w:r>
    </w:p>
    <w:p w:rsidR="0090600F" w:rsidRDefault="00B27A84">
      <w:pPr>
        <w:spacing w:line="360" w:lineRule="auto"/>
        <w:jc w:val="both"/>
      </w:pPr>
      <w:ins w:id="77" w:author="User" w:date="2016-01-12T16:54:00Z">
        <w:r>
          <w:rPr>
            <w:sz w:val="24"/>
            <w:szCs w:val="24"/>
          </w:rPr>
          <w:t xml:space="preserve">                                  </w:t>
        </w:r>
      </w:ins>
      <m:oMath>
        <m:nary>
          <m:naryPr>
            <m:limLoc m:val="subSup"/>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x</m:t>
            </m:r>
          </m:sub>
          <m:sup/>
          <m:e>
            <m:nary>
              <m:naryPr>
                <m:limLoc m:val="subSup"/>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y</m:t>
                </m:r>
              </m:sub>
              <m:sup/>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d</m:t>
                    </m:r>
                  </m:sub>
                </m:sSub>
                <m:r>
                  <m:rPr>
                    <m:sty m:val="p"/>
                  </m:rPr>
                  <w:rPr>
                    <w:rFonts w:ascii="Cambria Math" w:eastAsia="Times New Roman" w:hAnsi="Cambria Math" w:cs="Times New Roman"/>
                    <w:sz w:val="24"/>
                    <w:szCs w:val="24"/>
                  </w:rPr>
                  <m:t>(x,y)-</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Times New Roman" w:cs="Times New Roman"/>
                        <w:sz w:val="24"/>
                        <w:szCs w:val="24"/>
                      </w:rPr>
                      <m:t>a</m:t>
                    </m:r>
                  </m:sub>
                </m:sSub>
                <m:r>
                  <w:rPr>
                    <w:rFonts w:ascii="Cambria Math" w:eastAsia="Times New Roman" w:hAnsi="Cambria Math" w:cs="Times New Roman"/>
                    <w:sz w:val="24"/>
                    <w:szCs w:val="24"/>
                  </w:rPr>
                  <m:t>(x-u,y-v)</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sSub>
                  <m:sSubPr>
                    <m:ctrlPr>
                      <w:rPr>
                        <w:rFonts w:ascii="Cambria Math" w:eastAsia="Times New Roman" w:hAnsi="Cambria Math" w:cs="Times New Roman"/>
                        <w:i/>
                        <w:sz w:val="24"/>
                        <w:szCs w:val="24"/>
                      </w:rPr>
                    </m:ctrlPr>
                  </m:sSubPr>
                  <m:e>
                    <m:r>
                      <w:rPr>
                        <w:rFonts w:ascii="Cambria Math" w:eastAsia="Times New Roman" w:hAnsi="Times New Roman" w:cs="Times New Roman"/>
                        <w:sz w:val="24"/>
                        <w:szCs w:val="24"/>
                      </w:rPr>
                      <m:t>d</m:t>
                    </m:r>
                  </m:e>
                  <m:sub>
                    <m:r>
                      <w:rPr>
                        <w:rFonts w:ascii="Cambria Math" w:eastAsia="Times New Roman" w:hAnsi="Times New Roman" w:cs="Times New Roman"/>
                        <w:sz w:val="24"/>
                        <w:szCs w:val="24"/>
                      </w:rPr>
                      <m:t>x</m:t>
                    </m:r>
                  </m:sub>
                </m:sSub>
                <m:sSub>
                  <m:sSubPr>
                    <m:ctrlPr>
                      <w:rPr>
                        <w:rFonts w:ascii="Cambria Math" w:eastAsia="Times New Roman" w:hAnsi="Cambria Math" w:cs="Times New Roman"/>
                        <w:i/>
                        <w:sz w:val="24"/>
                        <w:szCs w:val="24"/>
                      </w:rPr>
                    </m:ctrlPr>
                  </m:sSubPr>
                  <m:e>
                    <m:r>
                      <w:rPr>
                        <w:rFonts w:ascii="Cambria Math" w:eastAsia="Times New Roman" w:hAnsi="Times New Roman" w:cs="Times New Roman"/>
                        <w:sz w:val="24"/>
                        <w:szCs w:val="24"/>
                      </w:rPr>
                      <m:t>d</m:t>
                    </m:r>
                  </m:e>
                  <m:sub>
                    <m:r>
                      <w:rPr>
                        <w:rFonts w:ascii="Cambria Math" w:eastAsia="Times New Roman" w:hAnsi="Cambria Math" w:cs="Times New Roman"/>
                        <w:sz w:val="24"/>
                        <w:szCs w:val="24"/>
                      </w:rPr>
                      <m:t>y</m:t>
                    </m:r>
                  </m:sub>
                </m:sSub>
              </m:e>
            </m:nary>
          </m:e>
        </m:nary>
      </m:oMath>
      <w:r w:rsidR="00CD2593">
        <w:rPr>
          <w:rFonts w:ascii="Times New Roman" w:eastAsia="Times New Roman" w:hAnsi="Times New Roman" w:cs="Times New Roman"/>
          <w:sz w:val="24"/>
          <w:szCs w:val="24"/>
        </w:rPr>
        <w:t xml:space="preserve">                             </w:t>
      </w:r>
      <w:del w:id="78" w:author="User" w:date="2016-01-12T16:54:00Z">
        <w:r w:rsidR="00CD2593" w:rsidDel="00B27A84">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(2.4)</w:t>
      </w:r>
      <w:del w:id="79" w:author="User" w:date="2016-01-12T16:54:00Z">
        <w:r w:rsidR="00CD2593" w:rsidDel="00B27A84">
          <w:rPr>
            <w:rFonts w:ascii="Times New Roman" w:eastAsia="Times New Roman" w:hAnsi="Times New Roman" w:cs="Times New Roman"/>
            <w:sz w:val="24"/>
            <w:szCs w:val="24"/>
          </w:rPr>
          <w:delText xml:space="preserve">        </w:delText>
        </w:r>
      </w:del>
      <w:r w:rsidR="00CD2593">
        <w:rPr>
          <w:rFonts w:ascii="Times New Roman" w:eastAsia="Times New Roman" w:hAnsi="Times New Roman" w:cs="Times New Roman"/>
          <w:sz w:val="24"/>
          <w:szCs w:val="24"/>
        </w:rPr>
        <w:t xml:space="preserve">                        </w:t>
      </w:r>
      <w:ins w:id="80" w:author="User" w:date="2016-01-12T16:54:00Z">
        <w:r>
          <w:rPr>
            <w:rFonts w:ascii="Times New Roman" w:eastAsia="Times New Roman" w:hAnsi="Times New Roman" w:cs="Times New Roman"/>
            <w:sz w:val="24"/>
            <w:szCs w:val="24"/>
          </w:rPr>
          <w:t xml:space="preserve">     </w:t>
        </w:r>
      </w:ins>
    </w:p>
    <w:p w:rsidR="0090600F" w:rsidRDefault="0090600F">
      <w:pPr>
        <w:spacing w:line="360" w:lineRule="auto"/>
        <w:jc w:val="both"/>
      </w:pPr>
    </w:p>
    <w:p w:rsidR="0090600F" w:rsidRDefault="00B27A84">
      <w:pPr>
        <w:spacing w:line="360" w:lineRule="auto"/>
        <w:jc w:val="center"/>
      </w:pPr>
      <w:r>
        <w:rPr>
          <w:rFonts w:ascii="Times New Roman" w:eastAsia="Times New Roman" w:hAnsi="Times New Roman" w:cs="Times New Roman"/>
          <w:sz w:val="24"/>
          <w:szCs w:val="24"/>
        </w:rPr>
        <w:lastRenderedPageBreak/>
        <w:t xml:space="preserve">                                                     </w:t>
      </w:r>
      <w:r w:rsidR="00CD2593">
        <w:rPr>
          <w:noProof/>
          <w:lang w:val="en-MY" w:eastAsia="en-MY"/>
        </w:rPr>
        <w:drawing>
          <wp:inline distT="114300" distB="114300" distL="114300" distR="114300">
            <wp:extent cx="1733550" cy="619125"/>
            <wp:effectExtent l="0" t="0" r="0" b="0"/>
            <wp:docPr id="29" name="image68.jpg" descr="Picture3.jpg"/>
            <wp:cNvGraphicFramePr/>
            <a:graphic xmlns:a="http://schemas.openxmlformats.org/drawingml/2006/main">
              <a:graphicData uri="http://schemas.openxmlformats.org/drawingml/2006/picture">
                <pic:pic xmlns:pic="http://schemas.openxmlformats.org/drawingml/2006/picture">
                  <pic:nvPicPr>
                    <pic:cNvPr id="0" name="image68.jpg" descr="Picture3.jpg"/>
                    <pic:cNvPicPr preferRelativeResize="0"/>
                  </pic:nvPicPr>
                  <pic:blipFill>
                    <a:blip r:embed="rId16"/>
                    <a:srcRect/>
                    <a:stretch>
                      <a:fillRect/>
                    </a:stretch>
                  </pic:blipFill>
                  <pic:spPr>
                    <a:xfrm>
                      <a:off x="0" y="0"/>
                      <a:ext cx="1733550" cy="619125"/>
                    </a:xfrm>
                    <a:prstGeom prst="rect">
                      <a:avLst/>
                    </a:prstGeom>
                    <a:ln/>
                  </pic:spPr>
                </pic:pic>
              </a:graphicData>
            </a:graphic>
          </wp:inline>
        </w:drawing>
      </w:r>
      <w:r w:rsidR="00CD25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CD2593">
        <w:rPr>
          <w:rFonts w:ascii="Times New Roman" w:eastAsia="Times New Roman" w:hAnsi="Times New Roman" w:cs="Times New Roman"/>
          <w:sz w:val="24"/>
          <w:szCs w:val="24"/>
        </w:rPr>
        <w:t xml:space="preserve">(2.5)      </w:t>
      </w:r>
    </w:p>
    <w:p w:rsidR="0090600F" w:rsidRDefault="00CD2593">
      <w:pPr>
        <w:spacing w:line="360" w:lineRule="auto"/>
        <w:jc w:val="both"/>
      </w:pPr>
      <w:r>
        <w:rPr>
          <w:rFonts w:ascii="Times New Roman" w:eastAsia="Times New Roman" w:hAnsi="Times New Roman" w:cs="Times New Roman"/>
          <w:sz w:val="24"/>
          <w:szCs w:val="24"/>
        </w:rPr>
        <w:t xml:space="preserve">with </w:t>
      </w:r>
      <w:r>
        <w:rPr>
          <w:rFonts w:ascii="Times New Roman" w:eastAsia="Times New Roman" w:hAnsi="Times New Roman" w:cs="Times New Roman"/>
          <w:i/>
          <w:sz w:val="24"/>
          <w:szCs w:val="24"/>
        </w:rPr>
        <w:t>s</w:t>
      </w:r>
      <w:r>
        <w:rPr>
          <w:rFonts w:ascii="Times New Roman" w:eastAsia="Times New Roman" w:hAnsi="Times New Roman" w:cs="Times New Roman"/>
          <w:sz w:val="24"/>
          <w:szCs w:val="24"/>
        </w:rPr>
        <w:t xml:space="preserve"> as a scaling factor and </w:t>
      </w:r>
      <w:r>
        <w:rPr>
          <w:rFonts w:ascii="Times New Roman" w:eastAsia="Times New Roman" w:hAnsi="Times New Roman" w:cs="Times New Roman"/>
          <w:i/>
          <w:sz w:val="24"/>
          <w:szCs w:val="24"/>
        </w:rPr>
        <w:t>R(φ)</w:t>
      </w:r>
      <w:r>
        <w:rPr>
          <w:rFonts w:ascii="Times New Roman" w:eastAsia="Times New Roman" w:hAnsi="Times New Roman" w:cs="Times New Roman"/>
          <w:sz w:val="24"/>
          <w:szCs w:val="24"/>
        </w:rPr>
        <w:t xml:space="preserve">as a matrix representing rotation by </w:t>
      </w:r>
      <w:r w:rsidR="00706D49">
        <w:rPr>
          <w:rFonts w:ascii="Times New Roman" w:eastAsia="Times New Roman" w:hAnsi="Times New Roman" w:cs="Times New Roman"/>
          <w:i/>
          <w:sz w:val="24"/>
          <w:szCs w:val="24"/>
        </w:rPr>
        <w:t xml:space="preserve">φ. </w:t>
      </w:r>
      <w:r>
        <w:rPr>
          <w:rFonts w:ascii="Times New Roman" w:eastAsia="Times New Roman" w:hAnsi="Times New Roman" w:cs="Times New Roman"/>
          <w:sz w:val="24"/>
          <w:szCs w:val="24"/>
        </w:rPr>
        <w:t>In implementation, given a pair of iris images</w:t>
      </w:r>
      <m:oMath>
        <m:sSub>
          <m:sSubPr>
            <m:ctrlPr>
              <w:rPr>
                <w:rFonts w:ascii="Cambria Math" w:eastAsia="Times New Roman" w:hAnsi="Cambria Math" w:cs="Times New Roman"/>
                <w:i/>
                <w:sz w:val="24"/>
                <w:szCs w:val="24"/>
              </w:rPr>
            </m:ctrlPr>
          </m:sSubPr>
          <m:e>
            <m:r>
              <w:rPr>
                <w:rFonts w:ascii="Cambria Math" w:eastAsia="Times New Roman" w:hAnsi="Times New Roman" w:cs="Times New Roman"/>
                <w:sz w:val="24"/>
                <w:szCs w:val="24"/>
              </w:rPr>
              <m:t>I</m:t>
            </m:r>
          </m:e>
          <m:sub>
            <m:r>
              <w:rPr>
                <w:rFonts w:ascii="Cambria Math" w:eastAsia="Times New Roman" w:hAnsi="Cambria Math" w:cs="Times New Roman"/>
                <w:sz w:val="24"/>
                <w:szCs w:val="24"/>
              </w:rPr>
              <m:t>a</m:t>
            </m:r>
          </m:sub>
        </m:sSub>
      </m:oMath>
      <w:r w:rsidR="00706D49">
        <w:rPr>
          <w:rFonts w:ascii="Times New Roman" w:eastAsia="Times New Roman" w:hAnsi="Times New Roman" w:cs="Times New Roman"/>
          <w:sz w:val="24"/>
          <w:szCs w:val="24"/>
        </w:rPr>
        <w:t xml:space="preserve"> and</w:t>
      </w:r>
      <m:oMath>
        <m:sSub>
          <m:sSubPr>
            <m:ctrlPr>
              <w:rPr>
                <w:rFonts w:ascii="Cambria Math" w:eastAsia="Times New Roman" w:hAnsi="Cambria Math" w:cs="Times New Roman"/>
                <w:i/>
                <w:sz w:val="24"/>
                <w:szCs w:val="24"/>
              </w:rPr>
            </m:ctrlPr>
          </m:sSubPr>
          <m:e>
            <m:r>
              <w:rPr>
                <w:rFonts w:ascii="Cambria Math" w:eastAsia="Times New Roman" w:hAnsi="Times New Roman" w:cs="Times New Roman"/>
                <w:sz w:val="24"/>
                <w:szCs w:val="24"/>
              </w:rPr>
              <m:t>I</m:t>
            </m:r>
          </m:e>
          <m:sub>
            <m:r>
              <w:rPr>
                <w:rFonts w:ascii="Cambria Math" w:eastAsia="Times New Roman" w:hAnsi="Cambria Math" w:cs="Times New Roman"/>
                <w:sz w:val="24"/>
                <w:szCs w:val="24"/>
              </w:rPr>
              <m:t>d</m:t>
            </m:r>
          </m:sub>
        </m:sSub>
      </m:oMath>
      <w:r>
        <w:rPr>
          <w:rFonts w:ascii="Times New Roman" w:eastAsia="Times New Roman" w:hAnsi="Times New Roman" w:cs="Times New Roman"/>
          <w:sz w:val="24"/>
          <w:szCs w:val="24"/>
        </w:rPr>
        <w:t xml:space="preserve">, the warping parameters </w:t>
      </w:r>
      <w:r>
        <w:rPr>
          <w:rFonts w:ascii="Times New Roman" w:eastAsia="Times New Roman" w:hAnsi="Times New Roman" w:cs="Times New Roman"/>
          <w:i/>
          <w:sz w:val="24"/>
          <w:szCs w:val="24"/>
        </w:rPr>
        <w:t>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φ </w:t>
      </w:r>
      <w:r>
        <w:rPr>
          <w:rFonts w:ascii="Times New Roman" w:eastAsia="Times New Roman" w:hAnsi="Times New Roman" w:cs="Times New Roman"/>
          <w:sz w:val="24"/>
          <w:szCs w:val="24"/>
        </w:rPr>
        <w:t xml:space="preserve">are recovered via an iterative </w:t>
      </w:r>
      <w:r w:rsidR="00B407FE">
        <w:rPr>
          <w:rFonts w:ascii="Times New Roman" w:eastAsia="Times New Roman" w:hAnsi="Times New Roman" w:cs="Times New Roman"/>
          <w:sz w:val="24"/>
          <w:szCs w:val="24"/>
        </w:rPr>
        <w:t>minimization</w:t>
      </w:r>
      <w:r>
        <w:rPr>
          <w:rFonts w:ascii="Times New Roman" w:eastAsia="Times New Roman" w:hAnsi="Times New Roman" w:cs="Times New Roman"/>
          <w:sz w:val="24"/>
          <w:szCs w:val="24"/>
        </w:rPr>
        <w:t xml:space="preserve"> procedure (R.Wildes, 1996).</w:t>
      </w:r>
    </w:p>
    <w:p w:rsidR="0090600F" w:rsidRDefault="0090600F">
      <w:pPr>
        <w:spacing w:line="360" w:lineRule="auto"/>
        <w:jc w:val="both"/>
      </w:pPr>
    </w:p>
    <w:p w:rsidR="0090600F" w:rsidRPr="00B144BA" w:rsidRDefault="00CD2593" w:rsidP="00B144BA">
      <w:pPr>
        <w:pStyle w:val="Heading3"/>
        <w:rPr>
          <w:rFonts w:ascii="Times New Roman" w:hAnsi="Times New Roman" w:cs="Times New Roman"/>
          <w:b/>
          <w:sz w:val="24"/>
          <w:szCs w:val="24"/>
          <w:u w:val="single"/>
        </w:rPr>
      </w:pPr>
      <w:bookmarkStart w:id="81" w:name="_Toc440362485"/>
      <w:r w:rsidRPr="00B144BA">
        <w:rPr>
          <w:rFonts w:ascii="Times New Roman" w:hAnsi="Times New Roman" w:cs="Times New Roman"/>
          <w:b/>
          <w:sz w:val="24"/>
          <w:szCs w:val="24"/>
          <w:u w:val="single"/>
        </w:rPr>
        <w:t>2.1.3 Virtual Circles</w:t>
      </w:r>
      <w:bookmarkEnd w:id="81"/>
    </w:p>
    <w:p w:rsidR="0090600F" w:rsidRDefault="00CD2593">
      <w:pPr>
        <w:spacing w:line="360" w:lineRule="auto"/>
        <w:jc w:val="both"/>
      </w:pPr>
      <w:r>
        <w:rPr>
          <w:rFonts w:ascii="Times New Roman" w:eastAsia="Times New Roman" w:hAnsi="Times New Roman" w:cs="Times New Roman"/>
          <w:sz w:val="24"/>
          <w:szCs w:val="24"/>
        </w:rPr>
        <w:t>In the Boles system, iris images are first scaled to have constant diameters so that when comparing two images, one is considered as the reference image. This works differently from the other techniques, since normalization is not perfor</w:t>
      </w:r>
      <w:r w:rsidR="00B407FE">
        <w:rPr>
          <w:rFonts w:ascii="Times New Roman" w:eastAsia="Times New Roman" w:hAnsi="Times New Roman" w:cs="Times New Roman"/>
          <w:sz w:val="24"/>
          <w:szCs w:val="24"/>
        </w:rPr>
        <w:t>med until an attempt</w:t>
      </w:r>
      <w:r>
        <w:rPr>
          <w:rFonts w:ascii="Times New Roman" w:eastAsia="Times New Roman" w:hAnsi="Times New Roman" w:cs="Times New Roman"/>
          <w:sz w:val="24"/>
          <w:szCs w:val="24"/>
        </w:rPr>
        <w:t xml:space="preserve"> is made to match two iris regions. Once the two irises have the same dimensions, features are extracted from the iris region by storing the intensity values along virtual concentric circles, with origin at the </w:t>
      </w:r>
      <w:r w:rsidR="00B407FE">
        <w:rPr>
          <w:rFonts w:ascii="Times New Roman" w:eastAsia="Times New Roman" w:hAnsi="Times New Roman" w:cs="Times New Roman"/>
          <w:sz w:val="24"/>
          <w:szCs w:val="24"/>
        </w:rPr>
        <w:t>center</w:t>
      </w:r>
      <w:r>
        <w:rPr>
          <w:rFonts w:ascii="Times New Roman" w:eastAsia="Times New Roman" w:hAnsi="Times New Roman" w:cs="Times New Roman"/>
          <w:sz w:val="24"/>
          <w:szCs w:val="24"/>
        </w:rPr>
        <w:t xml:space="preserve"> of the pupil (W.</w:t>
      </w:r>
      <w:ins w:id="82" w:author="User" w:date="2016-01-12T16:57:00Z">
        <w:r w:rsidR="00C838D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Boles, 1998). </w:t>
      </w: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A normalization resolution is selected, so that the number of data points extracted from each iris is the same. This is essentially the same as Daugman’s rubber sheet model. However scaling is done during matching, and is relative to the iris comparison region, rather than scaling to some constant dimensions. Also, it is not mentioned by Boles, how rotational invariance is obtained (W.</w:t>
      </w:r>
      <w:ins w:id="83" w:author="User" w:date="2016-01-12T16:57:00Z">
        <w:r w:rsidR="00C838D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Boles, 1998).</w:t>
      </w:r>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jc w:val="both"/>
      </w:pPr>
    </w:p>
    <w:p w:rsidR="00B144BA" w:rsidRDefault="00B144BA">
      <w:pPr>
        <w:spacing w:line="360" w:lineRule="auto"/>
        <w:jc w:val="both"/>
        <w:rPr>
          <w:rFonts w:ascii="Times New Roman" w:eastAsia="Times New Roman" w:hAnsi="Times New Roman" w:cs="Times New Roman"/>
          <w:b/>
          <w:sz w:val="28"/>
          <w:szCs w:val="28"/>
          <w:u w:val="single"/>
        </w:rPr>
      </w:pPr>
    </w:p>
    <w:p w:rsidR="00B144BA" w:rsidRDefault="00B144BA">
      <w:pPr>
        <w:spacing w:line="360" w:lineRule="auto"/>
        <w:jc w:val="both"/>
        <w:rPr>
          <w:rFonts w:ascii="Times New Roman" w:eastAsia="Times New Roman" w:hAnsi="Times New Roman" w:cs="Times New Roman"/>
          <w:b/>
          <w:sz w:val="28"/>
          <w:szCs w:val="28"/>
          <w:u w:val="single"/>
        </w:rPr>
      </w:pPr>
    </w:p>
    <w:p w:rsidR="0090600F" w:rsidRPr="00B144BA" w:rsidRDefault="00CD2593" w:rsidP="00B144BA">
      <w:pPr>
        <w:pStyle w:val="Heading2"/>
        <w:rPr>
          <w:rFonts w:ascii="Times New Roman" w:hAnsi="Times New Roman" w:cs="Times New Roman"/>
          <w:b/>
          <w:sz w:val="28"/>
          <w:szCs w:val="28"/>
          <w:u w:val="single"/>
        </w:rPr>
      </w:pPr>
      <w:bookmarkStart w:id="84" w:name="_Toc440362486"/>
      <w:r w:rsidRPr="00B144BA">
        <w:rPr>
          <w:rFonts w:ascii="Times New Roman" w:hAnsi="Times New Roman" w:cs="Times New Roman"/>
          <w:b/>
          <w:sz w:val="28"/>
          <w:szCs w:val="28"/>
          <w:u w:val="single"/>
        </w:rPr>
        <w:lastRenderedPageBreak/>
        <w:t>2.2 Conventional Methods for Feature Extraction</w:t>
      </w:r>
      <w:bookmarkEnd w:id="84"/>
    </w:p>
    <w:p w:rsidR="0090600F" w:rsidRDefault="00CD2593">
      <w:pPr>
        <w:spacing w:line="360" w:lineRule="auto"/>
        <w:jc w:val="both"/>
      </w:pPr>
      <w:r>
        <w:rPr>
          <w:rFonts w:ascii="Times New Roman" w:eastAsia="Times New Roman" w:hAnsi="Times New Roman" w:cs="Times New Roman"/>
          <w:sz w:val="23"/>
          <w:szCs w:val="23"/>
        </w:rPr>
        <w:t>Iris has an abundance of unique texture features, especially at the inner section of the iris. Feature extraction transforms the enhanced iris image into a set of discriminating signatures. The significant features are encoded into templates for identification.</w:t>
      </w:r>
    </w:p>
    <w:p w:rsidR="0090600F" w:rsidRDefault="0090600F">
      <w:pPr>
        <w:spacing w:line="360" w:lineRule="auto"/>
        <w:jc w:val="both"/>
      </w:pPr>
    </w:p>
    <w:p w:rsidR="0090600F" w:rsidRPr="00B144BA" w:rsidRDefault="00CD2593" w:rsidP="00B144BA">
      <w:pPr>
        <w:pStyle w:val="Heading3"/>
        <w:rPr>
          <w:rFonts w:ascii="Times New Roman" w:hAnsi="Times New Roman" w:cs="Times New Roman"/>
          <w:b/>
          <w:sz w:val="24"/>
          <w:szCs w:val="24"/>
          <w:u w:val="single"/>
        </w:rPr>
      </w:pPr>
      <w:bookmarkStart w:id="85" w:name="_Toc440362487"/>
      <w:r w:rsidRPr="00B144BA">
        <w:rPr>
          <w:rFonts w:ascii="Times New Roman" w:hAnsi="Times New Roman" w:cs="Times New Roman"/>
          <w:b/>
          <w:sz w:val="24"/>
          <w:szCs w:val="24"/>
          <w:u w:val="single"/>
        </w:rPr>
        <w:t>2.2.1 Gabor Filters</w:t>
      </w:r>
      <w:bookmarkEnd w:id="85"/>
    </w:p>
    <w:p w:rsidR="0090600F" w:rsidRDefault="00CD2593">
      <w:pPr>
        <w:spacing w:line="360" w:lineRule="auto"/>
        <w:jc w:val="both"/>
      </w:pPr>
      <w:r>
        <w:rPr>
          <w:rFonts w:ascii="Times New Roman" w:eastAsia="Times New Roman" w:hAnsi="Times New Roman" w:cs="Times New Roman"/>
          <w:sz w:val="24"/>
          <w:szCs w:val="24"/>
        </w:rPr>
        <w:t>Daugman proposed 2D Gabor filters to extract iris feature (Daugman, 2013). Gabor filter's impulse response is defined as a harmonic function multiplied by a Gaussian function. It provides optimum localization in both spatial and frequency domain (Daugman, 2013).</w:t>
      </w:r>
    </w:p>
    <w:p w:rsidR="0090600F" w:rsidRDefault="0090600F">
      <w:pPr>
        <w:spacing w:line="360" w:lineRule="auto"/>
        <w:jc w:val="both"/>
      </w:pPr>
    </w:p>
    <w:p w:rsidR="0090600F" w:rsidRDefault="00CD2593">
      <w:pPr>
        <w:spacing w:line="360" w:lineRule="auto"/>
        <w:ind w:firstLine="720"/>
        <w:jc w:val="both"/>
      </w:pPr>
      <w:r>
        <w:rPr>
          <w:rFonts w:ascii="Times New Roman" w:eastAsia="Times New Roman" w:hAnsi="Times New Roman" w:cs="Times New Roman"/>
          <w:sz w:val="24"/>
          <w:szCs w:val="24"/>
        </w:rPr>
        <w:t>Each isolated iris pattern is demodulated to extract its phase information using quadrature 2D Gabor wavelets. The phase information is extracted for recognizing irises because it is discriminating. It does not depend on extraneous factors, such as imaging contrast, illumination and camera gain (Daugman, 2013).</w:t>
      </w: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1D Log Gabor filter is also used to extract frequency information which represents the iris texture. A Log Gabor filter is a Gaussian transfer function on a logarithmic scale (Field, 1987). It is a band pass filter that removes the DC components caused by background brightness. The 1D Log Gabor filter on the linear frequency scale has a transfer function as shown below in the expression given by (2.6).</w:t>
      </w:r>
    </w:p>
    <w:p w:rsidR="0090600F" w:rsidRDefault="00C838D3">
      <w:pPr>
        <w:spacing w:line="360" w:lineRule="auto"/>
        <w:ind w:firstLine="720"/>
        <w:jc w:val="both"/>
      </w:pPr>
      <w:r>
        <w:rPr>
          <w:rFonts w:ascii="Times New Roman" w:eastAsia="Times New Roman" w:hAnsi="Times New Roman" w:cs="Times New Roman"/>
          <w:sz w:val="24"/>
          <w:szCs w:val="24"/>
        </w:rPr>
        <w:t xml:space="preserve">                             </w:t>
      </w:r>
      <w:r w:rsidR="00CD2593" w:rsidRPr="00FD713C">
        <w:rPr>
          <w:rFonts w:ascii="Times New Roman" w:eastAsia="Times New Roman" w:hAnsi="Times New Roman" w:cs="Times New Roman"/>
          <w:sz w:val="24"/>
          <w:szCs w:val="24"/>
          <w:highlight w:val="yellow"/>
        </w:rPr>
        <w:t>G(w)</w:t>
      </w:r>
      <w:r w:rsidRPr="00FD713C">
        <w:rPr>
          <w:rFonts w:ascii="Times New Roman" w:eastAsia="Times New Roman" w:hAnsi="Times New Roman" w:cs="Times New Roman"/>
          <w:sz w:val="24"/>
          <w:szCs w:val="24"/>
          <w:highlight w:val="yellow"/>
        </w:rPr>
        <w:t>=</w:t>
      </w:r>
      <w:r w:rsidR="00CD2593" w:rsidRPr="00FD713C">
        <w:rPr>
          <w:rFonts w:ascii="Times New Roman" w:eastAsia="Times New Roman" w:hAnsi="Times New Roman" w:cs="Times New Roman"/>
          <w:sz w:val="24"/>
          <w:szCs w:val="24"/>
          <w:highlight w:val="yellow"/>
        </w:rPr>
        <w:t>exp((-log(w/</w:t>
      </w:r>
      <m:oMath>
        <m:sSub>
          <m:sSubPr>
            <m:ctrlPr>
              <w:rPr>
                <w:rFonts w:ascii="Times New Roman" w:eastAsia="Times New Roman" w:hAnsi="Times New Roman" w:cs="Times New Roman"/>
                <w:sz w:val="24"/>
                <w:szCs w:val="24"/>
                <w:highlight w:val="yellow"/>
              </w:rPr>
            </m:ctrlPr>
          </m:sSubPr>
          <m:e>
            <m:r>
              <w:rPr>
                <w:rFonts w:ascii="Cambria Math" w:eastAsia="Times New Roman" w:hAnsi="Times New Roman" w:cs="Times New Roman"/>
                <w:sz w:val="24"/>
                <w:szCs w:val="24"/>
                <w:highlight w:val="yellow"/>
              </w:rPr>
              <m:t>w</m:t>
            </m:r>
          </m:e>
          <m:sub>
            <m:r>
              <w:rPr>
                <w:rFonts w:ascii="Times New Roman" w:eastAsia="Times New Roman" w:hAnsi="Times New Roman" w:cs="Times New Roman"/>
                <w:sz w:val="24"/>
                <w:szCs w:val="24"/>
                <w:highlight w:val="yellow"/>
              </w:rPr>
              <m:t>0</m:t>
            </m:r>
          </m:sub>
        </m:sSub>
        <m:sSup>
          <m:sSupPr>
            <m:ctrlPr>
              <w:rPr>
                <w:rFonts w:ascii="Times New Roman" w:eastAsia="Times New Roman" w:hAnsi="Times New Roman" w:cs="Times New Roman"/>
                <w:sz w:val="24"/>
                <w:szCs w:val="24"/>
                <w:highlight w:val="yellow"/>
              </w:rPr>
            </m:ctrlPr>
          </m:sSupPr>
          <m:e>
            <m:r>
              <w:rPr>
                <w:rFonts w:ascii="Times New Roman" w:eastAsia="Times New Roman" w:hAnsi="Times New Roman" w:cs="Times New Roman"/>
                <w:sz w:val="24"/>
                <w:szCs w:val="24"/>
                <w:highlight w:val="yellow"/>
              </w:rPr>
              <m:t>)</m:t>
            </m:r>
          </m:e>
          <m:sup>
            <m:r>
              <w:rPr>
                <w:rFonts w:ascii="Times New Roman" w:eastAsia="Times New Roman" w:hAnsi="Times New Roman" w:cs="Times New Roman"/>
                <w:sz w:val="24"/>
                <w:szCs w:val="24"/>
                <w:highlight w:val="yellow"/>
              </w:rPr>
              <m:t>2</m:t>
            </m:r>
          </m:sup>
        </m:sSup>
        <m:r>
          <w:rPr>
            <w:rFonts w:ascii="Times New Roman" w:eastAsia="Times New Roman" w:hAnsi="Times New Roman" w:cs="Times New Roman"/>
            <w:sz w:val="24"/>
            <w:szCs w:val="24"/>
            <w:highlight w:val="yellow"/>
          </w:rPr>
          <m:t>/2(</m:t>
        </m:r>
        <m:r>
          <w:rPr>
            <w:rFonts w:ascii="Cambria Math" w:eastAsia="Times New Roman" w:hAnsi="Times New Roman" w:cs="Times New Roman"/>
            <w:sz w:val="24"/>
            <w:szCs w:val="24"/>
            <w:highlight w:val="yellow"/>
          </w:rPr>
          <m:t>log</m:t>
        </m:r>
        <m:r>
          <w:rPr>
            <w:rFonts w:ascii="Times New Roman" w:eastAsia="Times New Roman" w:hAnsi="Times New Roman" w:cs="Times New Roman"/>
            <w:sz w:val="24"/>
            <w:szCs w:val="24"/>
            <w:highlight w:val="yellow"/>
          </w:rPr>
          <m:t>(</m:t>
        </m:r>
        <m:r>
          <w:rPr>
            <w:rFonts w:ascii="Cambria Math" w:eastAsia="Times New Roman" w:hAnsi="Cambria Math" w:cs="Times New Roman"/>
            <w:sz w:val="24"/>
            <w:szCs w:val="24"/>
            <w:highlight w:val="yellow"/>
          </w:rPr>
          <m:t>k</m:t>
        </m:r>
        <m:r>
          <w:rPr>
            <w:rFonts w:ascii="Times New Roman" w:eastAsia="Times New Roman" w:hAnsi="Times New Roman" w:cs="Times New Roman"/>
            <w:sz w:val="24"/>
            <w:szCs w:val="24"/>
            <w:highlight w:val="yellow"/>
          </w:rPr>
          <m:t>/</m:t>
        </m:r>
        <m:sSub>
          <m:sSubPr>
            <m:ctrlPr>
              <w:rPr>
                <w:rFonts w:ascii="Times New Roman" w:eastAsia="Times New Roman" w:hAnsi="Times New Roman" w:cs="Times New Roman"/>
                <w:sz w:val="24"/>
                <w:szCs w:val="24"/>
                <w:highlight w:val="yellow"/>
              </w:rPr>
            </m:ctrlPr>
          </m:sSubPr>
          <m:e>
            <m:r>
              <w:rPr>
                <w:rFonts w:ascii="Cambria Math" w:eastAsia="Times New Roman" w:hAnsi="Times New Roman" w:cs="Times New Roman"/>
                <w:sz w:val="24"/>
                <w:szCs w:val="24"/>
                <w:highlight w:val="yellow"/>
              </w:rPr>
              <m:t>w</m:t>
            </m:r>
          </m:e>
          <m:sub>
            <m:r>
              <w:rPr>
                <w:rFonts w:ascii="Times New Roman" w:eastAsia="Times New Roman" w:hAnsi="Times New Roman" w:cs="Times New Roman"/>
                <w:sz w:val="24"/>
                <w:szCs w:val="24"/>
                <w:highlight w:val="yellow"/>
              </w:rPr>
              <m:t>0</m:t>
            </m:r>
          </m:sub>
        </m:sSub>
        <m:r>
          <w:rPr>
            <w:rFonts w:ascii="Times New Roman" w:eastAsia="Times New Roman" w:hAnsi="Times New Roman" w:cs="Times New Roman"/>
            <w:sz w:val="24"/>
            <w:szCs w:val="24"/>
            <w:highlight w:val="yellow"/>
          </w:rPr>
          <m:t>)</m:t>
        </m:r>
        <m:sSup>
          <m:sSupPr>
            <m:ctrlPr>
              <w:rPr>
                <w:rFonts w:ascii="Times New Roman" w:eastAsia="Times New Roman" w:hAnsi="Times New Roman" w:cs="Times New Roman"/>
                <w:sz w:val="24"/>
                <w:szCs w:val="24"/>
                <w:highlight w:val="yellow"/>
              </w:rPr>
            </m:ctrlPr>
          </m:sSupPr>
          <m:e>
            <m:r>
              <w:rPr>
                <w:rFonts w:ascii="Times New Roman" w:eastAsia="Times New Roman" w:hAnsi="Times New Roman" w:cs="Times New Roman"/>
                <w:sz w:val="24"/>
                <w:szCs w:val="24"/>
                <w:highlight w:val="yellow"/>
              </w:rPr>
              <m:t>)</m:t>
            </m:r>
          </m:e>
          <m:sup>
            <m:r>
              <w:rPr>
                <w:rFonts w:ascii="Times New Roman" w:eastAsia="Times New Roman" w:hAnsi="Times New Roman" w:cs="Times New Roman"/>
                <w:sz w:val="24"/>
                <w:szCs w:val="24"/>
                <w:highlight w:val="yellow"/>
              </w:rPr>
              <m:t>2</m:t>
            </m:r>
          </m:sup>
        </m:sSup>
        <m:r>
          <w:rPr>
            <w:rFonts w:ascii="Times New Roman" w:eastAsia="Times New Roman" w:hAnsi="Times New Roman" w:cs="Times New Roman"/>
            <w:sz w:val="24"/>
            <w:szCs w:val="24"/>
            <w:highlight w:val="yellow"/>
          </w:rPr>
          <m:t>)</m:t>
        </m:r>
      </m:oMath>
      <w:r w:rsidR="00CD2593" w:rsidRPr="00FD713C">
        <w:rPr>
          <w:rFonts w:ascii="Times New Roman" w:eastAsia="Times New Roman" w:hAnsi="Times New Roman" w:cs="Times New Roman"/>
          <w:sz w:val="24"/>
          <w:szCs w:val="24"/>
          <w:highlight w:val="yellow"/>
        </w:rPr>
        <w:t xml:space="preserve">          </w:t>
      </w:r>
      <w:r w:rsidRPr="00FD713C">
        <w:rPr>
          <w:rFonts w:ascii="Times New Roman" w:eastAsia="Times New Roman" w:hAnsi="Times New Roman" w:cs="Times New Roman"/>
          <w:sz w:val="24"/>
          <w:szCs w:val="24"/>
          <w:highlight w:val="yellow"/>
        </w:rPr>
        <w:t xml:space="preserve">                              (2.6)</w:t>
      </w:r>
      <w:r w:rsidR="00CD25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90600F" w:rsidRDefault="00CD2593">
      <w:pPr>
        <w:spacing w:line="360" w:lineRule="auto"/>
        <w:jc w:val="both"/>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3"/>
          <w:szCs w:val="23"/>
        </w:rPr>
        <w:t>ω</w:t>
      </w:r>
      <w:r>
        <w:rPr>
          <w:rFonts w:ascii="Times New Roman" w:eastAsia="Times New Roman" w:hAnsi="Times New Roman" w:cs="Times New Roman"/>
          <w:i/>
          <w:sz w:val="15"/>
          <w:szCs w:val="15"/>
        </w:rPr>
        <w:t xml:space="preserve">0 </w:t>
      </w:r>
      <w:r>
        <w:rPr>
          <w:rFonts w:ascii="Times New Roman" w:eastAsia="Times New Roman" w:hAnsi="Times New Roman" w:cs="Times New Roman"/>
          <w:sz w:val="24"/>
          <w:szCs w:val="24"/>
        </w:rPr>
        <w:t xml:space="preserve">denotes the filter’s </w:t>
      </w:r>
      <w:r w:rsidR="00B407FE">
        <w:rPr>
          <w:rFonts w:ascii="Times New Roman" w:eastAsia="Times New Roman" w:hAnsi="Times New Roman" w:cs="Times New Roman"/>
          <w:sz w:val="24"/>
          <w:szCs w:val="24"/>
        </w:rPr>
        <w:t>center</w:t>
      </w:r>
      <w:r>
        <w:rPr>
          <w:rFonts w:ascii="Times New Roman" w:eastAsia="Times New Roman" w:hAnsi="Times New Roman" w:cs="Times New Roman"/>
          <w:sz w:val="24"/>
          <w:szCs w:val="24"/>
        </w:rPr>
        <w:t xml:space="preserve"> frequency and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 xml:space="preserve"> denotes the bandwidth of the filter. The plot of 1D Log Gabor filter in frequency domain is shown in Figure 2.2, while Figure 2.3 and Figure 2.4 </w:t>
      </w:r>
      <w:r w:rsidRPr="00FD713C">
        <w:rPr>
          <w:rFonts w:ascii="Times New Roman" w:eastAsia="Times New Roman" w:hAnsi="Times New Roman" w:cs="Times New Roman"/>
          <w:sz w:val="24"/>
          <w:szCs w:val="24"/>
          <w:highlight w:val="yellow"/>
        </w:rPr>
        <w:t>show</w:t>
      </w:r>
      <w:r>
        <w:rPr>
          <w:rFonts w:ascii="Times New Roman" w:eastAsia="Times New Roman" w:hAnsi="Times New Roman" w:cs="Times New Roman"/>
          <w:sz w:val="24"/>
          <w:szCs w:val="24"/>
        </w:rPr>
        <w:t xml:space="preserve"> the real and imaginary part of the 1D Gabor Filter respectively. </w:t>
      </w:r>
    </w:p>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90600F" w:rsidRDefault="00CD2593">
      <w:pPr>
        <w:spacing w:line="360" w:lineRule="auto"/>
        <w:jc w:val="both"/>
      </w:pPr>
      <w:r>
        <w:rPr>
          <w:noProof/>
          <w:lang w:val="en-MY" w:eastAsia="en-MY"/>
        </w:rPr>
        <w:lastRenderedPageBreak/>
        <w:drawing>
          <wp:inline distT="114300" distB="114300" distL="114300" distR="114300">
            <wp:extent cx="5695950" cy="3552825"/>
            <wp:effectExtent l="0" t="0" r="0" b="0"/>
            <wp:docPr id="22" name="image61.jpg" descr="Picture 5.jpg"/>
            <wp:cNvGraphicFramePr/>
            <a:graphic xmlns:a="http://schemas.openxmlformats.org/drawingml/2006/main">
              <a:graphicData uri="http://schemas.openxmlformats.org/drawingml/2006/picture">
                <pic:pic xmlns:pic="http://schemas.openxmlformats.org/drawingml/2006/picture">
                  <pic:nvPicPr>
                    <pic:cNvPr id="0" name="image61.jpg" descr="Picture 5.jpg"/>
                    <pic:cNvPicPr preferRelativeResize="0"/>
                  </pic:nvPicPr>
                  <pic:blipFill>
                    <a:blip r:embed="rId17"/>
                    <a:srcRect/>
                    <a:stretch>
                      <a:fillRect/>
                    </a:stretch>
                  </pic:blipFill>
                  <pic:spPr>
                    <a:xfrm>
                      <a:off x="0" y="0"/>
                      <a:ext cx="5695950" cy="3552825"/>
                    </a:xfrm>
                    <a:prstGeom prst="rect">
                      <a:avLst/>
                    </a:prstGeom>
                    <a:ln/>
                  </pic:spPr>
                </pic:pic>
              </a:graphicData>
            </a:graphic>
          </wp:inline>
        </w:drawing>
      </w:r>
    </w:p>
    <w:p w:rsidR="0090600F" w:rsidRDefault="00B407FE">
      <w:pPr>
        <w:spacing w:line="360" w:lineRule="auto"/>
        <w:jc w:val="center"/>
      </w:pPr>
      <w:r>
        <w:rPr>
          <w:rFonts w:ascii="Times New Roman" w:eastAsia="Times New Roman" w:hAnsi="Times New Roman" w:cs="Times New Roman"/>
          <w:sz w:val="20"/>
          <w:szCs w:val="20"/>
        </w:rPr>
        <w:t>Figure 2.2</w:t>
      </w:r>
      <w:r w:rsidR="00CD2593">
        <w:rPr>
          <w:rFonts w:ascii="Times New Roman" w:eastAsia="Times New Roman" w:hAnsi="Times New Roman" w:cs="Times New Roman"/>
          <w:sz w:val="20"/>
          <w:szCs w:val="20"/>
        </w:rPr>
        <w:t>: 1D Log Gabor filter in the Frequency Domain</w:t>
      </w:r>
      <w:ins w:id="86" w:author="User" w:date="2016-01-12T17:01:00Z">
        <w:r w:rsidR="00725149">
          <w:rPr>
            <w:rFonts w:ascii="Times New Roman" w:eastAsia="Times New Roman" w:hAnsi="Times New Roman" w:cs="Times New Roman"/>
            <w:sz w:val="20"/>
            <w:szCs w:val="20"/>
          </w:rPr>
          <w:t xml:space="preserve"> [Ref…,Year]</w:t>
        </w:r>
      </w:ins>
    </w:p>
    <w:p w:rsidR="0090600F" w:rsidRDefault="00CD2593">
      <w:pPr>
        <w:spacing w:line="360" w:lineRule="auto"/>
        <w:jc w:val="center"/>
      </w:pPr>
      <w:r>
        <w:rPr>
          <w:noProof/>
          <w:lang w:val="en-MY" w:eastAsia="en-MY"/>
        </w:rPr>
        <w:drawing>
          <wp:inline distT="114300" distB="114300" distL="114300" distR="114300">
            <wp:extent cx="5562600" cy="3514725"/>
            <wp:effectExtent l="0" t="0" r="0" b="0"/>
            <wp:docPr id="31" name="image70.jpg" descr="Picture 6.jpg"/>
            <wp:cNvGraphicFramePr/>
            <a:graphic xmlns:a="http://schemas.openxmlformats.org/drawingml/2006/main">
              <a:graphicData uri="http://schemas.openxmlformats.org/drawingml/2006/picture">
                <pic:pic xmlns:pic="http://schemas.openxmlformats.org/drawingml/2006/picture">
                  <pic:nvPicPr>
                    <pic:cNvPr id="0" name="image70.jpg" descr="Picture 6.jpg"/>
                    <pic:cNvPicPr preferRelativeResize="0"/>
                  </pic:nvPicPr>
                  <pic:blipFill>
                    <a:blip r:embed="rId18"/>
                    <a:srcRect/>
                    <a:stretch>
                      <a:fillRect/>
                    </a:stretch>
                  </pic:blipFill>
                  <pic:spPr>
                    <a:xfrm>
                      <a:off x="0" y="0"/>
                      <a:ext cx="5562600" cy="3514725"/>
                    </a:xfrm>
                    <a:prstGeom prst="rect">
                      <a:avLst/>
                    </a:prstGeom>
                    <a:ln/>
                  </pic:spPr>
                </pic:pic>
              </a:graphicData>
            </a:graphic>
          </wp:inline>
        </w:drawing>
      </w:r>
    </w:p>
    <w:p w:rsidR="0090600F" w:rsidRDefault="00B407FE">
      <w:pPr>
        <w:spacing w:line="360" w:lineRule="auto"/>
        <w:jc w:val="center"/>
      </w:pPr>
      <w:r>
        <w:rPr>
          <w:rFonts w:ascii="Times New Roman" w:eastAsia="Times New Roman" w:hAnsi="Times New Roman" w:cs="Times New Roman"/>
          <w:sz w:val="20"/>
          <w:szCs w:val="20"/>
        </w:rPr>
        <w:t>Figure 2.3</w:t>
      </w:r>
      <w:r w:rsidR="00CD2593">
        <w:rPr>
          <w:rFonts w:ascii="Times New Roman" w:eastAsia="Times New Roman" w:hAnsi="Times New Roman" w:cs="Times New Roman"/>
          <w:sz w:val="20"/>
          <w:szCs w:val="20"/>
        </w:rPr>
        <w:t>: Real part of 1D Log Gabor Filter in the Spatial Domain</w:t>
      </w:r>
      <w:ins w:id="87" w:author="User" w:date="2016-01-12T17:01:00Z">
        <w:r w:rsidR="00725149">
          <w:rPr>
            <w:rFonts w:ascii="Times New Roman" w:eastAsia="Times New Roman" w:hAnsi="Times New Roman" w:cs="Times New Roman"/>
            <w:sz w:val="20"/>
            <w:szCs w:val="20"/>
          </w:rPr>
          <w:t xml:space="preserve"> [Ref…,Year]</w:t>
        </w:r>
      </w:ins>
    </w:p>
    <w:p w:rsidR="0090600F" w:rsidRDefault="0090600F">
      <w:pPr>
        <w:spacing w:line="360" w:lineRule="auto"/>
        <w:jc w:val="center"/>
      </w:pPr>
    </w:p>
    <w:p w:rsidR="0090600F" w:rsidRDefault="00CD2593">
      <w:pPr>
        <w:spacing w:line="360" w:lineRule="auto"/>
        <w:jc w:val="center"/>
      </w:pPr>
      <w:r>
        <w:rPr>
          <w:noProof/>
          <w:lang w:val="en-MY" w:eastAsia="en-MY"/>
        </w:rPr>
        <w:lastRenderedPageBreak/>
        <w:drawing>
          <wp:inline distT="114300" distB="114300" distL="114300" distR="114300">
            <wp:extent cx="5600700" cy="3486150"/>
            <wp:effectExtent l="0" t="0" r="0" b="0"/>
            <wp:docPr id="11" name="image50.jpg" descr="Picture 7.jpg"/>
            <wp:cNvGraphicFramePr/>
            <a:graphic xmlns:a="http://schemas.openxmlformats.org/drawingml/2006/main">
              <a:graphicData uri="http://schemas.openxmlformats.org/drawingml/2006/picture">
                <pic:pic xmlns:pic="http://schemas.openxmlformats.org/drawingml/2006/picture">
                  <pic:nvPicPr>
                    <pic:cNvPr id="0" name="image50.jpg" descr="Picture 7.jpg"/>
                    <pic:cNvPicPr preferRelativeResize="0"/>
                  </pic:nvPicPr>
                  <pic:blipFill>
                    <a:blip r:embed="rId19"/>
                    <a:srcRect/>
                    <a:stretch>
                      <a:fillRect/>
                    </a:stretch>
                  </pic:blipFill>
                  <pic:spPr>
                    <a:xfrm>
                      <a:off x="0" y="0"/>
                      <a:ext cx="5600700" cy="3486150"/>
                    </a:xfrm>
                    <a:prstGeom prst="rect">
                      <a:avLst/>
                    </a:prstGeom>
                    <a:ln/>
                  </pic:spPr>
                </pic:pic>
              </a:graphicData>
            </a:graphic>
          </wp:inline>
        </w:drawing>
      </w:r>
    </w:p>
    <w:p w:rsidR="0090600F" w:rsidRDefault="00B407FE">
      <w:pPr>
        <w:spacing w:line="360" w:lineRule="auto"/>
        <w:jc w:val="center"/>
      </w:pPr>
      <w:r>
        <w:rPr>
          <w:rFonts w:ascii="Times New Roman" w:eastAsia="Times New Roman" w:hAnsi="Times New Roman" w:cs="Times New Roman"/>
          <w:sz w:val="20"/>
          <w:szCs w:val="20"/>
        </w:rPr>
        <w:t>Figure 2.4</w:t>
      </w:r>
      <w:r w:rsidR="00CD2593">
        <w:rPr>
          <w:rFonts w:ascii="Times New Roman" w:eastAsia="Times New Roman" w:hAnsi="Times New Roman" w:cs="Times New Roman"/>
          <w:sz w:val="20"/>
          <w:szCs w:val="20"/>
        </w:rPr>
        <w:t>: Imaginary part of 1D Log Gabor Filter in the Spatial Domain</w:t>
      </w:r>
      <w:ins w:id="88" w:author="User" w:date="2016-01-12T17:01:00Z">
        <w:r w:rsidR="00725149">
          <w:rPr>
            <w:rFonts w:ascii="Times New Roman" w:eastAsia="Times New Roman" w:hAnsi="Times New Roman" w:cs="Times New Roman"/>
            <w:sz w:val="20"/>
            <w:szCs w:val="20"/>
          </w:rPr>
          <w:t xml:space="preserve"> [Ref…,Year]</w:t>
        </w:r>
      </w:ins>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After applying 1D Log Gabor filter on each row of the enhanced iris image, a series of real and imaginary numbers are generated. The phase information is quantized into four quadrants in the complex plane as shown in Figure 2.5. The equations of the phase demodulation process are defined by the equations shown below from (2.7) to (2.10). The template consist of b</w:t>
      </w:r>
      <w:r w:rsidR="00B407FE">
        <w:rPr>
          <w:rFonts w:ascii="Times New Roman" w:eastAsia="Times New Roman" w:hAnsi="Times New Roman" w:cs="Times New Roman"/>
          <w:sz w:val="24"/>
          <w:szCs w:val="24"/>
        </w:rPr>
        <w:t>inary digits only (Daugman, 2013</w:t>
      </w:r>
      <w:r>
        <w:rPr>
          <w:rFonts w:ascii="Times New Roman" w:eastAsia="Times New Roman" w:hAnsi="Times New Roman" w:cs="Times New Roman"/>
          <w:sz w:val="24"/>
          <w:szCs w:val="24"/>
        </w:rPr>
        <w:t xml:space="preserve">) where </w:t>
      </w:r>
      <w:r>
        <w:rPr>
          <w:rFonts w:ascii="Times New Roman" w:eastAsia="Times New Roman" w:hAnsi="Times New Roman" w:cs="Times New Roman"/>
          <w:i/>
          <w:sz w:val="24"/>
          <w:szCs w:val="24"/>
        </w:rPr>
        <w:t xml:space="preserve">f(x,y) </w:t>
      </w:r>
      <w:r>
        <w:rPr>
          <w:rFonts w:ascii="Times New Roman" w:eastAsia="Times New Roman" w:hAnsi="Times New Roman" w:cs="Times New Roman"/>
          <w:sz w:val="24"/>
          <w:szCs w:val="24"/>
        </w:rPr>
        <w:t>denotes the filtered image after performing inverse Fast Fourier Transform (FFT).</w:t>
      </w:r>
    </w:p>
    <w:p w:rsidR="00725149" w:rsidRDefault="00725149" w:rsidP="00725149">
      <w:pPr>
        <w:spacing w:line="240" w:lineRule="auto"/>
        <w:ind w:firstLine="720"/>
        <w:jc w:val="center"/>
        <w:rPr>
          <w:rFonts w:ascii="Times New Roman" w:eastAsia="Times New Roman" w:hAnsi="Times New Roman" w:cs="Times New Roman"/>
          <w:sz w:val="24"/>
          <w:szCs w:val="24"/>
        </w:rPr>
      </w:pPr>
      <m:oMath>
        <w:commentRangeStart w:id="89"/>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T</m:t>
            </m:r>
          </m:e>
          <m:sub>
            <m:r>
              <w:rPr>
                <w:rFonts w:ascii="Cambria Math" w:eastAsia="Times New Roman" w:hAnsi="Times New Roman" w:cs="Times New Roman"/>
                <w:sz w:val="24"/>
                <w:szCs w:val="24"/>
              </w:rPr>
              <m:t>R</m:t>
            </m:r>
            <m:r>
              <w:rPr>
                <w:rFonts w:ascii="Cambria Math" w:eastAsia="Times New Roman" w:hAnsi="Cambria Math" w:cs="Times New Roman"/>
                <w:sz w:val="24"/>
                <w:szCs w:val="24"/>
              </w:rPr>
              <m:t>E</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x</m:t>
        </m:r>
        <m:r>
          <w:rPr>
            <w:rFonts w:ascii="Times New Roman" w:eastAsia="Times New Roman" w:hAnsi="Times New Roman" w:cs="Times New Roman"/>
            <w:sz w:val="24"/>
            <w:szCs w:val="24"/>
          </w:rPr>
          <m:t>,</m:t>
        </m:r>
        <m:r>
          <w:rPr>
            <w:rFonts w:ascii="Cambria Math" w:eastAsia="Times New Roman" w:hAnsi="Cambria Math" w:cs="Times New Roman"/>
            <w:sz w:val="24"/>
            <w:szCs w:val="24"/>
          </w:rPr>
          <m:t>y</m:t>
        </m:r>
        <m:r>
          <w:rPr>
            <w:rFonts w:ascii="Times New Roman" w:eastAsia="Times New Roman" w:hAnsi="Times New Roman" w:cs="Times New Roman"/>
            <w:sz w:val="24"/>
            <w:szCs w:val="24"/>
          </w:rPr>
          <m:t xml:space="preserve">)=1 </m:t>
        </m:r>
        <m:r>
          <w:rPr>
            <w:rFonts w:ascii="Cambria Math" w:eastAsia="Times New Roman" w:hAnsi="Cambria Math" w:cs="Times New Roman"/>
            <w:sz w:val="24"/>
            <w:szCs w:val="24"/>
          </w:rPr>
          <m:t>if</m:t>
        </m:r>
        <m:r>
          <w:rPr>
            <w:rFonts w:ascii="Cambria Math" w:eastAsia="Times New Roman" w:hAnsi="Times New Roman" w:cs="Times New Roman"/>
            <w:sz w:val="24"/>
            <w:szCs w:val="24"/>
          </w:rPr>
          <m:t>Real</m:t>
        </m:r>
        <m:r>
          <w:rPr>
            <w:rFonts w:ascii="Times New Roman" w:eastAsia="Times New Roman" w:hAnsi="Times New Roman" w:cs="Times New Roman"/>
            <w:sz w:val="24"/>
            <w:szCs w:val="24"/>
          </w:rPr>
          <m:t>(</m:t>
        </m:r>
        <m:r>
          <w:rPr>
            <w:rFonts w:ascii="Cambria Math" w:eastAsia="Times New Roman" w:hAnsi="Cambria Math" w:cs="Times New Roman"/>
            <w:sz w:val="24"/>
            <w:szCs w:val="24"/>
          </w:rPr>
          <m:t>f</m:t>
        </m:r>
        <m:r>
          <w:rPr>
            <w:rFonts w:ascii="Times New Roman" w:eastAsia="Times New Roman" w:hAnsi="Times New Roman" w:cs="Times New Roman"/>
            <w:sz w:val="24"/>
            <w:szCs w:val="24"/>
          </w:rPr>
          <m:t>(</m:t>
        </m:r>
        <m:r>
          <w:rPr>
            <w:rFonts w:ascii="Cambria Math" w:eastAsia="Times New Roman" w:hAnsi="Cambria Math" w:cs="Times New Roman"/>
            <w:sz w:val="24"/>
            <w:szCs w:val="24"/>
          </w:rPr>
          <m:t>x</m:t>
        </m:r>
        <m:r>
          <w:rPr>
            <w:rFonts w:ascii="Times New Roman" w:eastAsia="Times New Roman" w:hAnsi="Times New Roman" w:cs="Times New Roman"/>
            <w:sz w:val="24"/>
            <w:szCs w:val="24"/>
          </w:rPr>
          <m:t>,</m:t>
        </m:r>
        <m:r>
          <w:rPr>
            <w:rFonts w:ascii="Cambria Math" w:eastAsia="Times New Roman" w:hAnsi="Cambria Math" w:cs="Times New Roman"/>
            <w:sz w:val="24"/>
            <w:szCs w:val="24"/>
          </w:rPr>
          <m:t>y</m:t>
        </m:r>
        <m:r>
          <w:rPr>
            <w:rFonts w:ascii="Times New Roman" w:eastAsia="Times New Roman" w:hAnsi="Times New Roman" w:cs="Times New Roman"/>
            <w:sz w:val="24"/>
            <w:szCs w:val="24"/>
          </w:rPr>
          <m:t>)≥0)</m:t>
        </m:r>
      </m:oMath>
      <w:r>
        <w:rPr>
          <w:rFonts w:ascii="Times New Roman" w:eastAsia="Times New Roman" w:hAnsi="Times New Roman" w:cs="Times New Roman"/>
          <w:sz w:val="24"/>
          <w:szCs w:val="24"/>
        </w:rPr>
        <w:t xml:space="preserve">                                                                               (2.7) </w:t>
      </w:r>
    </w:p>
    <w:p w:rsidR="0090600F" w:rsidRPr="00725149" w:rsidRDefault="00725149" w:rsidP="00725149">
      <w:pPr>
        <w:spacing w:line="240" w:lineRule="auto"/>
        <w:ind w:firstLine="720"/>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T</m:t>
            </m:r>
          </m:e>
          <m:sub>
            <m:r>
              <w:rPr>
                <w:rFonts w:ascii="Cambria Math" w:eastAsia="Times New Roman" w:hAnsi="Times New Roman" w:cs="Times New Roman"/>
                <w:sz w:val="24"/>
                <w:szCs w:val="24"/>
              </w:rPr>
              <m:t>R</m:t>
            </m:r>
            <m:r>
              <w:rPr>
                <w:rFonts w:ascii="Cambria Math" w:eastAsia="Times New Roman" w:hAnsi="Cambria Math" w:cs="Times New Roman"/>
                <w:sz w:val="24"/>
                <w:szCs w:val="24"/>
              </w:rPr>
              <m:t>E</m:t>
            </m:r>
          </m:sub>
        </m:sSub>
        <m:r>
          <w:rPr>
            <w:rFonts w:ascii="Times New Roman" w:eastAsia="Times New Roman" w:hAnsi="Times New Roman" w:cs="Times New Roman"/>
            <w:sz w:val="24"/>
            <w:szCs w:val="24"/>
          </w:rPr>
          <m:t>(</m:t>
        </m:r>
        <m:r>
          <w:rPr>
            <w:rFonts w:ascii="Cambria Math" w:eastAsia="Times New Roman" w:hAnsi="Cambria Math" w:cs="Times New Roman"/>
            <w:sz w:val="24"/>
            <w:szCs w:val="24"/>
          </w:rPr>
          <m:t>x</m:t>
        </m:r>
        <m:r>
          <w:rPr>
            <w:rFonts w:ascii="Times New Roman" w:eastAsia="Times New Roman" w:hAnsi="Times New Roman" w:cs="Times New Roman"/>
            <w:sz w:val="24"/>
            <w:szCs w:val="24"/>
          </w:rPr>
          <m:t>,</m:t>
        </m:r>
        <m:r>
          <w:rPr>
            <w:rFonts w:ascii="Cambria Math" w:eastAsia="Times New Roman" w:hAnsi="Cambria Math" w:cs="Times New Roman"/>
            <w:sz w:val="24"/>
            <w:szCs w:val="24"/>
          </w:rPr>
          <m:t>y</m:t>
        </m:r>
        <m:r>
          <w:rPr>
            <w:rFonts w:ascii="Times New Roman" w:eastAsia="Times New Roman" w:hAnsi="Times New Roman" w:cs="Times New Roman"/>
            <w:sz w:val="24"/>
            <w:szCs w:val="24"/>
          </w:rPr>
          <m:t xml:space="preserve">)=0 </m:t>
        </m:r>
        <m:r>
          <w:rPr>
            <w:rFonts w:ascii="Cambria Math" w:eastAsia="Times New Roman" w:hAnsi="Cambria Math" w:cs="Times New Roman"/>
            <w:sz w:val="24"/>
            <w:szCs w:val="24"/>
          </w:rPr>
          <m:t>if</m:t>
        </m:r>
        <m:r>
          <w:rPr>
            <w:rFonts w:ascii="Cambria Math" w:eastAsia="Times New Roman" w:hAnsi="Times New Roman" w:cs="Times New Roman"/>
            <w:sz w:val="24"/>
            <w:szCs w:val="24"/>
          </w:rPr>
          <m:t>Real</m:t>
        </m:r>
        <m:r>
          <w:rPr>
            <w:rFonts w:ascii="Times New Roman" w:eastAsia="Times New Roman" w:hAnsi="Times New Roman" w:cs="Times New Roman"/>
            <w:sz w:val="24"/>
            <w:szCs w:val="24"/>
          </w:rPr>
          <m:t>(</m:t>
        </m:r>
        <m:r>
          <w:rPr>
            <w:rFonts w:ascii="Cambria Math" w:eastAsia="Times New Roman" w:hAnsi="Cambria Math" w:cs="Times New Roman"/>
            <w:sz w:val="24"/>
            <w:szCs w:val="24"/>
          </w:rPr>
          <m:t>f</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r>
              <w:rPr>
                <w:rFonts w:ascii="Times New Roman" w:eastAsia="Times New Roman" w:hAnsi="Times New Roman" w:cs="Times New Roman"/>
                <w:sz w:val="24"/>
                <w:szCs w:val="24"/>
              </w:rPr>
              <m:t>,</m:t>
            </m:r>
            <m:r>
              <w:rPr>
                <w:rFonts w:ascii="Cambria Math" w:eastAsia="Times New Roman" w:hAnsi="Cambria Math" w:cs="Times New Roman"/>
                <w:sz w:val="24"/>
                <w:szCs w:val="24"/>
              </w:rPr>
              <m:t>y</m:t>
            </m:r>
          </m:e>
        </m:d>
        <m:r>
          <w:rPr>
            <w:rFonts w:ascii="Times New Roman" w:eastAsia="Times New Roman" w:hAnsi="Times New Roman" w:cs="Times New Roman"/>
            <w:sz w:val="24"/>
            <w:szCs w:val="24"/>
          </w:rPr>
          <m:t>&lt;0)</m:t>
        </m:r>
      </m:oMath>
      <w:r>
        <w:rPr>
          <w:rFonts w:ascii="Times New Roman" w:eastAsia="Times New Roman" w:hAnsi="Times New Roman" w:cs="Times New Roman"/>
          <w:sz w:val="24"/>
          <w:szCs w:val="24"/>
        </w:rPr>
        <w:t xml:space="preserve">                                                                               (2.8)                                                                                                </w:t>
      </w:r>
      <w:r w:rsidR="00CD259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90600F" w:rsidRPr="00B407FE" w:rsidRDefault="00E46808" w:rsidP="00725149">
      <w:pPr>
        <w:spacing w:line="240" w:lineRule="auto"/>
        <w:ind w:left="720"/>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T</m:t>
            </m:r>
          </m:e>
          <m:sub>
            <m:r>
              <w:rPr>
                <w:rFonts w:ascii="Cambria Math" w:eastAsia="Times New Roman" w:hAnsi="Times New Roman" w:cs="Times New Roman"/>
                <w:sz w:val="24"/>
                <w:szCs w:val="24"/>
              </w:rPr>
              <m:t>R</m:t>
            </m:r>
            <m:r>
              <w:rPr>
                <w:rFonts w:ascii="Cambria Math" w:eastAsia="Times New Roman" w:hAnsi="Cambria Math" w:cs="Times New Roman"/>
                <w:sz w:val="24"/>
                <w:szCs w:val="24"/>
              </w:rPr>
              <m:t>E</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r>
              <w:rPr>
                <w:rFonts w:ascii="Times New Roman" w:eastAsia="Times New Roman" w:hAnsi="Times New Roman" w:cs="Times New Roman"/>
                <w:sz w:val="24"/>
                <w:szCs w:val="24"/>
              </w:rPr>
              <m:t>,</m:t>
            </m:r>
            <m:r>
              <w:rPr>
                <w:rFonts w:ascii="Cambria Math" w:eastAsia="Times New Roman" w:hAnsi="Cambria Math" w:cs="Times New Roman"/>
                <w:sz w:val="24"/>
                <w:szCs w:val="24"/>
              </w:rPr>
              <m:t>y</m:t>
            </m:r>
          </m:e>
        </m:d>
        <m:r>
          <w:rPr>
            <w:rFonts w:ascii="Times New Roman" w:eastAsia="Times New Roman" w:hAnsi="Times New Roman" w:cs="Times New Roman"/>
            <w:sz w:val="24"/>
            <w:szCs w:val="24"/>
          </w:rPr>
          <m:t xml:space="preserve">=1 </m:t>
        </m:r>
        <m:r>
          <w:rPr>
            <w:rFonts w:ascii="Cambria Math" w:eastAsia="Times New Roman" w:hAnsi="Cambria Math" w:cs="Times New Roman"/>
            <w:sz w:val="24"/>
            <w:szCs w:val="24"/>
          </w:rPr>
          <m:t>if</m:t>
        </m:r>
        <m:r>
          <w:rPr>
            <w:rFonts w:ascii="Cambria Math" w:eastAsia="Times New Roman" w:hAnsi="Times New Roman" w:cs="Times New Roman"/>
            <w:sz w:val="24"/>
            <w:szCs w:val="24"/>
          </w:rPr>
          <m:t>Imaginary</m:t>
        </m:r>
        <m:r>
          <w:rPr>
            <w:rFonts w:ascii="Times New Roman" w:eastAsia="Times New Roman" w:hAnsi="Times New Roman" w:cs="Times New Roman"/>
            <w:sz w:val="24"/>
            <w:szCs w:val="24"/>
          </w:rPr>
          <m:t>(</m:t>
        </m:r>
        <m:r>
          <w:rPr>
            <w:rFonts w:ascii="Cambria Math" w:eastAsia="Times New Roman" w:hAnsi="Cambria Math" w:cs="Times New Roman"/>
            <w:sz w:val="24"/>
            <w:szCs w:val="24"/>
          </w:rPr>
          <m:t>f</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r>
              <w:rPr>
                <w:rFonts w:ascii="Times New Roman" w:eastAsia="Times New Roman" w:hAnsi="Times New Roman" w:cs="Times New Roman"/>
                <w:sz w:val="24"/>
                <w:szCs w:val="24"/>
              </w:rPr>
              <m:t>,</m:t>
            </m:r>
            <m:r>
              <w:rPr>
                <w:rFonts w:ascii="Cambria Math" w:eastAsia="Times New Roman" w:hAnsi="Cambria Math" w:cs="Times New Roman"/>
                <w:sz w:val="24"/>
                <w:szCs w:val="24"/>
              </w:rPr>
              <m:t>y</m:t>
            </m:r>
          </m:e>
        </m:d>
        <m:r>
          <w:rPr>
            <w:rFonts w:ascii="Times New Roman" w:eastAsia="Times New Roman" w:hAnsi="Times New Roman" w:cs="Times New Roman"/>
            <w:sz w:val="24"/>
            <w:szCs w:val="24"/>
          </w:rPr>
          <m:t>≥0)</m:t>
        </m:r>
      </m:oMath>
      <w:r w:rsidR="00725149">
        <w:rPr>
          <w:rFonts w:ascii="Times New Roman" w:eastAsia="Times New Roman" w:hAnsi="Times New Roman" w:cs="Times New Roman"/>
          <w:sz w:val="24"/>
          <w:szCs w:val="24"/>
        </w:rPr>
        <w:t xml:space="preserve">                                                                   </w:t>
      </w:r>
      <w:r w:rsidR="00CD2593">
        <w:rPr>
          <w:rFonts w:ascii="Times New Roman" w:eastAsia="Times New Roman" w:hAnsi="Times New Roman" w:cs="Times New Roman"/>
          <w:sz w:val="24"/>
          <w:szCs w:val="24"/>
        </w:rPr>
        <w:t>(2.9)</w:t>
      </w:r>
    </w:p>
    <w:p w:rsidR="0090600F" w:rsidRPr="00725149" w:rsidRDefault="00E46808" w:rsidP="00725149">
      <w:pPr>
        <w:spacing w:line="240" w:lineRule="auto"/>
        <w:ind w:firstLine="720"/>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T</m:t>
            </m:r>
          </m:e>
          <m:sub>
            <m:r>
              <w:rPr>
                <w:rFonts w:ascii="Cambria Math" w:eastAsia="Times New Roman" w:hAnsi="Times New Roman" w:cs="Times New Roman"/>
                <w:sz w:val="24"/>
                <w:szCs w:val="24"/>
              </w:rPr>
              <m:t>R</m:t>
            </m:r>
            <m:r>
              <w:rPr>
                <w:rFonts w:ascii="Cambria Math" w:eastAsia="Times New Roman" w:hAnsi="Cambria Math" w:cs="Times New Roman"/>
                <w:sz w:val="24"/>
                <w:szCs w:val="24"/>
              </w:rPr>
              <m:t>E</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r>
              <w:rPr>
                <w:rFonts w:ascii="Times New Roman" w:eastAsia="Times New Roman" w:hAnsi="Times New Roman" w:cs="Times New Roman"/>
                <w:sz w:val="24"/>
                <w:szCs w:val="24"/>
              </w:rPr>
              <m:t>,</m:t>
            </m:r>
            <m:r>
              <w:rPr>
                <w:rFonts w:ascii="Cambria Math" w:eastAsia="Times New Roman" w:hAnsi="Cambria Math" w:cs="Times New Roman"/>
                <w:sz w:val="24"/>
                <w:szCs w:val="24"/>
              </w:rPr>
              <m:t>y</m:t>
            </m:r>
          </m:e>
        </m:d>
        <m:r>
          <w:rPr>
            <w:rFonts w:ascii="Times New Roman" w:eastAsia="Times New Roman" w:hAnsi="Times New Roman" w:cs="Times New Roman"/>
            <w:sz w:val="24"/>
            <w:szCs w:val="24"/>
          </w:rPr>
          <m:t xml:space="preserve">=0 </m:t>
        </m:r>
        <m:r>
          <w:rPr>
            <w:rFonts w:ascii="Cambria Math" w:eastAsia="Times New Roman" w:hAnsi="Cambria Math" w:cs="Times New Roman"/>
            <w:sz w:val="24"/>
            <w:szCs w:val="24"/>
          </w:rPr>
          <m:t>if</m:t>
        </m:r>
        <m:r>
          <w:rPr>
            <w:rFonts w:ascii="Cambria Math" w:eastAsia="Times New Roman" w:hAnsi="Times New Roman" w:cs="Times New Roman"/>
            <w:sz w:val="24"/>
            <w:szCs w:val="24"/>
          </w:rPr>
          <m:t>Imaginary</m:t>
        </m:r>
        <m:r>
          <w:rPr>
            <w:rFonts w:ascii="Times New Roman" w:eastAsia="Times New Roman" w:hAnsi="Times New Roman" w:cs="Times New Roman"/>
            <w:sz w:val="24"/>
            <w:szCs w:val="24"/>
          </w:rPr>
          <m:t>(</m:t>
        </m:r>
        <m:r>
          <w:rPr>
            <w:rFonts w:ascii="Cambria Math" w:eastAsia="Times New Roman" w:hAnsi="Cambria Math" w:cs="Times New Roman"/>
            <w:sz w:val="24"/>
            <w:szCs w:val="24"/>
          </w:rPr>
          <m:t>f</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r>
              <w:rPr>
                <w:rFonts w:ascii="Times New Roman" w:eastAsia="Times New Roman" w:hAnsi="Times New Roman" w:cs="Times New Roman"/>
                <w:sz w:val="24"/>
                <w:szCs w:val="24"/>
              </w:rPr>
              <m:t>,</m:t>
            </m:r>
            <m:r>
              <w:rPr>
                <w:rFonts w:ascii="Cambria Math" w:eastAsia="Times New Roman" w:hAnsi="Cambria Math" w:cs="Times New Roman"/>
                <w:sz w:val="24"/>
                <w:szCs w:val="24"/>
              </w:rPr>
              <m:t>y</m:t>
            </m:r>
          </m:e>
        </m:d>
        <m:r>
          <w:rPr>
            <w:rFonts w:ascii="Times New Roman" w:eastAsia="Times New Roman" w:hAnsi="Times New Roman" w:cs="Times New Roman"/>
            <w:sz w:val="24"/>
            <w:szCs w:val="24"/>
          </w:rPr>
          <m:t>&lt;0)</m:t>
        </m:r>
      </m:oMath>
      <w:r w:rsidR="00725149">
        <w:rPr>
          <w:rFonts w:ascii="Times New Roman" w:eastAsia="Times New Roman" w:hAnsi="Times New Roman" w:cs="Times New Roman"/>
          <w:sz w:val="24"/>
          <w:szCs w:val="24"/>
        </w:rPr>
        <w:t xml:space="preserve">                                                                 </w:t>
      </w:r>
      <w:r w:rsidR="00CD2593">
        <w:rPr>
          <w:rFonts w:ascii="Times New Roman" w:eastAsia="Times New Roman" w:hAnsi="Times New Roman" w:cs="Times New Roman"/>
          <w:sz w:val="24"/>
          <w:szCs w:val="24"/>
        </w:rPr>
        <w:t>(2.10)</w:t>
      </w:r>
    </w:p>
    <w:commentRangeEnd w:id="89"/>
    <w:p w:rsidR="0090600F" w:rsidRDefault="00725149">
      <w:pPr>
        <w:spacing w:line="360" w:lineRule="auto"/>
      </w:pPr>
      <w:r>
        <w:rPr>
          <w:rStyle w:val="CommentReference"/>
        </w:rPr>
        <w:commentReference w:id="89"/>
      </w:r>
    </w:p>
    <w:p w:rsidR="0090600F" w:rsidRDefault="0090600F">
      <w:pPr>
        <w:spacing w:line="360" w:lineRule="auto"/>
      </w:pPr>
    </w:p>
    <w:p w:rsidR="0090600F" w:rsidRDefault="0090600F">
      <w:pPr>
        <w:spacing w:line="360" w:lineRule="auto"/>
      </w:pPr>
    </w:p>
    <w:p w:rsidR="0090600F" w:rsidRDefault="00CD2593">
      <w:pPr>
        <w:spacing w:line="360" w:lineRule="auto"/>
        <w:jc w:val="center"/>
      </w:pPr>
      <w:r>
        <w:rPr>
          <w:noProof/>
          <w:lang w:val="en-MY" w:eastAsia="en-MY"/>
        </w:rPr>
        <w:lastRenderedPageBreak/>
        <w:drawing>
          <wp:inline distT="114300" distB="114300" distL="114300" distR="114300">
            <wp:extent cx="4362450" cy="4087446"/>
            <wp:effectExtent l="0" t="0" r="0" b="8890"/>
            <wp:docPr id="6" name="image45.jpg" descr="Picture 9.jpg"/>
            <wp:cNvGraphicFramePr/>
            <a:graphic xmlns:a="http://schemas.openxmlformats.org/drawingml/2006/main">
              <a:graphicData uri="http://schemas.openxmlformats.org/drawingml/2006/picture">
                <pic:pic xmlns:pic="http://schemas.openxmlformats.org/drawingml/2006/picture">
                  <pic:nvPicPr>
                    <pic:cNvPr id="0" name="image45.jpg" descr="Picture 9.jpg"/>
                    <pic:cNvPicPr preferRelativeResize="0"/>
                  </pic:nvPicPr>
                  <pic:blipFill>
                    <a:blip r:embed="rId20"/>
                    <a:srcRect/>
                    <a:stretch>
                      <a:fillRect/>
                    </a:stretch>
                  </pic:blipFill>
                  <pic:spPr>
                    <a:xfrm>
                      <a:off x="0" y="0"/>
                      <a:ext cx="4366588" cy="4091324"/>
                    </a:xfrm>
                    <a:prstGeom prst="rect">
                      <a:avLst/>
                    </a:prstGeom>
                    <a:ln/>
                  </pic:spPr>
                </pic:pic>
              </a:graphicData>
            </a:graphic>
          </wp:inline>
        </w:drawing>
      </w:r>
    </w:p>
    <w:p w:rsidR="0090600F" w:rsidRDefault="00B407FE">
      <w:pPr>
        <w:spacing w:line="360" w:lineRule="auto"/>
        <w:jc w:val="center"/>
      </w:pPr>
      <w:r>
        <w:rPr>
          <w:rFonts w:ascii="Times New Roman" w:eastAsia="Times New Roman" w:hAnsi="Times New Roman" w:cs="Times New Roman"/>
          <w:sz w:val="20"/>
          <w:szCs w:val="20"/>
        </w:rPr>
        <w:t>Figure 2.5</w:t>
      </w:r>
      <w:r w:rsidR="00CD2593">
        <w:rPr>
          <w:rFonts w:ascii="Times New Roman" w:eastAsia="Times New Roman" w:hAnsi="Times New Roman" w:cs="Times New Roman"/>
          <w:sz w:val="20"/>
          <w:szCs w:val="20"/>
        </w:rPr>
        <w:t>: Phase Demodulation Process</w:t>
      </w:r>
    </w:p>
    <w:p w:rsidR="0090600F" w:rsidRDefault="0090600F">
      <w:pPr>
        <w:spacing w:line="360" w:lineRule="auto"/>
        <w:jc w:val="both"/>
      </w:pPr>
    </w:p>
    <w:p w:rsidR="0090600F" w:rsidRPr="00B407FE" w:rsidRDefault="00CD2593" w:rsidP="00B144BA">
      <w:pPr>
        <w:pStyle w:val="Heading3"/>
        <w:rPr>
          <w:rFonts w:ascii="Times New Roman" w:hAnsi="Times New Roman" w:cs="Times New Roman"/>
          <w:b/>
          <w:color w:val="auto"/>
          <w:sz w:val="24"/>
          <w:szCs w:val="24"/>
          <w:u w:val="single"/>
        </w:rPr>
      </w:pPr>
      <w:bookmarkStart w:id="90" w:name="_Toc440362488"/>
      <w:r w:rsidRPr="00B407FE">
        <w:rPr>
          <w:rFonts w:ascii="Times New Roman" w:hAnsi="Times New Roman" w:cs="Times New Roman"/>
          <w:b/>
          <w:color w:val="auto"/>
          <w:sz w:val="24"/>
          <w:szCs w:val="24"/>
          <w:u w:val="single"/>
        </w:rPr>
        <w:t>2.2.2 Wavelet Transform</w:t>
      </w:r>
      <w:bookmarkEnd w:id="90"/>
    </w:p>
    <w:p w:rsidR="0090600F" w:rsidRDefault="00CD2593">
      <w:pPr>
        <w:spacing w:line="360" w:lineRule="auto"/>
        <w:jc w:val="both"/>
      </w:pPr>
      <w:r>
        <w:rPr>
          <w:rFonts w:ascii="Times New Roman" w:eastAsia="Times New Roman" w:hAnsi="Times New Roman" w:cs="Times New Roman"/>
          <w:sz w:val="24"/>
          <w:szCs w:val="24"/>
        </w:rPr>
        <w:t xml:space="preserve">Wavelet transform decomposes the iris region into components with different resolutions. The commonly used wavelets are Daubechies, Biorthogonal, Haar and Mexican Hat wavelet (Poursaberi and Araabi, 2005; Chen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2006; Rydgren</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2004; Boles and Boashash, 1998; Sanchez-Avila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2002).</w:t>
      </w: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A band of wavelet filters is applied to the normalized iris region. Each filter is tuned for each resolution with each wavelet defined by a scaling function. The output of the filters is encoded to generate a compact biometric template.</w:t>
      </w: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The advantage of wavelet transform over Fourier transform is that is has both space and frequency resolution. The features are localized in both space and frequency domains with varying window sizes.</w:t>
      </w:r>
    </w:p>
    <w:p w:rsidR="0090600F" w:rsidRPr="00B407FE" w:rsidRDefault="00CD2593" w:rsidP="00B144BA">
      <w:pPr>
        <w:pStyle w:val="Heading3"/>
        <w:rPr>
          <w:rFonts w:ascii="Times New Roman" w:hAnsi="Times New Roman" w:cs="Times New Roman"/>
          <w:b/>
          <w:color w:val="auto"/>
          <w:sz w:val="24"/>
          <w:szCs w:val="24"/>
          <w:u w:val="single"/>
        </w:rPr>
      </w:pPr>
      <w:bookmarkStart w:id="91" w:name="_Toc440362489"/>
      <w:r w:rsidRPr="00B407FE">
        <w:rPr>
          <w:rFonts w:ascii="Times New Roman" w:hAnsi="Times New Roman" w:cs="Times New Roman"/>
          <w:b/>
          <w:color w:val="auto"/>
          <w:sz w:val="24"/>
          <w:szCs w:val="24"/>
          <w:u w:val="single"/>
        </w:rPr>
        <w:lastRenderedPageBreak/>
        <w:t>2.2.3 Discrete Cosine Transform</w:t>
      </w:r>
      <w:bookmarkEnd w:id="91"/>
    </w:p>
    <w:p w:rsidR="0090600F" w:rsidRDefault="00CD2593">
      <w:pPr>
        <w:spacing w:line="360" w:lineRule="auto"/>
        <w:jc w:val="both"/>
      </w:pPr>
      <w:r>
        <w:rPr>
          <w:rFonts w:ascii="Times New Roman" w:eastAsia="Times New Roman" w:hAnsi="Times New Roman" w:cs="Times New Roman"/>
          <w:sz w:val="24"/>
          <w:szCs w:val="24"/>
        </w:rPr>
        <w:t>This iris coding method is based on differences of Discrete Cosine Transform (DCT) coefficients of angular patches from normalized iris image (</w:t>
      </w:r>
      <w:r w:rsidRPr="00251FB5">
        <w:rPr>
          <w:rFonts w:ascii="Times New Roman" w:eastAsia="Times New Roman" w:hAnsi="Times New Roman" w:cs="Times New Roman"/>
          <w:sz w:val="24"/>
          <w:szCs w:val="24"/>
          <w:highlight w:val="yellow"/>
        </w:rPr>
        <w:t>Monro</w:t>
      </w:r>
      <w:r w:rsidR="00251FB5" w:rsidRPr="00251FB5">
        <w:rPr>
          <w:rFonts w:ascii="Times New Roman" w:eastAsia="Times New Roman" w:hAnsi="Times New Roman" w:cs="Times New Roman"/>
          <w:sz w:val="24"/>
          <w:szCs w:val="24"/>
          <w:highlight w:val="yellow"/>
        </w:rPr>
        <w:t xml:space="preserve"> </w:t>
      </w:r>
      <w:r w:rsidRPr="00251FB5">
        <w:rPr>
          <w:rFonts w:ascii="Times New Roman" w:eastAsia="Times New Roman" w:hAnsi="Times New Roman" w:cs="Times New Roman"/>
          <w:i/>
          <w:sz w:val="24"/>
          <w:szCs w:val="24"/>
          <w:highlight w:val="yellow"/>
        </w:rPr>
        <w:t>et al</w:t>
      </w:r>
      <w:r w:rsidRPr="00251FB5">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2007). The normalized iris image is divided into diagonal 8x12 sub-blocks as shown in Figure 2.6. The average width is windowed using a Hanning window to reduce the effects of noise. A similar Hanning window and DCT is applied to the patch along its length.</w:t>
      </w:r>
    </w:p>
    <w:p w:rsidR="0090600F" w:rsidRDefault="0090600F">
      <w:pPr>
        <w:spacing w:line="360" w:lineRule="auto"/>
        <w:jc w:val="both"/>
      </w:pPr>
    </w:p>
    <w:p w:rsidR="0090600F" w:rsidRDefault="00CD2593">
      <w:pPr>
        <w:spacing w:line="360" w:lineRule="auto"/>
        <w:ind w:firstLine="720"/>
        <w:jc w:val="both"/>
      </w:pPr>
      <w:r>
        <w:rPr>
          <w:rFonts w:ascii="Times New Roman" w:eastAsia="Times New Roman" w:hAnsi="Times New Roman" w:cs="Times New Roman"/>
          <w:sz w:val="24"/>
          <w:szCs w:val="24"/>
        </w:rPr>
        <w:t>The differences between the DCT coefficients of adjacent sub-blocks are obtained. A binary template is generated from the zero crossings of the differences between the DCT coefficients. This iris coding method has low complexity and good interclass separation. It is superior to other approaches in terms of both speed and accuracy. The general equation for 1D DCT is defined by the equation expressed in (2.11).</w:t>
      </w:r>
    </w:p>
    <w:p w:rsidR="0090600F" w:rsidRDefault="0090600F">
      <w:pPr>
        <w:spacing w:line="360" w:lineRule="auto"/>
        <w:jc w:val="both"/>
      </w:pPr>
    </w:p>
    <w:p w:rsidR="0090600F" w:rsidRDefault="00CD2593" w:rsidP="00B407FE">
      <w:pPr>
        <w:spacing w:line="360" w:lineRule="auto"/>
      </w:pPr>
      <w:r>
        <w:rPr>
          <w:rFonts w:ascii="Times New Roman" w:eastAsia="Times New Roman" w:hAnsi="Times New Roman" w:cs="Times New Roman"/>
          <w:i/>
          <w:sz w:val="24"/>
          <w:szCs w:val="24"/>
        </w:rPr>
        <w:t xml:space="preserve">                 </w:t>
      </w:r>
      <w:r w:rsidR="00251FB5">
        <w:rPr>
          <w:rFonts w:ascii="Times New Roman" w:eastAsia="Times New Roman" w:hAnsi="Times New Roman" w:cs="Times New Roman"/>
          <w:i/>
          <w:sz w:val="24"/>
          <w:szCs w:val="24"/>
        </w:rPr>
        <w:t xml:space="preserve">                            </w:t>
      </w:r>
      <w:r w:rsidRPr="00251FB5">
        <w:rPr>
          <w:rFonts w:ascii="Times New Roman" w:eastAsia="Times New Roman" w:hAnsi="Times New Roman" w:cs="Times New Roman"/>
          <w:i/>
          <w:sz w:val="24"/>
          <w:szCs w:val="24"/>
          <w:highlight w:val="yellow"/>
        </w:rPr>
        <w:t>F(u) = (</w:t>
      </w:r>
      <m:oMath>
        <m:f>
          <m:fPr>
            <m:ctrlPr>
              <w:rPr>
                <w:rFonts w:ascii="Times New Roman" w:eastAsia="Times New Roman" w:hAnsi="Times New Roman" w:cs="Times New Roman"/>
                <w:i/>
                <w:sz w:val="24"/>
                <w:szCs w:val="24"/>
                <w:highlight w:val="yellow"/>
              </w:rPr>
            </m:ctrlPr>
          </m:fPr>
          <m:num>
            <m:r>
              <w:rPr>
                <w:rFonts w:ascii="Times New Roman" w:eastAsia="Times New Roman" w:hAnsi="Times New Roman" w:cs="Times New Roman"/>
                <w:sz w:val="24"/>
                <w:szCs w:val="24"/>
                <w:highlight w:val="yellow"/>
              </w:rPr>
              <m:t>2</m:t>
            </m:r>
          </m:num>
          <m:den>
            <m:r>
              <w:rPr>
                <w:rFonts w:ascii="Cambria Math" w:eastAsia="Times New Roman" w:hAnsi="Cambria Math" w:cs="Times New Roman"/>
                <w:sz w:val="24"/>
                <w:szCs w:val="24"/>
                <w:highlight w:val="yellow"/>
              </w:rPr>
              <m:t>N</m:t>
            </m:r>
          </m:den>
        </m:f>
        <m:sSup>
          <m:sSupPr>
            <m:ctrlPr>
              <w:rPr>
                <w:rFonts w:ascii="Times New Roman" w:eastAsia="Times New Roman" w:hAnsi="Times New Roman" w:cs="Times New Roman"/>
                <w:i/>
                <w:sz w:val="24"/>
                <w:szCs w:val="24"/>
                <w:highlight w:val="yellow"/>
              </w:rPr>
            </m:ctrlPr>
          </m:sSupPr>
          <m:e>
            <m:r>
              <w:rPr>
                <w:rFonts w:ascii="Times New Roman" w:eastAsia="Times New Roman" w:hAnsi="Times New Roman" w:cs="Times New Roman"/>
                <w:sz w:val="24"/>
                <w:szCs w:val="24"/>
                <w:highlight w:val="yellow"/>
              </w:rPr>
              <m:t>)</m:t>
            </m:r>
          </m:e>
          <m:sup>
            <m:f>
              <m:fPr>
                <m:ctrlPr>
                  <w:rPr>
                    <w:rFonts w:ascii="Times New Roman" w:eastAsia="Times New Roman" w:hAnsi="Times New Roman" w:cs="Times New Roman"/>
                    <w:i/>
                    <w:sz w:val="24"/>
                    <w:szCs w:val="24"/>
                    <w:highlight w:val="yellow"/>
                  </w:rPr>
                </m:ctrlPr>
              </m:fPr>
              <m:num>
                <m:r>
                  <w:rPr>
                    <w:rFonts w:ascii="Times New Roman" w:eastAsia="Times New Roman" w:hAnsi="Times New Roman" w:cs="Times New Roman"/>
                    <w:sz w:val="24"/>
                    <w:szCs w:val="24"/>
                    <w:highlight w:val="yellow"/>
                  </w:rPr>
                  <m:t>1</m:t>
                </m:r>
              </m:num>
              <m:den>
                <m:r>
                  <w:rPr>
                    <w:rFonts w:ascii="Times New Roman" w:eastAsia="Times New Roman" w:hAnsi="Times New Roman" w:cs="Times New Roman"/>
                    <w:sz w:val="24"/>
                    <w:szCs w:val="24"/>
                    <w:highlight w:val="yellow"/>
                  </w:rPr>
                  <m:t>2</m:t>
                </m:r>
              </m:den>
            </m:f>
          </m:sup>
        </m:sSup>
        <m:nary>
          <m:naryPr>
            <m:chr m:val="∑"/>
            <m:limLoc m:val="undOvr"/>
            <m:ctrlPr>
              <w:rPr>
                <w:rFonts w:ascii="Cambria Math" w:eastAsia="Times New Roman" w:hAnsi="Cambria Math" w:cs="Times New Roman"/>
                <w:i/>
                <w:sz w:val="24"/>
                <w:szCs w:val="24"/>
                <w:highlight w:val="yellow"/>
              </w:rPr>
            </m:ctrlPr>
          </m:naryPr>
          <m:sub>
            <m:r>
              <w:rPr>
                <w:rFonts w:ascii="Cambria Math" w:eastAsia="Times New Roman" w:hAnsi="Cambria Math" w:cs="Times New Roman"/>
                <w:sz w:val="24"/>
                <w:szCs w:val="24"/>
                <w:highlight w:val="yellow"/>
              </w:rPr>
              <m:t>i=0</m:t>
            </m:r>
          </m:sub>
          <m:sup>
            <m:r>
              <w:rPr>
                <w:rFonts w:ascii="Cambria Math" w:eastAsia="Times New Roman" w:hAnsi="Cambria Math" w:cs="Times New Roman"/>
                <w:sz w:val="24"/>
                <w:szCs w:val="24"/>
                <w:highlight w:val="yellow"/>
              </w:rPr>
              <m:t>N-1</m:t>
            </m:r>
          </m:sup>
          <m:e>
            <m:r>
              <w:rPr>
                <w:rFonts w:ascii="Times New Roman" w:eastAsia="Times New Roman" w:hAnsi="Times New Roman" w:cs="Times New Roman"/>
                <w:sz w:val="24"/>
                <w:szCs w:val="24"/>
                <w:highlight w:val="yellow"/>
              </w:rPr>
              <m:t>∧(</m:t>
            </m:r>
            <m:r>
              <w:rPr>
                <w:rFonts w:ascii="Cambria Math" w:eastAsia="Times New Roman" w:hAnsi="Cambria Math" w:cs="Times New Roman"/>
                <w:sz w:val="24"/>
                <w:szCs w:val="24"/>
                <w:highlight w:val="yellow"/>
              </w:rPr>
              <m:t>i</m:t>
            </m:r>
            <m:r>
              <w:rPr>
                <w:rFonts w:ascii="Times New Roman" w:eastAsia="Times New Roman" w:hAnsi="Times New Roman" w:cs="Times New Roman"/>
                <w:sz w:val="24"/>
                <w:szCs w:val="24"/>
                <w:highlight w:val="yellow"/>
              </w:rPr>
              <m:t>).</m:t>
            </m:r>
            <m:r>
              <w:rPr>
                <w:rFonts w:ascii="Cambria Math" w:eastAsia="Times New Roman" w:hAnsi="Cambria Math" w:cs="Times New Roman"/>
                <w:sz w:val="24"/>
                <w:szCs w:val="24"/>
                <w:highlight w:val="yellow"/>
              </w:rPr>
              <m:t>cos</m:t>
            </m:r>
            <m:d>
              <m:dPr>
                <m:begChr m:val="["/>
                <m:endChr m:val="]"/>
                <m:ctrlPr>
                  <w:rPr>
                    <w:rFonts w:ascii="Times New Roman" w:eastAsia="Times New Roman" w:hAnsi="Times New Roman" w:cs="Times New Roman"/>
                    <w:i/>
                    <w:sz w:val="24"/>
                    <w:szCs w:val="24"/>
                    <w:highlight w:val="yellow"/>
                  </w:rPr>
                </m:ctrlPr>
              </m:dPr>
              <m:e>
                <m:f>
                  <m:fPr>
                    <m:ctrlPr>
                      <w:rPr>
                        <w:rFonts w:ascii="Times New Roman" w:eastAsia="Times New Roman" w:hAnsi="Times New Roman" w:cs="Times New Roman"/>
                        <w:i/>
                        <w:sz w:val="24"/>
                        <w:szCs w:val="24"/>
                        <w:highlight w:val="yellow"/>
                      </w:rPr>
                    </m:ctrlPr>
                  </m:fPr>
                  <m:num>
                    <m:r>
                      <w:rPr>
                        <w:rFonts w:ascii="Cambria Math" w:eastAsia="Times New Roman" w:hAnsi="Cambria Math" w:cs="Times New Roman"/>
                        <w:sz w:val="24"/>
                        <w:szCs w:val="24"/>
                        <w:highlight w:val="yellow"/>
                      </w:rPr>
                      <m:t>π.µ</m:t>
                    </m:r>
                  </m:num>
                  <m:den>
                    <m:r>
                      <w:rPr>
                        <w:rFonts w:ascii="Times New Roman" w:eastAsia="Times New Roman" w:hAnsi="Times New Roman" w:cs="Times New Roman"/>
                        <w:sz w:val="24"/>
                        <w:szCs w:val="24"/>
                        <w:highlight w:val="yellow"/>
                      </w:rPr>
                      <m:t>2.</m:t>
                    </m:r>
                    <m:r>
                      <w:rPr>
                        <w:rFonts w:ascii="Cambria Math" w:eastAsia="Times New Roman" w:hAnsi="Cambria Math" w:cs="Times New Roman"/>
                        <w:sz w:val="24"/>
                        <w:szCs w:val="24"/>
                        <w:highlight w:val="yellow"/>
                      </w:rPr>
                      <m:t>N</m:t>
                    </m:r>
                  </m:den>
                </m:f>
                <m:r>
                  <w:rPr>
                    <w:rFonts w:ascii="Times New Roman" w:eastAsia="Times New Roman" w:hAnsi="Times New Roman" w:cs="Times New Roman"/>
                    <w:sz w:val="24"/>
                    <w:szCs w:val="24"/>
                    <w:highlight w:val="yellow"/>
                  </w:rPr>
                  <m:t>(2</m:t>
                </m:r>
                <m:r>
                  <w:rPr>
                    <w:rFonts w:ascii="Cambria Math" w:eastAsia="Times New Roman" w:hAnsi="Cambria Math" w:cs="Times New Roman"/>
                    <w:sz w:val="24"/>
                    <w:szCs w:val="24"/>
                    <w:highlight w:val="yellow"/>
                  </w:rPr>
                  <m:t>i</m:t>
                </m:r>
                <m:r>
                  <w:rPr>
                    <w:rFonts w:ascii="Times New Roman" w:eastAsia="Times New Roman" w:hAnsi="Times New Roman" w:cs="Times New Roman"/>
                    <w:sz w:val="24"/>
                    <w:szCs w:val="24"/>
                    <w:highlight w:val="yellow"/>
                  </w:rPr>
                  <m:t>+1)</m:t>
                </m:r>
              </m:e>
            </m:d>
            <m:r>
              <w:rPr>
                <w:rFonts w:ascii="Cambria Math" w:eastAsia="Times New Roman" w:hAnsi="Cambria Math" w:cs="Times New Roman"/>
                <w:sz w:val="24"/>
                <w:szCs w:val="24"/>
                <w:highlight w:val="yellow"/>
              </w:rPr>
              <m:t>f</m:t>
            </m:r>
            <m:r>
              <w:rPr>
                <w:rFonts w:ascii="Times New Roman" w:eastAsia="Times New Roman" w:hAnsi="Times New Roman" w:cs="Times New Roman"/>
                <w:sz w:val="24"/>
                <w:szCs w:val="24"/>
                <w:highlight w:val="yellow"/>
              </w:rPr>
              <m:t>(</m:t>
            </m:r>
            <m:r>
              <w:rPr>
                <w:rFonts w:ascii="Cambria Math" w:eastAsia="Times New Roman" w:hAnsi="Cambria Math" w:cs="Times New Roman"/>
                <w:sz w:val="24"/>
                <w:szCs w:val="24"/>
                <w:highlight w:val="yellow"/>
              </w:rPr>
              <m:t>i</m:t>
            </m:r>
            <m:r>
              <w:rPr>
                <w:rFonts w:ascii="Times New Roman" w:eastAsia="Times New Roman" w:hAnsi="Times New Roman" w:cs="Times New Roman"/>
                <w:sz w:val="24"/>
                <w:szCs w:val="24"/>
                <w:highlight w:val="yellow"/>
              </w:rPr>
              <m:t>)</m:t>
            </m:r>
          </m:e>
        </m:nary>
      </m:oMath>
      <w:r w:rsidR="00251FB5" w:rsidRPr="00251FB5">
        <w:rPr>
          <w:rFonts w:ascii="Times New Roman" w:eastAsia="Times New Roman" w:hAnsi="Times New Roman" w:cs="Times New Roman"/>
          <w:i/>
          <w:sz w:val="24"/>
          <w:szCs w:val="24"/>
          <w:highlight w:val="yellow"/>
        </w:rPr>
        <w:t xml:space="preserve">                            </w:t>
      </w:r>
      <w:r w:rsidRPr="00251FB5">
        <w:rPr>
          <w:rFonts w:ascii="Times New Roman" w:eastAsia="Times New Roman" w:hAnsi="Times New Roman" w:cs="Times New Roman"/>
          <w:sz w:val="24"/>
          <w:szCs w:val="24"/>
          <w:highlight w:val="yellow"/>
        </w:rPr>
        <w:t>(2.11)</w:t>
      </w:r>
    </w:p>
    <w:p w:rsidR="0090600F" w:rsidRDefault="00CD2593">
      <w:pPr>
        <w:spacing w:line="360" w:lineRule="auto"/>
        <w:jc w:val="both"/>
      </w:pPr>
      <w:r>
        <w:rPr>
          <w:noProof/>
          <w:lang w:val="en-MY" w:eastAsia="en-MY"/>
        </w:rPr>
        <w:drawing>
          <wp:inline distT="114300" distB="114300" distL="114300" distR="114300">
            <wp:extent cx="5905500" cy="1947863"/>
            <wp:effectExtent l="0" t="0" r="0" b="0"/>
            <wp:docPr id="18" name="image57.jpg" descr="Picture11.jpg"/>
            <wp:cNvGraphicFramePr/>
            <a:graphic xmlns:a="http://schemas.openxmlformats.org/drawingml/2006/main">
              <a:graphicData uri="http://schemas.openxmlformats.org/drawingml/2006/picture">
                <pic:pic xmlns:pic="http://schemas.openxmlformats.org/drawingml/2006/picture">
                  <pic:nvPicPr>
                    <pic:cNvPr id="0" name="image57.jpg" descr="Picture11.jpg"/>
                    <pic:cNvPicPr preferRelativeResize="0"/>
                  </pic:nvPicPr>
                  <pic:blipFill>
                    <a:blip r:embed="rId21"/>
                    <a:srcRect/>
                    <a:stretch>
                      <a:fillRect/>
                    </a:stretch>
                  </pic:blipFill>
                  <pic:spPr>
                    <a:xfrm>
                      <a:off x="0" y="0"/>
                      <a:ext cx="5905500" cy="1947863"/>
                    </a:xfrm>
                    <a:prstGeom prst="rect">
                      <a:avLst/>
                    </a:prstGeom>
                    <a:ln/>
                  </pic:spPr>
                </pic:pic>
              </a:graphicData>
            </a:graphic>
          </wp:inline>
        </w:drawing>
      </w:r>
    </w:p>
    <w:p w:rsidR="00B144BA" w:rsidRDefault="00B407FE" w:rsidP="00B144BA">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2.6: </w:t>
      </w:r>
      <w:r w:rsidR="00CD2593">
        <w:rPr>
          <w:rFonts w:ascii="Times New Roman" w:eastAsia="Times New Roman" w:hAnsi="Times New Roman" w:cs="Times New Roman"/>
          <w:sz w:val="20"/>
          <w:szCs w:val="20"/>
        </w:rPr>
        <w:t>Images Separated into Sub-blocks</w:t>
      </w:r>
    </w:p>
    <w:p w:rsidR="00B144BA" w:rsidRDefault="00B144BA" w:rsidP="00B144BA">
      <w:pPr>
        <w:spacing w:line="360" w:lineRule="auto"/>
        <w:jc w:val="center"/>
        <w:rPr>
          <w:rFonts w:ascii="Times New Roman" w:eastAsia="Times New Roman" w:hAnsi="Times New Roman" w:cs="Times New Roman"/>
          <w:sz w:val="20"/>
          <w:szCs w:val="20"/>
        </w:rPr>
      </w:pPr>
    </w:p>
    <w:p w:rsidR="00B144BA" w:rsidRDefault="00B144BA" w:rsidP="00B144BA">
      <w:pPr>
        <w:spacing w:line="360" w:lineRule="auto"/>
        <w:jc w:val="center"/>
        <w:rPr>
          <w:rFonts w:ascii="Times New Roman" w:eastAsia="Times New Roman" w:hAnsi="Times New Roman" w:cs="Times New Roman"/>
          <w:sz w:val="20"/>
          <w:szCs w:val="20"/>
        </w:rPr>
      </w:pPr>
    </w:p>
    <w:p w:rsidR="00B144BA" w:rsidRDefault="00B144BA" w:rsidP="00B144BA">
      <w:pPr>
        <w:spacing w:line="360" w:lineRule="auto"/>
        <w:jc w:val="center"/>
        <w:rPr>
          <w:rFonts w:ascii="Times New Roman" w:eastAsia="Times New Roman" w:hAnsi="Times New Roman" w:cs="Times New Roman"/>
          <w:sz w:val="20"/>
          <w:szCs w:val="20"/>
        </w:rPr>
      </w:pPr>
    </w:p>
    <w:p w:rsidR="00B407FE" w:rsidRDefault="00B407FE" w:rsidP="002A3D01">
      <w:pPr>
        <w:pStyle w:val="Heading1"/>
        <w:ind w:firstLine="0"/>
        <w:jc w:val="left"/>
        <w:rPr>
          <w:rFonts w:ascii="Times New Roman" w:hAnsi="Times New Roman" w:cs="Times New Roman"/>
          <w:b/>
          <w:sz w:val="36"/>
          <w:szCs w:val="36"/>
        </w:rPr>
      </w:pPr>
    </w:p>
    <w:p w:rsidR="00B407FE" w:rsidRPr="00B407FE" w:rsidRDefault="00B407FE" w:rsidP="00B407FE"/>
    <w:p w:rsidR="0090600F" w:rsidRPr="002A3D01" w:rsidRDefault="00CD2593" w:rsidP="002A3D01">
      <w:pPr>
        <w:pStyle w:val="Heading1"/>
        <w:ind w:firstLine="0"/>
        <w:jc w:val="left"/>
        <w:rPr>
          <w:rFonts w:ascii="Times New Roman" w:hAnsi="Times New Roman" w:cs="Times New Roman"/>
          <w:b/>
          <w:sz w:val="36"/>
          <w:szCs w:val="36"/>
        </w:rPr>
      </w:pPr>
      <w:bookmarkStart w:id="92" w:name="_Toc440362490"/>
      <w:r w:rsidRPr="002A3D01">
        <w:rPr>
          <w:rFonts w:ascii="Times New Roman" w:hAnsi="Times New Roman" w:cs="Times New Roman"/>
          <w:b/>
          <w:sz w:val="36"/>
          <w:szCs w:val="36"/>
        </w:rPr>
        <w:lastRenderedPageBreak/>
        <w:t>CHAPTER 3: METHODOLOGY</w:t>
      </w:r>
      <w:bookmarkEnd w:id="92"/>
    </w:p>
    <w:p w:rsidR="0090600F" w:rsidRDefault="00CD2593">
      <w:pPr>
        <w:spacing w:line="360" w:lineRule="auto"/>
        <w:jc w:val="both"/>
      </w:pPr>
      <w:r>
        <w:rPr>
          <w:rFonts w:ascii="Times New Roman" w:eastAsia="Times New Roman" w:hAnsi="Times New Roman" w:cs="Times New Roman"/>
          <w:sz w:val="24"/>
          <w:szCs w:val="24"/>
        </w:rPr>
        <w:t xml:space="preserve">The proposed IRS block is as shown in Figure 3.1 and it consists of three sub-systems. The first </w:t>
      </w:r>
      <w:commentRangeStart w:id="93"/>
      <w:r>
        <w:rPr>
          <w:rFonts w:ascii="Times New Roman" w:eastAsia="Times New Roman" w:hAnsi="Times New Roman" w:cs="Times New Roman"/>
          <w:sz w:val="24"/>
          <w:szCs w:val="24"/>
        </w:rPr>
        <w:t>sub-system</w:t>
      </w:r>
      <w:del w:id="94" w:author="User" w:date="2016-01-12T17:09:00Z">
        <w:r w:rsidDel="001A0909">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commentRangeEnd w:id="93"/>
      <w:r w:rsidR="001A0909">
        <w:rPr>
          <w:rStyle w:val="CommentReference"/>
        </w:rPr>
        <w:commentReference w:id="93"/>
      </w:r>
      <w:r>
        <w:rPr>
          <w:rFonts w:ascii="Times New Roman" w:eastAsia="Times New Roman" w:hAnsi="Times New Roman" w:cs="Times New Roman"/>
          <w:sz w:val="24"/>
          <w:szCs w:val="24"/>
        </w:rPr>
        <w:t xml:space="preserve">is </w:t>
      </w:r>
      <w:ins w:id="95" w:author="User" w:date="2016-01-12T17:09:00Z">
        <w:r w:rsidR="001A0909">
          <w:rPr>
            <w:rFonts w:ascii="Times New Roman" w:eastAsia="Times New Roman" w:hAnsi="Times New Roman" w:cs="Times New Roman"/>
            <w:sz w:val="24"/>
            <w:szCs w:val="24"/>
          </w:rPr>
          <w:t xml:space="preserve">the </w:t>
        </w:r>
      </w:ins>
      <w:r>
        <w:rPr>
          <w:rFonts w:ascii="Times New Roman" w:eastAsia="Times New Roman" w:hAnsi="Times New Roman" w:cs="Times New Roman"/>
          <w:sz w:val="24"/>
          <w:szCs w:val="24"/>
        </w:rPr>
        <w:t>Image Acquisition &amp; Image Segmentation</w:t>
      </w:r>
      <w:ins w:id="96" w:author="User" w:date="2016-01-12T17:10:00Z">
        <w:r w:rsidR="001A0909">
          <w:rPr>
            <w:rFonts w:ascii="Times New Roman" w:eastAsia="Times New Roman" w:hAnsi="Times New Roman" w:cs="Times New Roman"/>
            <w:sz w:val="24"/>
            <w:szCs w:val="24"/>
          </w:rPr>
          <w:t xml:space="preserve"> block</w:t>
        </w:r>
      </w:ins>
      <w:r>
        <w:rPr>
          <w:rFonts w:ascii="Times New Roman" w:eastAsia="Times New Roman" w:hAnsi="Times New Roman" w:cs="Times New Roman"/>
          <w:sz w:val="24"/>
          <w:szCs w:val="24"/>
        </w:rPr>
        <w:t>. This block acquires the iris image to be segmented, whereby the iris is separated from the pupil on top of performing noise reduction. The second sub-system</w:t>
      </w:r>
      <w:del w:id="97" w:author="User" w:date="2016-01-12T17:10:00Z">
        <w:r w:rsidDel="001A0909">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is the Image Post Processing (Iris Normalization) </w:t>
      </w:r>
      <w:del w:id="98" w:author="User" w:date="2016-01-12T17:10:00Z">
        <w:r w:rsidDel="001A0909">
          <w:rPr>
            <w:rFonts w:ascii="Times New Roman" w:eastAsia="Times New Roman" w:hAnsi="Times New Roman" w:cs="Times New Roman"/>
            <w:sz w:val="24"/>
            <w:szCs w:val="24"/>
          </w:rPr>
          <w:delText xml:space="preserve">&amp; </w:delText>
        </w:r>
      </w:del>
      <w:ins w:id="99" w:author="User" w:date="2016-01-12T17:10:00Z">
        <w:r w:rsidR="001A0909">
          <w:rPr>
            <w:rFonts w:ascii="Times New Roman" w:eastAsia="Times New Roman" w:hAnsi="Times New Roman" w:cs="Times New Roman"/>
            <w:sz w:val="24"/>
            <w:szCs w:val="24"/>
          </w:rPr>
          <w:t xml:space="preserve">and </w:t>
        </w:r>
      </w:ins>
      <w:r>
        <w:rPr>
          <w:rFonts w:ascii="Times New Roman" w:eastAsia="Times New Roman" w:hAnsi="Times New Roman" w:cs="Times New Roman"/>
          <w:sz w:val="24"/>
          <w:szCs w:val="24"/>
        </w:rPr>
        <w:t>Compression module which is detailed in Figure 3.2. This sub-system</w:t>
      </w:r>
      <w:del w:id="100" w:author="User" w:date="2016-01-12T17:10:00Z">
        <w:r w:rsidDel="001A0909">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is used to extract a region in the iris image and to compress this extracted region into a binary image. The final sub-system </w:t>
      </w:r>
      <w:del w:id="101" w:author="User" w:date="2016-01-12T17:11:00Z">
        <w:r w:rsidDel="001A0909">
          <w:rPr>
            <w:rFonts w:ascii="Times New Roman" w:eastAsia="Times New Roman" w:hAnsi="Times New Roman" w:cs="Times New Roman"/>
            <w:sz w:val="24"/>
            <w:szCs w:val="24"/>
          </w:rPr>
          <w:delText xml:space="preserve">specific </w:delText>
        </w:r>
      </w:del>
      <w:r>
        <w:rPr>
          <w:rFonts w:ascii="Times New Roman" w:eastAsia="Times New Roman" w:hAnsi="Times New Roman" w:cs="Times New Roman"/>
          <w:sz w:val="24"/>
          <w:szCs w:val="24"/>
        </w:rPr>
        <w:t xml:space="preserve">is the Self Organizing Map (SOM) block which </w:t>
      </w:r>
      <w:del w:id="102" w:author="User" w:date="2016-01-12T17:11:00Z">
        <w:r w:rsidDel="001A0909">
          <w:rPr>
            <w:rFonts w:ascii="Times New Roman" w:eastAsia="Times New Roman" w:hAnsi="Times New Roman" w:cs="Times New Roman"/>
            <w:sz w:val="24"/>
            <w:szCs w:val="24"/>
          </w:rPr>
          <w:delText xml:space="preserve">is compares </w:delText>
        </w:r>
      </w:del>
      <w:ins w:id="103" w:author="User" w:date="2016-01-12T17:11:00Z">
        <w:r w:rsidR="001A0909">
          <w:rPr>
            <w:rFonts w:ascii="Times New Roman" w:eastAsia="Times New Roman" w:hAnsi="Times New Roman" w:cs="Times New Roman"/>
            <w:sz w:val="24"/>
            <w:szCs w:val="24"/>
          </w:rPr>
          <w:t xml:space="preserve">is used to compare </w:t>
        </w:r>
      </w:ins>
      <w:r>
        <w:rPr>
          <w:rFonts w:ascii="Times New Roman" w:eastAsia="Times New Roman" w:hAnsi="Times New Roman" w:cs="Times New Roman"/>
          <w:sz w:val="24"/>
          <w:szCs w:val="24"/>
        </w:rPr>
        <w:t xml:space="preserve">the iris template captured from the camera </w:t>
      </w:r>
      <w:del w:id="104" w:author="User" w:date="2016-01-12T17:11:00Z">
        <w:r w:rsidDel="001A0909">
          <w:rPr>
            <w:rFonts w:ascii="Times New Roman" w:eastAsia="Times New Roman" w:hAnsi="Times New Roman" w:cs="Times New Roman"/>
            <w:sz w:val="24"/>
            <w:szCs w:val="24"/>
          </w:rPr>
          <w:delText xml:space="preserve">and </w:delText>
        </w:r>
      </w:del>
      <w:ins w:id="105" w:author="User" w:date="2016-01-12T17:11:00Z">
        <w:r w:rsidR="001A0909">
          <w:rPr>
            <w:rFonts w:ascii="Times New Roman" w:eastAsia="Times New Roman" w:hAnsi="Times New Roman" w:cs="Times New Roman"/>
            <w:sz w:val="24"/>
            <w:szCs w:val="24"/>
          </w:rPr>
          <w:t xml:space="preserve">to </w:t>
        </w:r>
      </w:ins>
      <w:r>
        <w:rPr>
          <w:rFonts w:ascii="Times New Roman" w:eastAsia="Times New Roman" w:hAnsi="Times New Roman" w:cs="Times New Roman"/>
          <w:sz w:val="24"/>
          <w:szCs w:val="24"/>
        </w:rPr>
        <w:t xml:space="preserve">the iris template from the database that has been previously trained. </w:t>
      </w: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This research focuses on the Image Post Processing (Iris Normalization) &amp; Compression subsystem which consist of two main blocks as shown in Figure 3.2. In this sub-system</w:t>
      </w:r>
      <w:del w:id="106" w:author="User" w:date="2016-01-12T17:12:00Z">
        <w:r w:rsidDel="001A0909">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the iris extraction block (BLOCK 1) is used to extract a region in the iris image. Then the next block which is the compression block (BLOCK 2) will compress the extracted iris region into a binary image of smaller size and output this data for matching purposes.</w:t>
      </w:r>
    </w:p>
    <w:p w:rsidR="0090600F" w:rsidRDefault="0090600F">
      <w:pPr>
        <w:spacing w:line="360" w:lineRule="auto"/>
        <w:jc w:val="center"/>
      </w:pPr>
    </w:p>
    <w:p w:rsidR="0090600F" w:rsidRDefault="0090600F">
      <w:pPr>
        <w:spacing w:line="360" w:lineRule="auto"/>
        <w:jc w:val="center"/>
      </w:pPr>
    </w:p>
    <w:p w:rsidR="009E5381" w:rsidRDefault="009E5381">
      <w:pPr>
        <w:spacing w:line="360" w:lineRule="auto"/>
        <w:jc w:val="center"/>
      </w:pPr>
    </w:p>
    <w:p w:rsidR="009E5381" w:rsidRDefault="009E5381">
      <w:pPr>
        <w:spacing w:line="360" w:lineRule="auto"/>
        <w:jc w:val="center"/>
      </w:pPr>
    </w:p>
    <w:p w:rsidR="009E5381" w:rsidRDefault="009E5381">
      <w:pPr>
        <w:spacing w:line="360" w:lineRule="auto"/>
        <w:jc w:val="center"/>
      </w:pPr>
    </w:p>
    <w:p w:rsidR="009E5381" w:rsidRDefault="009E5381">
      <w:pPr>
        <w:spacing w:line="360" w:lineRule="auto"/>
        <w:jc w:val="center"/>
      </w:pPr>
    </w:p>
    <w:p w:rsidR="0090600F" w:rsidRDefault="0090600F">
      <w:pPr>
        <w:spacing w:line="360" w:lineRule="auto"/>
        <w:jc w:val="both"/>
      </w:pPr>
    </w:p>
    <w:p w:rsidR="0090600F" w:rsidRDefault="009E5381">
      <w:pPr>
        <w:spacing w:line="360" w:lineRule="auto"/>
        <w:jc w:val="both"/>
      </w:pPr>
      <w:r>
        <w:rPr>
          <w:noProof/>
          <w:lang w:val="en-MY" w:eastAsia="en-MY"/>
        </w:rPr>
        <w:lastRenderedPageBreak/>
        <w:drawing>
          <wp:inline distT="0" distB="0" distL="0" distR="0">
            <wp:extent cx="7893050" cy="5927942"/>
            <wp:effectExtent l="0" t="7938" r="4763" b="476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7918180" cy="5946816"/>
                    </a:xfrm>
                    <a:prstGeom prst="rect">
                      <a:avLst/>
                    </a:prstGeom>
                    <a:noFill/>
                    <a:ln>
                      <a:noFill/>
                    </a:ln>
                  </pic:spPr>
                </pic:pic>
              </a:graphicData>
            </a:graphic>
          </wp:inline>
        </w:drawing>
      </w:r>
    </w:p>
    <w:p w:rsidR="0090600F" w:rsidRDefault="005C5254">
      <w:pPr>
        <w:spacing w:line="360" w:lineRule="auto"/>
        <w:jc w:val="center"/>
      </w:pPr>
      <w:r>
        <w:rPr>
          <w:rFonts w:ascii="Times New Roman" w:eastAsia="Times New Roman" w:hAnsi="Times New Roman" w:cs="Times New Roman"/>
          <w:sz w:val="20"/>
          <w:szCs w:val="20"/>
        </w:rPr>
        <w:t>Figure 3.1</w:t>
      </w:r>
      <w:r w:rsidR="00CD2593">
        <w:rPr>
          <w:rFonts w:ascii="Times New Roman" w:eastAsia="Times New Roman" w:hAnsi="Times New Roman" w:cs="Times New Roman"/>
          <w:sz w:val="20"/>
          <w:szCs w:val="20"/>
        </w:rPr>
        <w:t>: Iris Recognition System Block Diagram</w:t>
      </w:r>
    </w:p>
    <w:p w:rsidR="0090600F" w:rsidRDefault="00CD2593">
      <w:pPr>
        <w:spacing w:line="360" w:lineRule="auto"/>
        <w:jc w:val="center"/>
      </w:pPr>
      <w:r>
        <w:rPr>
          <w:noProof/>
          <w:lang w:val="en-MY" w:eastAsia="en-MY"/>
        </w:rPr>
        <w:lastRenderedPageBreak/>
        <w:drawing>
          <wp:inline distT="114300" distB="114300" distL="114300" distR="114300">
            <wp:extent cx="5072063" cy="2722440"/>
            <wp:effectExtent l="0" t="0" r="0" b="0"/>
            <wp:docPr id="20" name="image59.jpg" descr="Picture12.jpg"/>
            <wp:cNvGraphicFramePr/>
            <a:graphic xmlns:a="http://schemas.openxmlformats.org/drawingml/2006/main">
              <a:graphicData uri="http://schemas.openxmlformats.org/drawingml/2006/picture">
                <pic:pic xmlns:pic="http://schemas.openxmlformats.org/drawingml/2006/picture">
                  <pic:nvPicPr>
                    <pic:cNvPr id="0" name="image59.jpg" descr="Picture12.jpg"/>
                    <pic:cNvPicPr preferRelativeResize="0"/>
                  </pic:nvPicPr>
                  <pic:blipFill>
                    <a:blip r:embed="rId23"/>
                    <a:srcRect/>
                    <a:stretch>
                      <a:fillRect/>
                    </a:stretch>
                  </pic:blipFill>
                  <pic:spPr>
                    <a:xfrm>
                      <a:off x="0" y="0"/>
                      <a:ext cx="5072063" cy="2722440"/>
                    </a:xfrm>
                    <a:prstGeom prst="rect">
                      <a:avLst/>
                    </a:prstGeom>
                    <a:ln/>
                  </pic:spPr>
                </pic:pic>
              </a:graphicData>
            </a:graphic>
          </wp:inline>
        </w:drawing>
      </w:r>
    </w:p>
    <w:p w:rsidR="0090600F" w:rsidRDefault="009D0721">
      <w:pPr>
        <w:spacing w:line="360" w:lineRule="auto"/>
        <w:jc w:val="center"/>
      </w:pPr>
      <w:r>
        <w:rPr>
          <w:rFonts w:ascii="Times New Roman" w:eastAsia="Times New Roman" w:hAnsi="Times New Roman" w:cs="Times New Roman"/>
          <w:sz w:val="20"/>
          <w:szCs w:val="20"/>
        </w:rPr>
        <w:t>Figure 3.2</w:t>
      </w:r>
      <w:r w:rsidR="00CD2593">
        <w:rPr>
          <w:rFonts w:ascii="Times New Roman" w:eastAsia="Times New Roman" w:hAnsi="Times New Roman" w:cs="Times New Roman"/>
          <w:sz w:val="20"/>
          <w:szCs w:val="20"/>
        </w:rPr>
        <w:t>: Iris Normalization and Compression Block Diagram</w:t>
      </w:r>
    </w:p>
    <w:p w:rsidR="0090600F" w:rsidRDefault="0090600F">
      <w:pPr>
        <w:spacing w:line="360" w:lineRule="auto"/>
        <w:ind w:firstLine="720"/>
        <w:jc w:val="both"/>
      </w:pPr>
    </w:p>
    <w:p w:rsidR="00586C2C" w:rsidRPr="00B144BA" w:rsidRDefault="00586C2C" w:rsidP="00586C2C">
      <w:pPr>
        <w:pStyle w:val="Heading2"/>
        <w:rPr>
          <w:rFonts w:ascii="Times New Roman" w:hAnsi="Times New Roman" w:cs="Times New Roman"/>
          <w:b/>
          <w:sz w:val="28"/>
          <w:szCs w:val="28"/>
          <w:u w:val="single"/>
        </w:rPr>
      </w:pPr>
      <w:bookmarkStart w:id="107" w:name="_Toc440362491"/>
      <w:r w:rsidRPr="00B144BA">
        <w:rPr>
          <w:rFonts w:ascii="Times New Roman" w:hAnsi="Times New Roman" w:cs="Times New Roman"/>
          <w:b/>
          <w:sz w:val="28"/>
          <w:szCs w:val="28"/>
          <w:u w:val="single"/>
        </w:rPr>
        <w:t>3.1 Iris Normalization Block</w:t>
      </w:r>
      <w:bookmarkEnd w:id="107"/>
    </w:p>
    <w:p w:rsidR="00586C2C" w:rsidRDefault="00586C2C" w:rsidP="00586C2C">
      <w:pPr>
        <w:spacing w:line="360" w:lineRule="auto"/>
        <w:jc w:val="both"/>
      </w:pPr>
      <w:r>
        <w:rPr>
          <w:rFonts w:ascii="Times New Roman" w:eastAsia="Times New Roman" w:hAnsi="Times New Roman" w:cs="Times New Roman"/>
          <w:sz w:val="24"/>
          <w:szCs w:val="24"/>
        </w:rPr>
        <w:t>In the iris normalization block, the iris image is represented in a 640x480 array. Each array element represents a 10-bit pixel that will be transformed into a fixed size dimension by extracting a specific iris region from the iris image. The size of this extracted iris region is a 120x80 array of 10-bits pixel element. This iris region will be sent to the next block which is the compression block. A fixed iris region is important for iris matching as it will compensate the noise such as eyelid and eyelashes.</w:t>
      </w:r>
    </w:p>
    <w:p w:rsidR="00B144BA" w:rsidRDefault="00B144BA">
      <w:pPr>
        <w:spacing w:line="360" w:lineRule="auto"/>
        <w:ind w:firstLine="720"/>
        <w:jc w:val="both"/>
        <w:rPr>
          <w:rFonts w:ascii="Times New Roman" w:eastAsia="Times New Roman" w:hAnsi="Times New Roman" w:cs="Times New Roman"/>
          <w:sz w:val="24"/>
          <w:szCs w:val="24"/>
        </w:rPr>
      </w:pPr>
    </w:p>
    <w:p w:rsidR="0090600F" w:rsidRDefault="00CD2593">
      <w:pPr>
        <w:spacing w:line="360" w:lineRule="auto"/>
        <w:ind w:firstLine="720"/>
        <w:jc w:val="both"/>
      </w:pPr>
      <w:r>
        <w:rPr>
          <w:rFonts w:ascii="Times New Roman" w:eastAsia="Times New Roman" w:hAnsi="Times New Roman" w:cs="Times New Roman"/>
          <w:sz w:val="24"/>
          <w:szCs w:val="24"/>
        </w:rPr>
        <w:t>This block uses the method known as region-based Scale Invariance Feature Transform (SIFT). The iris image shown in Figure 3.3 is separated into four regions: upper region, lower region, left region and right region (Belcher, 2009). Features are only matched in the same region, which can eliminate mismatching. The process of iris normalization begin</w:t>
      </w:r>
      <w:ins w:id="108" w:author="User" w:date="2016-01-12T17:16:00Z">
        <w:r w:rsidR="00586C2C">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from the lower region of the iris.  This is due to the upper region contains noise such as eyelid and eyelashes. The left and right region also not considered for extraction because both the regions exceed the iris boundaries.</w:t>
      </w:r>
    </w:p>
    <w:p w:rsidR="0090600F" w:rsidRDefault="00CD2593">
      <w:pPr>
        <w:spacing w:line="360" w:lineRule="auto"/>
        <w:ind w:firstLine="720"/>
        <w:jc w:val="center"/>
      </w:pPr>
      <w:r>
        <w:rPr>
          <w:noProof/>
          <w:lang w:val="en-MY" w:eastAsia="en-MY"/>
        </w:rPr>
        <w:lastRenderedPageBreak/>
        <w:drawing>
          <wp:inline distT="114300" distB="114300" distL="114300" distR="114300">
            <wp:extent cx="2929262" cy="2214563"/>
            <wp:effectExtent l="0" t="0" r="0" b="0"/>
            <wp:docPr id="4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2929262" cy="2214563"/>
                    </a:xfrm>
                    <a:prstGeom prst="rect">
                      <a:avLst/>
                    </a:prstGeom>
                    <a:ln/>
                  </pic:spPr>
                </pic:pic>
              </a:graphicData>
            </a:graphic>
          </wp:inline>
        </w:drawing>
      </w:r>
    </w:p>
    <w:p w:rsidR="0090600F" w:rsidRDefault="00BB332E">
      <w:pPr>
        <w:spacing w:line="360" w:lineRule="auto"/>
        <w:ind w:firstLine="720"/>
        <w:jc w:val="center"/>
      </w:pPr>
      <w:r>
        <w:rPr>
          <w:rFonts w:ascii="Times New Roman" w:eastAsia="Times New Roman" w:hAnsi="Times New Roman" w:cs="Times New Roman"/>
          <w:sz w:val="20"/>
          <w:szCs w:val="20"/>
        </w:rPr>
        <w:t>Figure 3.3</w:t>
      </w:r>
      <w:r w:rsidR="00CD2593">
        <w:rPr>
          <w:rFonts w:ascii="Times New Roman" w:eastAsia="Times New Roman" w:hAnsi="Times New Roman" w:cs="Times New Roman"/>
          <w:sz w:val="20"/>
          <w:szCs w:val="20"/>
        </w:rPr>
        <w:t>: Iris Extraction Region</w:t>
      </w:r>
      <w:ins w:id="109" w:author="User" w:date="2016-01-12T17:16:00Z">
        <w:r w:rsidR="00586C2C">
          <w:rPr>
            <w:rFonts w:ascii="Times New Roman" w:eastAsia="Times New Roman" w:hAnsi="Times New Roman" w:cs="Times New Roman"/>
            <w:sz w:val="20"/>
            <w:szCs w:val="20"/>
          </w:rPr>
          <w:t xml:space="preserve"> [Ref… Year]</w:t>
        </w:r>
      </w:ins>
    </w:p>
    <w:p w:rsidR="0090600F" w:rsidRDefault="0090600F">
      <w:pPr>
        <w:spacing w:line="360" w:lineRule="auto"/>
        <w:jc w:val="both"/>
      </w:pPr>
    </w:p>
    <w:p w:rsidR="0090600F" w:rsidRDefault="00CD2593">
      <w:pPr>
        <w:spacing w:line="360" w:lineRule="auto"/>
        <w:ind w:firstLine="720"/>
        <w:jc w:val="both"/>
      </w:pPr>
      <w:r>
        <w:rPr>
          <w:rFonts w:ascii="Times New Roman" w:eastAsia="Times New Roman" w:hAnsi="Times New Roman" w:cs="Times New Roman"/>
          <w:sz w:val="24"/>
          <w:szCs w:val="24"/>
        </w:rPr>
        <w:t xml:space="preserve">In order to extract the iris region, the coordinates of the pupil and iris needs to be calculated by using two inputs from the Image Acquisition and Image Segmentation sub-systems. These inputs are centre points of the grayscale image which is represented by </w:t>
      </w:r>
      <w:r>
        <w:rPr>
          <w:rFonts w:ascii="Times New Roman" w:eastAsia="Times New Roman" w:hAnsi="Times New Roman" w:cs="Times New Roman"/>
          <w:i/>
          <w:sz w:val="24"/>
          <w:szCs w:val="24"/>
        </w:rPr>
        <w:t>(x,y)</w:t>
      </w:r>
      <w:r>
        <w:rPr>
          <w:rFonts w:ascii="Times New Roman" w:eastAsia="Times New Roman" w:hAnsi="Times New Roman" w:cs="Times New Roman"/>
          <w:sz w:val="24"/>
          <w:szCs w:val="24"/>
        </w:rPr>
        <w:t xml:space="preserve"> and also the radius of pupil and iris. The Hough Transform algorithm is used to calculate the pupil’s left right and bottom coordinates as well as the iris bottom coordinates. The general equation of the Hough Transform algorithm to calculate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coordinates are given by the expression in (3.1) and (3.2) respectively. </w:t>
      </w:r>
    </w:p>
    <w:p w:rsidR="0090600F" w:rsidRDefault="00CD2593">
      <w:pPr>
        <w:spacing w:line="360" w:lineRule="auto"/>
        <w:ind w:firstLine="720"/>
        <w:jc w:val="center"/>
      </w:pPr>
      <w:r>
        <w:rPr>
          <w:rFonts w:ascii="Times New Roman" w:eastAsia="Times New Roman" w:hAnsi="Times New Roman" w:cs="Times New Roman"/>
          <w:i/>
          <w:sz w:val="24"/>
          <w:szCs w:val="24"/>
        </w:rPr>
        <w:t xml:space="preserve">                                               X = </w:t>
      </w:r>
      <m:oMath>
        <m:sSub>
          <m:sSubPr>
            <m:ctrlPr>
              <w:rPr>
                <w:rFonts w:ascii="Times New Roman" w:eastAsia="Times New Roman" w:hAnsi="Times New Roman"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x</m:t>
            </m:r>
          </m:sub>
        </m:sSub>
      </m:oMath>
      <w:r>
        <w:rPr>
          <w:rFonts w:ascii="Times New Roman" w:eastAsia="Times New Roman" w:hAnsi="Times New Roman" w:cs="Times New Roman"/>
          <w:i/>
          <w:sz w:val="24"/>
          <w:szCs w:val="24"/>
        </w:rPr>
        <w:t>+</w:t>
      </w:r>
      <m:oMath>
        <m:sSub>
          <m:sSubPr>
            <m:ctrlPr>
              <w:rPr>
                <w:rFonts w:ascii="Times New Roman" w:eastAsia="Times New Roman" w:hAnsi="Times New Roman"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Times New Roman" w:cs="Times New Roman"/>
                <w:sz w:val="24"/>
                <w:szCs w:val="24"/>
              </w:rPr>
              <m:t>x</m:t>
            </m:r>
          </m:sub>
        </m:sSub>
      </m:oMath>
      <w:r>
        <w:rPr>
          <w:rFonts w:ascii="Times New Roman" w:eastAsia="Times New Roman" w:hAnsi="Times New Roman" w:cs="Times New Roman"/>
          <w:i/>
          <w:sz w:val="24"/>
          <w:szCs w:val="24"/>
        </w:rPr>
        <w:t xml:space="preserve"> * COS(θ)  </w:t>
      </w:r>
      <w:r>
        <w:rPr>
          <w:rFonts w:ascii="Times New Roman" w:eastAsia="Times New Roman" w:hAnsi="Times New Roman" w:cs="Times New Roman"/>
          <w:sz w:val="24"/>
          <w:szCs w:val="24"/>
        </w:rPr>
        <w:t xml:space="preserve">                                                  (3.1)</w:t>
      </w:r>
    </w:p>
    <w:p w:rsidR="0090600F" w:rsidRDefault="00CD2593">
      <w:pPr>
        <w:spacing w:line="360" w:lineRule="auto"/>
        <w:ind w:firstLine="720"/>
        <w:jc w:val="center"/>
      </w:pPr>
      <w:r>
        <w:rPr>
          <w:rFonts w:ascii="Times New Roman" w:eastAsia="Times New Roman" w:hAnsi="Times New Roman" w:cs="Times New Roman"/>
          <w:i/>
          <w:sz w:val="24"/>
          <w:szCs w:val="24"/>
        </w:rPr>
        <w:t xml:space="preserve">                                              Y = </w:t>
      </w:r>
      <m:oMath>
        <m:sSub>
          <m:sSubPr>
            <m:ctrlPr>
              <w:rPr>
                <w:rFonts w:ascii="Times New Roman" w:eastAsia="Times New Roman" w:hAnsi="Times New Roman"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Times New Roman" w:cs="Times New Roman"/>
                <w:sz w:val="24"/>
                <w:szCs w:val="24"/>
              </w:rPr>
              <m:t>y</m:t>
            </m:r>
          </m:sub>
        </m:sSub>
      </m:oMath>
      <w:r>
        <w:rPr>
          <w:rFonts w:ascii="Times New Roman" w:eastAsia="Times New Roman" w:hAnsi="Times New Roman" w:cs="Times New Roman"/>
          <w:i/>
          <w:sz w:val="24"/>
          <w:szCs w:val="24"/>
        </w:rPr>
        <w:t>+</w:t>
      </w:r>
      <m:oMath>
        <m:sSub>
          <m:sSubPr>
            <m:ctrlPr>
              <w:rPr>
                <w:rFonts w:ascii="Times New Roman" w:eastAsia="Times New Roman" w:hAnsi="Times New Roman"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y</m:t>
            </m:r>
          </m:sub>
        </m:sSub>
      </m:oMath>
      <w:r>
        <w:rPr>
          <w:rFonts w:ascii="Times New Roman" w:eastAsia="Times New Roman" w:hAnsi="Times New Roman" w:cs="Times New Roman"/>
          <w:i/>
          <w:sz w:val="24"/>
          <w:szCs w:val="24"/>
        </w:rPr>
        <w:t xml:space="preserve"> * SIN(θ)                                                      </w:t>
      </w:r>
      <w:r>
        <w:rPr>
          <w:rFonts w:ascii="Times New Roman" w:eastAsia="Times New Roman" w:hAnsi="Times New Roman" w:cs="Times New Roman"/>
          <w:sz w:val="24"/>
          <w:szCs w:val="24"/>
        </w:rPr>
        <w:t>(3.2)</w:t>
      </w:r>
    </w:p>
    <w:p w:rsidR="00ED685E" w:rsidRDefault="00ED685E">
      <w:pPr>
        <w:spacing w:line="360" w:lineRule="auto"/>
        <w:jc w:val="both"/>
        <w:rPr>
          <w:ins w:id="110" w:author="User" w:date="2016-01-12T17:17:00Z"/>
          <w:rFonts w:ascii="Times New Roman" w:eastAsia="Times New Roman" w:hAnsi="Times New Roman" w:cs="Times New Roman"/>
          <w:sz w:val="24"/>
          <w:szCs w:val="24"/>
        </w:rPr>
      </w:pPr>
      <w:commentRangeStart w:id="111"/>
    </w:p>
    <w:p w:rsidR="0090600F" w:rsidRDefault="00CD2593">
      <w:pPr>
        <w:spacing w:line="360" w:lineRule="auto"/>
        <w:jc w:val="both"/>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i/>
                <w:sz w:val="24"/>
                <w:szCs w:val="24"/>
              </w:rPr>
            </m:ctrlPr>
          </m:sSubPr>
          <m:e>
            <m:r>
              <w:rPr>
                <w:rFonts w:ascii="Cambria Math" w:eastAsia="Times New Roman" w:hAnsi="Times New Roman" w:cs="Times New Roman"/>
                <w:sz w:val="24"/>
                <w:szCs w:val="24"/>
              </w:rPr>
              <m:t>C</m:t>
            </m:r>
          </m:e>
          <m:sub>
            <m:r>
              <w:rPr>
                <w:rFonts w:ascii="Cambria Math" w:eastAsia="Times New Roman" w:hAnsi="Times New Roman" w:cs="Times New Roman"/>
                <w:sz w:val="24"/>
                <w:szCs w:val="24"/>
              </w:rPr>
              <m:t>x</m:t>
            </m:r>
          </m:sub>
        </m:sSub>
      </m:oMath>
      <w:r>
        <w:rPr>
          <w:rFonts w:ascii="Times New Roman" w:eastAsia="Times New Roman" w:hAnsi="Times New Roman" w:cs="Times New Roman"/>
          <w:sz w:val="24"/>
          <w:szCs w:val="24"/>
        </w:rPr>
        <w:t xml:space="preserve">is the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coordinates of pupil </w:t>
      </w:r>
      <w:r w:rsidR="00BB332E">
        <w:rPr>
          <w:rFonts w:ascii="Times New Roman" w:eastAsia="Times New Roman" w:hAnsi="Times New Roman" w:cs="Times New Roman"/>
          <w:sz w:val="24"/>
          <w:szCs w:val="24"/>
        </w:rPr>
        <w:t>center</w:t>
      </w:r>
      <w:r>
        <w:rPr>
          <w:rFonts w:ascii="Times New Roman" w:eastAsia="Times New Roman" w:hAnsi="Times New Roman" w:cs="Times New Roman"/>
          <w:sz w:val="24"/>
          <w:szCs w:val="24"/>
        </w:rPr>
        <w:t xml:space="preserve"> point, </w:t>
      </w:r>
      <m:oMath>
        <m:sSub>
          <m:sSubPr>
            <m:ctrlPr>
              <w:rPr>
                <w:rFonts w:ascii="Times New Roman" w:eastAsia="Times New Roman" w:hAnsi="Times New Roman"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y</m:t>
            </m:r>
          </m:sub>
        </m:sSub>
      </m:oMath>
      <w:r>
        <w:rPr>
          <w:rFonts w:ascii="Times New Roman" w:eastAsia="Times New Roman" w:hAnsi="Times New Roman" w:cs="Times New Roman"/>
          <w:sz w:val="24"/>
          <w:szCs w:val="24"/>
        </w:rPr>
        <w:t xml:space="preserve">is the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coordinates of pupil’s </w:t>
      </w:r>
      <w:r w:rsidR="00BB332E">
        <w:rPr>
          <w:rFonts w:ascii="Times New Roman" w:eastAsia="Times New Roman" w:hAnsi="Times New Roman" w:cs="Times New Roman"/>
          <w:sz w:val="24"/>
          <w:szCs w:val="24"/>
        </w:rPr>
        <w:t>center</w:t>
      </w:r>
      <w:r>
        <w:rPr>
          <w:rFonts w:ascii="Times New Roman" w:eastAsia="Times New Roman" w:hAnsi="Times New Roman" w:cs="Times New Roman"/>
          <w:sz w:val="24"/>
          <w:szCs w:val="24"/>
        </w:rPr>
        <w:t xml:space="preserve"> points, </w:t>
      </w:r>
      <w:commentRangeEnd w:id="111"/>
      <w:r w:rsidR="00ED685E">
        <w:rPr>
          <w:rStyle w:val="CommentReference"/>
        </w:rPr>
        <w:commentReference w:id="111"/>
      </w:r>
      <m:oMath>
        <m:sSub>
          <m:sSubPr>
            <m:ctrlPr>
              <w:rPr>
                <w:rFonts w:ascii="Times New Roman" w:eastAsia="Times New Roman" w:hAnsi="Times New Roman"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Times New Roman" w:cs="Times New Roman"/>
                <w:sz w:val="24"/>
                <w:szCs w:val="24"/>
              </w:rPr>
              <m:t>x</m:t>
            </m:r>
          </m:sub>
        </m:sSub>
      </m:oMath>
      <w:r>
        <w:rPr>
          <w:rFonts w:ascii="Times New Roman" w:eastAsia="Times New Roman" w:hAnsi="Times New Roman" w:cs="Times New Roman"/>
          <w:sz w:val="24"/>
          <w:szCs w:val="24"/>
        </w:rPr>
        <w:t xml:space="preserve">is the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coordinate of pupil’s or iris’s radius and </w:t>
      </w:r>
      <m:oMath>
        <m:sSub>
          <m:sSubPr>
            <m:ctrlPr>
              <w:rPr>
                <w:rFonts w:ascii="Times New Roman" w:eastAsia="Times New Roman" w:hAnsi="Times New Roman" w:cs="Times New Roman"/>
                <w:i/>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y</m:t>
            </m:r>
          </m:sub>
        </m:sSub>
      </m:oMath>
      <w:r>
        <w:rPr>
          <w:rFonts w:ascii="Times New Roman" w:eastAsia="Times New Roman" w:hAnsi="Times New Roman" w:cs="Times New Roman"/>
          <w:sz w:val="24"/>
          <w:szCs w:val="24"/>
        </w:rPr>
        <w:t xml:space="preserve"> is the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coordinates of pupil’s or iris’s radius. Figure 3.4 shows the </w:t>
      </w:r>
      <w:r w:rsidR="00BB332E">
        <w:rPr>
          <w:rFonts w:ascii="Times New Roman" w:eastAsia="Times New Roman" w:hAnsi="Times New Roman" w:cs="Times New Roman"/>
          <w:sz w:val="24"/>
          <w:szCs w:val="24"/>
        </w:rPr>
        <w:t>visualized</w:t>
      </w:r>
      <w:r>
        <w:rPr>
          <w:rFonts w:ascii="Times New Roman" w:eastAsia="Times New Roman" w:hAnsi="Times New Roman" w:cs="Times New Roman"/>
          <w:sz w:val="24"/>
          <w:szCs w:val="24"/>
        </w:rPr>
        <w:t xml:space="preserve"> process to calculate the coordinates of pupil and iris while the </w:t>
      </w:r>
      <w:r w:rsidR="00BB332E">
        <w:rPr>
          <w:rFonts w:ascii="Times New Roman" w:eastAsia="Times New Roman" w:hAnsi="Times New Roman" w:cs="Times New Roman"/>
          <w:sz w:val="24"/>
          <w:szCs w:val="24"/>
        </w:rPr>
        <w:t>Verilog</w:t>
      </w:r>
      <w:r>
        <w:rPr>
          <w:rFonts w:ascii="Times New Roman" w:eastAsia="Times New Roman" w:hAnsi="Times New Roman" w:cs="Times New Roman"/>
          <w:sz w:val="24"/>
          <w:szCs w:val="24"/>
        </w:rPr>
        <w:t xml:space="preserve"> HDL code for this algorithm is illustrated in Figure 3.5. In the partial code, o</w:t>
      </w:r>
      <w:r w:rsidRPr="005668A3">
        <w:rPr>
          <w:rFonts w:ascii="Times New Roman" w:eastAsia="Times New Roman" w:hAnsi="Times New Roman" w:cs="Times New Roman"/>
          <w:i/>
          <w:sz w:val="24"/>
          <w:szCs w:val="24"/>
          <w:rPrChange w:id="112" w:author="User" w:date="2016-01-12T17:18:00Z">
            <w:rPr>
              <w:rFonts w:ascii="Times New Roman" w:eastAsia="Times New Roman" w:hAnsi="Times New Roman" w:cs="Times New Roman"/>
              <w:sz w:val="24"/>
              <w:szCs w:val="24"/>
            </w:rPr>
          </w:rPrChange>
        </w:rPr>
        <w:t>utputCos</w:t>
      </w:r>
      <w:r>
        <w:rPr>
          <w:rFonts w:ascii="Times New Roman" w:eastAsia="Times New Roman" w:hAnsi="Times New Roman" w:cs="Times New Roman"/>
          <w:sz w:val="24"/>
          <w:szCs w:val="24"/>
        </w:rPr>
        <w:t xml:space="preserve"> and </w:t>
      </w:r>
      <w:r w:rsidRPr="005668A3">
        <w:rPr>
          <w:rFonts w:ascii="Times New Roman" w:eastAsia="Times New Roman" w:hAnsi="Times New Roman" w:cs="Times New Roman"/>
          <w:i/>
          <w:sz w:val="24"/>
          <w:szCs w:val="24"/>
          <w:rPrChange w:id="113" w:author="User" w:date="2016-01-12T17:18:00Z">
            <w:rPr>
              <w:rFonts w:ascii="Times New Roman" w:eastAsia="Times New Roman" w:hAnsi="Times New Roman" w:cs="Times New Roman"/>
              <w:sz w:val="24"/>
              <w:szCs w:val="24"/>
            </w:rPr>
          </w:rPrChange>
        </w:rPr>
        <w:t>outputSin</w:t>
      </w:r>
      <w:r>
        <w:rPr>
          <w:rFonts w:ascii="Times New Roman" w:eastAsia="Times New Roman" w:hAnsi="Times New Roman" w:cs="Times New Roman"/>
          <w:sz w:val="24"/>
          <w:szCs w:val="24"/>
        </w:rPr>
        <w:t xml:space="preserve"> are the representation of the cosine and sine function. Since the function of cosine and sine needs to be explicitly coded in a HDL, both functions were computed using the Verilog HDL based </w:t>
      </w:r>
      <w:r w:rsidR="00BB332E">
        <w:rPr>
          <w:rFonts w:ascii="Times New Roman" w:eastAsia="Times New Roman" w:hAnsi="Times New Roman" w:cs="Times New Roman"/>
          <w:sz w:val="24"/>
          <w:szCs w:val="24"/>
        </w:rPr>
        <w:t>algorithm</w:t>
      </w:r>
      <w:r>
        <w:rPr>
          <w:rFonts w:ascii="Times New Roman" w:eastAsia="Times New Roman" w:hAnsi="Times New Roman" w:cs="Times New Roman"/>
          <w:sz w:val="24"/>
          <w:szCs w:val="24"/>
        </w:rPr>
        <w:t xml:space="preserve"> for </w:t>
      </w:r>
      <w:r w:rsidRPr="0024335B">
        <w:rPr>
          <w:rFonts w:ascii="Times New Roman" w:eastAsia="Times New Roman" w:hAnsi="Times New Roman" w:cs="Times New Roman"/>
          <w:i/>
          <w:sz w:val="24"/>
          <w:szCs w:val="24"/>
          <w:rPrChange w:id="114" w:author="User" w:date="2016-01-12T17:32:00Z">
            <w:rPr>
              <w:rFonts w:ascii="Times New Roman" w:eastAsia="Times New Roman" w:hAnsi="Times New Roman" w:cs="Times New Roman"/>
              <w:sz w:val="24"/>
              <w:szCs w:val="24"/>
            </w:rPr>
          </w:rPrChange>
        </w:rPr>
        <w:t>outputCos</w:t>
      </w:r>
      <w:r>
        <w:rPr>
          <w:rFonts w:ascii="Times New Roman" w:eastAsia="Times New Roman" w:hAnsi="Times New Roman" w:cs="Times New Roman"/>
          <w:sz w:val="24"/>
          <w:szCs w:val="24"/>
        </w:rPr>
        <w:t xml:space="preserve"> and </w:t>
      </w:r>
      <w:r w:rsidRPr="0024335B">
        <w:rPr>
          <w:rFonts w:ascii="Times New Roman" w:eastAsia="Times New Roman" w:hAnsi="Times New Roman" w:cs="Times New Roman"/>
          <w:i/>
          <w:sz w:val="24"/>
          <w:szCs w:val="24"/>
          <w:rPrChange w:id="115" w:author="User" w:date="2016-01-12T17:32:00Z">
            <w:rPr>
              <w:rFonts w:ascii="Times New Roman" w:eastAsia="Times New Roman" w:hAnsi="Times New Roman" w:cs="Times New Roman"/>
              <w:sz w:val="24"/>
              <w:szCs w:val="24"/>
            </w:rPr>
          </w:rPrChange>
        </w:rPr>
        <w:t>outputSin</w:t>
      </w:r>
      <w:r>
        <w:rPr>
          <w:rFonts w:ascii="Times New Roman" w:eastAsia="Times New Roman" w:hAnsi="Times New Roman" w:cs="Times New Roman"/>
          <w:sz w:val="24"/>
          <w:szCs w:val="24"/>
        </w:rPr>
        <w:t xml:space="preserve"> as shown in Figure 3.6.</w:t>
      </w:r>
    </w:p>
    <w:p w:rsidR="0090600F" w:rsidRDefault="00CD2593">
      <w:pPr>
        <w:spacing w:line="360" w:lineRule="auto"/>
        <w:jc w:val="both"/>
      </w:pPr>
      <w:r>
        <w:rPr>
          <w:noProof/>
          <w:lang w:val="en-MY" w:eastAsia="en-MY"/>
        </w:rPr>
        <w:lastRenderedPageBreak/>
        <w:drawing>
          <wp:inline distT="114300" distB="114300" distL="114300" distR="114300">
            <wp:extent cx="6024563" cy="1514475"/>
            <wp:effectExtent l="0" t="0" r="0" b="0"/>
            <wp:docPr id="10" name="image49.jpg" descr="Picture15.jpg"/>
            <wp:cNvGraphicFramePr/>
            <a:graphic xmlns:a="http://schemas.openxmlformats.org/drawingml/2006/main">
              <a:graphicData uri="http://schemas.openxmlformats.org/drawingml/2006/picture">
                <pic:pic xmlns:pic="http://schemas.openxmlformats.org/drawingml/2006/picture">
                  <pic:nvPicPr>
                    <pic:cNvPr id="0" name="image49.jpg" descr="Picture15.jpg"/>
                    <pic:cNvPicPr preferRelativeResize="0"/>
                  </pic:nvPicPr>
                  <pic:blipFill>
                    <a:blip r:embed="rId25"/>
                    <a:srcRect/>
                    <a:stretch>
                      <a:fillRect/>
                    </a:stretch>
                  </pic:blipFill>
                  <pic:spPr>
                    <a:xfrm>
                      <a:off x="0" y="0"/>
                      <a:ext cx="6024563" cy="1514475"/>
                    </a:xfrm>
                    <a:prstGeom prst="rect">
                      <a:avLst/>
                    </a:prstGeom>
                    <a:ln/>
                  </pic:spPr>
                </pic:pic>
              </a:graphicData>
            </a:graphic>
          </wp:inline>
        </w:drawing>
      </w:r>
    </w:p>
    <w:p w:rsidR="0090600F" w:rsidRDefault="00BB332E">
      <w:pPr>
        <w:spacing w:line="360" w:lineRule="auto"/>
        <w:jc w:val="center"/>
      </w:pPr>
      <w:r>
        <w:rPr>
          <w:rFonts w:ascii="Times New Roman" w:eastAsia="Times New Roman" w:hAnsi="Times New Roman" w:cs="Times New Roman"/>
          <w:sz w:val="20"/>
          <w:szCs w:val="20"/>
        </w:rPr>
        <w:t>Figure 3.4</w:t>
      </w:r>
      <w:r w:rsidR="00CD2593">
        <w:rPr>
          <w:rFonts w:ascii="Times New Roman" w:eastAsia="Times New Roman" w:hAnsi="Times New Roman" w:cs="Times New Roman"/>
          <w:sz w:val="20"/>
          <w:szCs w:val="20"/>
        </w:rPr>
        <w:t>: Visualization of Hough Transform Algorithm</w:t>
      </w:r>
    </w:p>
    <w:p w:rsidR="0090600F" w:rsidRDefault="0090600F">
      <w:pPr>
        <w:spacing w:line="360" w:lineRule="auto"/>
        <w:jc w:val="center"/>
      </w:pPr>
    </w:p>
    <w:p w:rsidR="0090600F" w:rsidRDefault="00CD2593">
      <w:pPr>
        <w:spacing w:line="360" w:lineRule="auto"/>
        <w:jc w:val="center"/>
      </w:pPr>
      <w:r>
        <w:rPr>
          <w:noProof/>
          <w:lang w:val="en-MY" w:eastAsia="en-MY"/>
        </w:rPr>
        <w:drawing>
          <wp:inline distT="114300" distB="114300" distL="114300" distR="114300">
            <wp:extent cx="5943600" cy="2451100"/>
            <wp:effectExtent l="0" t="0" r="0" b="0"/>
            <wp:docPr id="24" name="image63.jpg" descr="Picture16.jpg"/>
            <wp:cNvGraphicFramePr/>
            <a:graphic xmlns:a="http://schemas.openxmlformats.org/drawingml/2006/main">
              <a:graphicData uri="http://schemas.openxmlformats.org/drawingml/2006/picture">
                <pic:pic xmlns:pic="http://schemas.openxmlformats.org/drawingml/2006/picture">
                  <pic:nvPicPr>
                    <pic:cNvPr id="0" name="image63.jpg" descr="Picture16.jpg"/>
                    <pic:cNvPicPr preferRelativeResize="0"/>
                  </pic:nvPicPr>
                  <pic:blipFill>
                    <a:blip r:embed="rId26"/>
                    <a:srcRect/>
                    <a:stretch>
                      <a:fillRect/>
                    </a:stretch>
                  </pic:blipFill>
                  <pic:spPr>
                    <a:xfrm>
                      <a:off x="0" y="0"/>
                      <a:ext cx="5943600" cy="2451100"/>
                    </a:xfrm>
                    <a:prstGeom prst="rect">
                      <a:avLst/>
                    </a:prstGeom>
                    <a:ln/>
                  </pic:spPr>
                </pic:pic>
              </a:graphicData>
            </a:graphic>
          </wp:inline>
        </w:drawing>
      </w:r>
    </w:p>
    <w:p w:rsidR="0090600F" w:rsidRDefault="00BB332E">
      <w:pPr>
        <w:spacing w:line="360" w:lineRule="auto"/>
        <w:jc w:val="center"/>
      </w:pPr>
      <w:r>
        <w:rPr>
          <w:rFonts w:ascii="Times New Roman" w:eastAsia="Times New Roman" w:hAnsi="Times New Roman" w:cs="Times New Roman"/>
          <w:sz w:val="20"/>
          <w:szCs w:val="20"/>
        </w:rPr>
        <w:t>Figure 3.5</w:t>
      </w:r>
      <w:r w:rsidR="00CD2593">
        <w:rPr>
          <w:rFonts w:ascii="Times New Roman" w:eastAsia="Times New Roman" w:hAnsi="Times New Roman" w:cs="Times New Roman"/>
          <w:sz w:val="20"/>
          <w:szCs w:val="20"/>
        </w:rPr>
        <w:t xml:space="preserve">: Hough Transform Algorithm </w:t>
      </w:r>
      <w:del w:id="116" w:author="User" w:date="2016-01-12T17:18:00Z">
        <w:r w:rsidR="00CD2593" w:rsidDel="005668A3">
          <w:rPr>
            <w:rFonts w:ascii="Times New Roman" w:eastAsia="Times New Roman" w:hAnsi="Times New Roman" w:cs="Times New Roman"/>
            <w:sz w:val="20"/>
            <w:szCs w:val="20"/>
          </w:rPr>
          <w:delText xml:space="preserve">code </w:delText>
        </w:r>
      </w:del>
      <w:ins w:id="117" w:author="User" w:date="2016-01-12T17:18:00Z">
        <w:r w:rsidR="005668A3">
          <w:rPr>
            <w:rFonts w:ascii="Times New Roman" w:eastAsia="Times New Roman" w:hAnsi="Times New Roman" w:cs="Times New Roman"/>
            <w:sz w:val="20"/>
            <w:szCs w:val="20"/>
          </w:rPr>
          <w:t xml:space="preserve">Code </w:t>
        </w:r>
      </w:ins>
      <w:r w:rsidR="00CD2593">
        <w:rPr>
          <w:rFonts w:ascii="Times New Roman" w:eastAsia="Times New Roman" w:hAnsi="Times New Roman" w:cs="Times New Roman"/>
          <w:sz w:val="20"/>
          <w:szCs w:val="20"/>
        </w:rPr>
        <w:t>in Verilog HDL</w:t>
      </w:r>
    </w:p>
    <w:p w:rsidR="0090600F" w:rsidRDefault="00CD2593">
      <w:pPr>
        <w:spacing w:line="360" w:lineRule="auto"/>
        <w:jc w:val="center"/>
      </w:pPr>
      <w:r>
        <w:rPr>
          <w:noProof/>
          <w:lang w:val="en-MY" w:eastAsia="en-MY"/>
        </w:rPr>
        <w:lastRenderedPageBreak/>
        <w:drawing>
          <wp:inline distT="114300" distB="114300" distL="114300" distR="114300">
            <wp:extent cx="4429125" cy="4752975"/>
            <wp:effectExtent l="0" t="0" r="0" b="0"/>
            <wp:docPr id="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4429125" cy="4752975"/>
                    </a:xfrm>
                    <a:prstGeom prst="rect">
                      <a:avLst/>
                    </a:prstGeom>
                    <a:ln/>
                  </pic:spPr>
                </pic:pic>
              </a:graphicData>
            </a:graphic>
          </wp:inline>
        </w:drawing>
      </w:r>
    </w:p>
    <w:p w:rsidR="0090600F" w:rsidRDefault="00BB332E">
      <w:pPr>
        <w:spacing w:line="360" w:lineRule="auto"/>
        <w:jc w:val="center"/>
      </w:pPr>
      <w:r>
        <w:rPr>
          <w:rFonts w:ascii="Times New Roman" w:eastAsia="Times New Roman" w:hAnsi="Times New Roman" w:cs="Times New Roman"/>
          <w:sz w:val="20"/>
          <w:szCs w:val="20"/>
        </w:rPr>
        <w:t>Figure 3.6</w:t>
      </w:r>
      <w:r w:rsidR="00CD2593">
        <w:rPr>
          <w:rFonts w:ascii="Times New Roman" w:eastAsia="Times New Roman" w:hAnsi="Times New Roman" w:cs="Times New Roman"/>
          <w:sz w:val="20"/>
          <w:szCs w:val="20"/>
        </w:rPr>
        <w:t xml:space="preserve">: Cosine and Sine </w:t>
      </w:r>
      <w:del w:id="118" w:author="User" w:date="2016-01-12T17:29:00Z">
        <w:r w:rsidR="00CD2593" w:rsidDel="00BD4D95">
          <w:rPr>
            <w:rFonts w:ascii="Times New Roman" w:eastAsia="Times New Roman" w:hAnsi="Times New Roman" w:cs="Times New Roman"/>
            <w:sz w:val="20"/>
            <w:szCs w:val="20"/>
          </w:rPr>
          <w:delText xml:space="preserve">function </w:delText>
        </w:r>
      </w:del>
      <w:ins w:id="119" w:author="User" w:date="2016-01-12T17:29:00Z">
        <w:r w:rsidR="00BD4D95">
          <w:rPr>
            <w:rFonts w:ascii="Times New Roman" w:eastAsia="Times New Roman" w:hAnsi="Times New Roman" w:cs="Times New Roman"/>
            <w:sz w:val="20"/>
            <w:szCs w:val="20"/>
          </w:rPr>
          <w:t xml:space="preserve">Function </w:t>
        </w:r>
      </w:ins>
      <w:del w:id="120" w:author="User" w:date="2016-01-12T17:19:00Z">
        <w:r w:rsidR="00CD2593" w:rsidDel="005668A3">
          <w:rPr>
            <w:rFonts w:ascii="Times New Roman" w:eastAsia="Times New Roman" w:hAnsi="Times New Roman" w:cs="Times New Roman"/>
            <w:sz w:val="20"/>
            <w:szCs w:val="20"/>
          </w:rPr>
          <w:delText>code</w:delText>
        </w:r>
      </w:del>
      <w:ins w:id="121" w:author="User" w:date="2016-01-12T17:19:00Z">
        <w:r w:rsidR="005668A3">
          <w:rPr>
            <w:rFonts w:ascii="Times New Roman" w:eastAsia="Times New Roman" w:hAnsi="Times New Roman" w:cs="Times New Roman"/>
            <w:sz w:val="20"/>
            <w:szCs w:val="20"/>
          </w:rPr>
          <w:t>Code</w:t>
        </w:r>
      </w:ins>
    </w:p>
    <w:p w:rsidR="0090600F" w:rsidRDefault="0090600F">
      <w:pPr>
        <w:spacing w:line="360" w:lineRule="auto"/>
        <w:jc w:val="center"/>
      </w:pPr>
    </w:p>
    <w:p w:rsidR="008C530B" w:rsidRDefault="008C530B">
      <w:pPr>
        <w:spacing w:line="360" w:lineRule="auto"/>
        <w:jc w:val="center"/>
      </w:pPr>
    </w:p>
    <w:p w:rsidR="008C530B" w:rsidRDefault="008C530B">
      <w:pPr>
        <w:spacing w:line="360" w:lineRule="auto"/>
        <w:jc w:val="center"/>
      </w:pPr>
    </w:p>
    <w:p w:rsidR="0090600F" w:rsidRDefault="00CD2593">
      <w:pPr>
        <w:spacing w:line="360" w:lineRule="auto"/>
        <w:ind w:firstLine="720"/>
        <w:jc w:val="both"/>
      </w:pPr>
      <w:r>
        <w:rPr>
          <w:rFonts w:ascii="Times New Roman" w:eastAsia="Times New Roman" w:hAnsi="Times New Roman" w:cs="Times New Roman"/>
          <w:sz w:val="24"/>
          <w:szCs w:val="24"/>
        </w:rPr>
        <w:t xml:space="preserve">Next, the flowchart for the iris normalization block is as shown in Figure 3.7. The process of the flow begins when the inputs are received from the previous sub-system (segmentation). Once the inputs are received, a flag will indicate 1 before performing pupil and iris coordinates calculation. After the coordinates of the pupil and iris is calculated, the range of rows and columns needed for iris extraction is calculated based on the coordinates of the pupil and iris. </w:t>
      </w:r>
    </w:p>
    <w:p w:rsidR="0090600F" w:rsidRDefault="0090600F">
      <w:pPr>
        <w:spacing w:line="360" w:lineRule="auto"/>
        <w:jc w:val="both"/>
      </w:pPr>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ind w:firstLine="720"/>
        <w:jc w:val="both"/>
      </w:pPr>
    </w:p>
    <w:p w:rsidR="00BB332E" w:rsidRDefault="00BB332E">
      <w:pPr>
        <w:spacing w:line="360" w:lineRule="auto"/>
        <w:ind w:firstLine="720"/>
        <w:jc w:val="both"/>
        <w:rPr>
          <w:rFonts w:ascii="Times New Roman" w:eastAsia="Times New Roman" w:hAnsi="Times New Roman" w:cs="Times New Roman"/>
          <w:sz w:val="24"/>
          <w:szCs w:val="24"/>
        </w:rPr>
      </w:pPr>
    </w:p>
    <w:p w:rsidR="008C530B" w:rsidRDefault="008C530B" w:rsidP="008C530B">
      <w:pPr>
        <w:spacing w:line="360" w:lineRule="auto"/>
        <w:jc w:val="center"/>
      </w:pPr>
      <w:commentRangeStart w:id="122"/>
      <w:r>
        <w:rPr>
          <w:noProof/>
          <w:lang w:val="en-MY" w:eastAsia="en-MY"/>
        </w:rPr>
        <w:lastRenderedPageBreak/>
        <w:drawing>
          <wp:inline distT="114300" distB="114300" distL="114300" distR="114300">
            <wp:extent cx="5895975" cy="6172200"/>
            <wp:effectExtent l="0" t="0" r="0" b="0"/>
            <wp:docPr id="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5895975" cy="6172200"/>
                    </a:xfrm>
                    <a:prstGeom prst="rect">
                      <a:avLst/>
                    </a:prstGeom>
                    <a:ln/>
                  </pic:spPr>
                </pic:pic>
              </a:graphicData>
            </a:graphic>
          </wp:inline>
        </w:drawing>
      </w:r>
    </w:p>
    <w:p w:rsidR="008C530B" w:rsidRDefault="008C530B" w:rsidP="008C530B">
      <w:pPr>
        <w:spacing w:line="360" w:lineRule="auto"/>
        <w:jc w:val="center"/>
      </w:pPr>
      <w:r>
        <w:rPr>
          <w:rFonts w:ascii="Times New Roman" w:eastAsia="Times New Roman" w:hAnsi="Times New Roman" w:cs="Times New Roman"/>
          <w:sz w:val="20"/>
          <w:szCs w:val="20"/>
        </w:rPr>
        <w:t>Figure 3.</w:t>
      </w:r>
      <w:del w:id="123" w:author="User" w:date="2016-01-12T17:38:00Z">
        <w:r w:rsidDel="008C530B">
          <w:rPr>
            <w:rFonts w:ascii="Times New Roman" w:eastAsia="Times New Roman" w:hAnsi="Times New Roman" w:cs="Times New Roman"/>
            <w:sz w:val="20"/>
            <w:szCs w:val="20"/>
          </w:rPr>
          <w:delText>8</w:delText>
        </w:r>
      </w:del>
      <w:ins w:id="124" w:author="User" w:date="2016-01-12T17:38:00Z">
        <w:r>
          <w:rPr>
            <w:rFonts w:ascii="Times New Roman" w:eastAsia="Times New Roman" w:hAnsi="Times New Roman" w:cs="Times New Roman"/>
            <w:sz w:val="20"/>
            <w:szCs w:val="20"/>
          </w:rPr>
          <w:t>7</w:t>
        </w:r>
      </w:ins>
      <w:r>
        <w:rPr>
          <w:rFonts w:ascii="Times New Roman" w:eastAsia="Times New Roman" w:hAnsi="Times New Roman" w:cs="Times New Roman"/>
          <w:sz w:val="20"/>
          <w:szCs w:val="20"/>
        </w:rPr>
        <w:t xml:space="preserve">: Iris Normalization </w:t>
      </w:r>
      <w:del w:id="125" w:author="User" w:date="2016-01-12T17:28:00Z">
        <w:r w:rsidDel="00BD4D95">
          <w:rPr>
            <w:rFonts w:ascii="Times New Roman" w:eastAsia="Times New Roman" w:hAnsi="Times New Roman" w:cs="Times New Roman"/>
            <w:sz w:val="20"/>
            <w:szCs w:val="20"/>
          </w:rPr>
          <w:delText>flowchart</w:delText>
        </w:r>
      </w:del>
      <w:ins w:id="126" w:author="User" w:date="2016-01-12T17:28:00Z">
        <w:r>
          <w:rPr>
            <w:rFonts w:ascii="Times New Roman" w:eastAsia="Times New Roman" w:hAnsi="Times New Roman" w:cs="Times New Roman"/>
            <w:sz w:val="20"/>
            <w:szCs w:val="20"/>
          </w:rPr>
          <w:t>Flowchart</w:t>
        </w:r>
      </w:ins>
    </w:p>
    <w:commentRangeEnd w:id="122"/>
    <w:p w:rsidR="008C530B" w:rsidRDefault="008C530B" w:rsidP="008C530B">
      <w:pPr>
        <w:spacing w:line="360" w:lineRule="auto"/>
      </w:pPr>
      <w:r>
        <w:rPr>
          <w:rStyle w:val="CommentReference"/>
        </w:rPr>
        <w:commentReference w:id="122"/>
      </w:r>
    </w:p>
    <w:p w:rsidR="008C530B" w:rsidRDefault="008C530B" w:rsidP="008C530B">
      <w:pPr>
        <w:spacing w:line="360" w:lineRule="auto"/>
      </w:pPr>
    </w:p>
    <w:p w:rsidR="0090600F" w:rsidRDefault="00CD2593">
      <w:pPr>
        <w:spacing w:line="360" w:lineRule="auto"/>
        <w:ind w:firstLine="720"/>
        <w:jc w:val="both"/>
        <w:rPr>
          <w:ins w:id="127" w:author="User" w:date="2016-01-12T17:24:00Z"/>
          <w:rFonts w:ascii="Times New Roman" w:eastAsia="Times New Roman" w:hAnsi="Times New Roman" w:cs="Times New Roman"/>
          <w:sz w:val="24"/>
          <w:szCs w:val="24"/>
        </w:rPr>
      </w:pPr>
      <w:r>
        <w:rPr>
          <w:rFonts w:ascii="Times New Roman" w:eastAsia="Times New Roman" w:hAnsi="Times New Roman" w:cs="Times New Roman"/>
          <w:sz w:val="24"/>
          <w:szCs w:val="24"/>
        </w:rPr>
        <w:t>The starting point of the extraction region for the row is the pupil’s left-most x-coordinates while the ending point is the pupil’s right-most x-coordinates. For the column, the starting point of the extraction region is the pupil’s bottom-most y-coordinates and the ending point is the End Point where it is expressed by (3.3), where the iris bottom-most coordinates is used to ensure that the End Point will not exceed the iris boundaries.</w:t>
      </w:r>
    </w:p>
    <w:p w:rsidR="004F1D51" w:rsidRDefault="004F1D51">
      <w:pPr>
        <w:spacing w:line="360" w:lineRule="auto"/>
        <w:ind w:firstLine="720"/>
        <w:jc w:val="both"/>
      </w:pPr>
    </w:p>
    <w:p w:rsidR="0090600F" w:rsidRDefault="00CD2593">
      <w:pPr>
        <w:spacing w:line="360" w:lineRule="auto"/>
        <w:jc w:val="center"/>
      </w:pPr>
      <w:r>
        <w:rPr>
          <w:rFonts w:ascii="Times New Roman" w:eastAsia="Times New Roman" w:hAnsi="Times New Roman" w:cs="Times New Roman"/>
          <w:sz w:val="24"/>
          <w:szCs w:val="24"/>
        </w:rPr>
        <w:t xml:space="preserve">                                    </w:t>
      </w:r>
      <w:r w:rsidRPr="004F1D51">
        <w:rPr>
          <w:rFonts w:ascii="Times New Roman" w:eastAsia="Times New Roman" w:hAnsi="Times New Roman" w:cs="Times New Roman"/>
          <w:i/>
          <w:sz w:val="24"/>
          <w:szCs w:val="24"/>
          <w:highlight w:val="yellow"/>
          <w:rPrChange w:id="128" w:author="User" w:date="2016-01-12T17:23:00Z">
            <w:rPr>
              <w:rFonts w:ascii="Times New Roman" w:eastAsia="Times New Roman" w:hAnsi="Times New Roman" w:cs="Times New Roman"/>
              <w:sz w:val="24"/>
              <w:szCs w:val="24"/>
            </w:rPr>
          </w:rPrChange>
        </w:rPr>
        <w:t>End Point</w:t>
      </w:r>
      <w:r w:rsidRPr="004F1D51">
        <w:rPr>
          <w:rFonts w:ascii="Times New Roman" w:eastAsia="Times New Roman" w:hAnsi="Times New Roman" w:cs="Times New Roman"/>
          <w:sz w:val="24"/>
          <w:szCs w:val="24"/>
          <w:highlight w:val="yellow"/>
        </w:rPr>
        <w:t xml:space="preserve"> = </w:t>
      </w:r>
      <w:r w:rsidRPr="004F1D51">
        <w:rPr>
          <w:rFonts w:ascii="Times New Roman" w:eastAsia="Times New Roman" w:hAnsi="Times New Roman" w:cs="Times New Roman"/>
          <w:i/>
          <w:sz w:val="24"/>
          <w:szCs w:val="24"/>
          <w:highlight w:val="yellow"/>
          <w:rPrChange w:id="129" w:author="User" w:date="2016-01-12T17:23:00Z">
            <w:rPr>
              <w:rFonts w:ascii="Times New Roman" w:eastAsia="Times New Roman" w:hAnsi="Times New Roman" w:cs="Times New Roman"/>
              <w:sz w:val="24"/>
              <w:szCs w:val="24"/>
            </w:rPr>
          </w:rPrChange>
        </w:rPr>
        <w:t>pupil bottom y-coordinate</w:t>
      </w:r>
      <w:r w:rsidRPr="004F1D51">
        <w:rPr>
          <w:rFonts w:ascii="Times New Roman" w:eastAsia="Times New Roman" w:hAnsi="Times New Roman" w:cs="Times New Roman"/>
          <w:sz w:val="24"/>
          <w:szCs w:val="24"/>
          <w:highlight w:val="yellow"/>
        </w:rPr>
        <w:t xml:space="preserve"> + 80                                       (3.3</w:t>
      </w:r>
      <w:r>
        <w:rPr>
          <w:rFonts w:ascii="Times New Roman" w:eastAsia="Times New Roman" w:hAnsi="Times New Roman" w:cs="Times New Roman"/>
          <w:sz w:val="24"/>
          <w:szCs w:val="24"/>
        </w:rPr>
        <w:t>)</w:t>
      </w:r>
    </w:p>
    <w:p w:rsidR="0090600F" w:rsidRDefault="0090600F">
      <w:pPr>
        <w:spacing w:line="360" w:lineRule="auto"/>
        <w:ind w:firstLine="720"/>
        <w:jc w:val="both"/>
      </w:pPr>
    </w:p>
    <w:p w:rsidR="0090600F" w:rsidRDefault="00CD2593">
      <w:pPr>
        <w:spacing w:line="360" w:lineRule="auto"/>
        <w:ind w:firstLine="720"/>
        <w:jc w:val="both"/>
        <w:rPr>
          <w:ins w:id="130" w:author="User" w:date="2016-01-12T17:42: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extraction process, the input grayscale values will be handled in real time. When the first point of the extraction region is matched, the grayscale values within the extract region begin to output one frame per second in real time to the next block. By using real time to transfer data, the data does not require overwhelming memory storage. This can save the immerse resources on the DE2 board and increase the processing speed. </w:t>
      </w:r>
      <w:del w:id="131" w:author="User" w:date="2016-01-12T17:41:00Z">
        <w:r w:rsidDel="00AB2D08">
          <w:rPr>
            <w:rFonts w:ascii="Times New Roman" w:eastAsia="Times New Roman" w:hAnsi="Times New Roman" w:cs="Times New Roman"/>
            <w:sz w:val="24"/>
            <w:szCs w:val="24"/>
          </w:rPr>
          <w:delText>Figure 3.7</w:delText>
        </w:r>
      </w:del>
      <w:ins w:id="132" w:author="User" w:date="2016-01-12T17:41:00Z">
        <w:r w:rsidR="00AB2D08">
          <w:rPr>
            <w:rFonts w:ascii="Times New Roman" w:eastAsia="Times New Roman" w:hAnsi="Times New Roman" w:cs="Times New Roman"/>
            <w:sz w:val="24"/>
            <w:szCs w:val="24"/>
          </w:rPr>
          <w:t>Figure 3.8</w:t>
        </w:r>
      </w:ins>
      <w:r>
        <w:rPr>
          <w:rFonts w:ascii="Times New Roman" w:eastAsia="Times New Roman" w:hAnsi="Times New Roman" w:cs="Times New Roman"/>
          <w:sz w:val="24"/>
          <w:szCs w:val="24"/>
        </w:rPr>
        <w:t xml:space="preserve"> is an example of how the grayscale values </w:t>
      </w:r>
      <w:del w:id="133" w:author="User" w:date="2016-01-12T17:27:00Z">
        <w:r w:rsidDel="00BD4D95">
          <w:rPr>
            <w:rFonts w:ascii="Times New Roman" w:eastAsia="Times New Roman" w:hAnsi="Times New Roman" w:cs="Times New Roman"/>
            <w:sz w:val="24"/>
            <w:szCs w:val="24"/>
          </w:rPr>
          <w:delText xml:space="preserve">is </w:delText>
        </w:r>
      </w:del>
      <w:ins w:id="134" w:author="User" w:date="2016-01-12T17:27:00Z">
        <w:r w:rsidR="00BD4D95">
          <w:rPr>
            <w:rFonts w:ascii="Times New Roman" w:eastAsia="Times New Roman" w:hAnsi="Times New Roman" w:cs="Times New Roman"/>
            <w:sz w:val="24"/>
            <w:szCs w:val="24"/>
          </w:rPr>
          <w:t xml:space="preserve">are </w:t>
        </w:r>
      </w:ins>
      <w:r>
        <w:rPr>
          <w:rFonts w:ascii="Times New Roman" w:eastAsia="Times New Roman" w:hAnsi="Times New Roman" w:cs="Times New Roman"/>
          <w:sz w:val="24"/>
          <w:szCs w:val="24"/>
        </w:rPr>
        <w:t xml:space="preserve">being extracted. The example used is a 10x8 array to perform extraction. Value 31 is the first point of the extraction region and value 37 is the last point of the extraction region. Grayscale values which are outside the extraction region will not be output to the next block. </w:t>
      </w:r>
    </w:p>
    <w:p w:rsidR="00AB2D08" w:rsidRDefault="00AB2D08">
      <w:pPr>
        <w:spacing w:line="360" w:lineRule="auto"/>
        <w:ind w:firstLine="720"/>
        <w:jc w:val="both"/>
      </w:pPr>
    </w:p>
    <w:p w:rsidR="0090600F" w:rsidRDefault="00CD2593">
      <w:pPr>
        <w:spacing w:line="360" w:lineRule="auto"/>
        <w:jc w:val="both"/>
      </w:pPr>
      <w:r>
        <w:rPr>
          <w:noProof/>
          <w:lang w:val="en-MY" w:eastAsia="en-MY"/>
        </w:rPr>
        <w:drawing>
          <wp:inline distT="114300" distB="114300" distL="114300" distR="114300">
            <wp:extent cx="5943600" cy="2705100"/>
            <wp:effectExtent l="0" t="0" r="0" b="0"/>
            <wp:docPr id="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
                    <a:srcRect/>
                    <a:stretch>
                      <a:fillRect/>
                    </a:stretch>
                  </pic:blipFill>
                  <pic:spPr>
                    <a:xfrm>
                      <a:off x="0" y="0"/>
                      <a:ext cx="5943600" cy="2705100"/>
                    </a:xfrm>
                    <a:prstGeom prst="rect">
                      <a:avLst/>
                    </a:prstGeom>
                    <a:ln/>
                  </pic:spPr>
                </pic:pic>
              </a:graphicData>
            </a:graphic>
          </wp:inline>
        </w:drawing>
      </w:r>
    </w:p>
    <w:p w:rsidR="0090600F" w:rsidRDefault="00BB332E" w:rsidP="008C530B">
      <w:pPr>
        <w:spacing w:line="360" w:lineRule="auto"/>
        <w:jc w:val="center"/>
      </w:pPr>
      <w:del w:id="135" w:author="User" w:date="2016-01-12T17:41:00Z">
        <w:r w:rsidDel="00AB2D08">
          <w:rPr>
            <w:rFonts w:ascii="Times New Roman" w:eastAsia="Times New Roman" w:hAnsi="Times New Roman" w:cs="Times New Roman"/>
            <w:sz w:val="20"/>
            <w:szCs w:val="20"/>
          </w:rPr>
          <w:delText>Figure 3.7</w:delText>
        </w:r>
      </w:del>
      <w:ins w:id="136" w:author="User" w:date="2016-01-12T17:41:00Z">
        <w:r w:rsidR="00AB2D08">
          <w:rPr>
            <w:rFonts w:ascii="Times New Roman" w:eastAsia="Times New Roman" w:hAnsi="Times New Roman" w:cs="Times New Roman"/>
            <w:sz w:val="20"/>
            <w:szCs w:val="20"/>
          </w:rPr>
          <w:t>Figure 3.8</w:t>
        </w:r>
      </w:ins>
      <w:r w:rsidR="00CD2593">
        <w:rPr>
          <w:rFonts w:ascii="Times New Roman" w:eastAsia="Times New Roman" w:hAnsi="Times New Roman" w:cs="Times New Roman"/>
          <w:sz w:val="20"/>
          <w:szCs w:val="20"/>
        </w:rPr>
        <w:t xml:space="preserve">: Sample </w:t>
      </w:r>
      <w:del w:id="137" w:author="User" w:date="2016-01-12T17:28:00Z">
        <w:r w:rsidR="00CD2593" w:rsidDel="00BD4D95">
          <w:rPr>
            <w:rFonts w:ascii="Times New Roman" w:eastAsia="Times New Roman" w:hAnsi="Times New Roman" w:cs="Times New Roman"/>
            <w:sz w:val="20"/>
            <w:szCs w:val="20"/>
          </w:rPr>
          <w:delText xml:space="preserve">in </w:delText>
        </w:r>
      </w:del>
      <w:ins w:id="138" w:author="User" w:date="2016-01-12T17:28:00Z">
        <w:r w:rsidR="00BD4D95">
          <w:rPr>
            <w:rFonts w:ascii="Times New Roman" w:eastAsia="Times New Roman" w:hAnsi="Times New Roman" w:cs="Times New Roman"/>
            <w:sz w:val="20"/>
            <w:szCs w:val="20"/>
          </w:rPr>
          <w:t xml:space="preserve">Input </w:t>
        </w:r>
      </w:ins>
      <w:r w:rsidR="00CD2593">
        <w:rPr>
          <w:rFonts w:ascii="Times New Roman" w:eastAsia="Times New Roman" w:hAnsi="Times New Roman" w:cs="Times New Roman"/>
          <w:sz w:val="20"/>
          <w:szCs w:val="20"/>
        </w:rPr>
        <w:t xml:space="preserve">and </w:t>
      </w:r>
      <w:del w:id="139" w:author="User" w:date="2016-01-12T17:28:00Z">
        <w:r w:rsidR="00CD2593" w:rsidDel="00BD4D95">
          <w:rPr>
            <w:rFonts w:ascii="Times New Roman" w:eastAsia="Times New Roman" w:hAnsi="Times New Roman" w:cs="Times New Roman"/>
            <w:sz w:val="20"/>
            <w:szCs w:val="20"/>
          </w:rPr>
          <w:delText xml:space="preserve">output </w:delText>
        </w:r>
      </w:del>
      <w:ins w:id="140" w:author="User" w:date="2016-01-12T17:28:00Z">
        <w:r w:rsidR="00BD4D95">
          <w:rPr>
            <w:rFonts w:ascii="Times New Roman" w:eastAsia="Times New Roman" w:hAnsi="Times New Roman" w:cs="Times New Roman"/>
            <w:sz w:val="20"/>
            <w:szCs w:val="20"/>
          </w:rPr>
          <w:t xml:space="preserve">Output </w:t>
        </w:r>
      </w:ins>
      <w:del w:id="141" w:author="User" w:date="2016-01-12T17:28:00Z">
        <w:r w:rsidR="00CD2593" w:rsidDel="00BD4D95">
          <w:rPr>
            <w:rFonts w:ascii="Times New Roman" w:eastAsia="Times New Roman" w:hAnsi="Times New Roman" w:cs="Times New Roman"/>
            <w:sz w:val="20"/>
            <w:szCs w:val="20"/>
          </w:rPr>
          <w:delText xml:space="preserve">matrixes </w:delText>
        </w:r>
      </w:del>
      <w:ins w:id="142" w:author="User" w:date="2016-01-12T17:28:00Z">
        <w:r w:rsidR="00BD4D95">
          <w:rPr>
            <w:rFonts w:ascii="Times New Roman" w:eastAsia="Times New Roman" w:hAnsi="Times New Roman" w:cs="Times New Roman"/>
            <w:sz w:val="20"/>
            <w:szCs w:val="20"/>
          </w:rPr>
          <w:t xml:space="preserve">Matrixes </w:t>
        </w:r>
      </w:ins>
      <w:r w:rsidR="00CD2593">
        <w:rPr>
          <w:rFonts w:ascii="Times New Roman" w:eastAsia="Times New Roman" w:hAnsi="Times New Roman" w:cs="Times New Roman"/>
          <w:sz w:val="20"/>
          <w:szCs w:val="20"/>
        </w:rPr>
        <w:t>for Iris Normalization</w:t>
      </w:r>
    </w:p>
    <w:p w:rsidR="0090600F" w:rsidRDefault="0090600F">
      <w:pPr>
        <w:spacing w:line="360" w:lineRule="auto"/>
      </w:pPr>
    </w:p>
    <w:p w:rsidR="0090600F" w:rsidRDefault="0090600F">
      <w:pPr>
        <w:spacing w:line="360" w:lineRule="auto"/>
      </w:pPr>
    </w:p>
    <w:p w:rsidR="0090600F" w:rsidRDefault="0090600F">
      <w:pPr>
        <w:spacing w:line="360" w:lineRule="auto"/>
      </w:pPr>
    </w:p>
    <w:p w:rsidR="002A3D01" w:rsidRDefault="002A3D01">
      <w:pPr>
        <w:spacing w:line="360" w:lineRule="auto"/>
        <w:rPr>
          <w:rFonts w:ascii="Times New Roman" w:eastAsia="Times New Roman" w:hAnsi="Times New Roman" w:cs="Times New Roman"/>
          <w:b/>
          <w:sz w:val="28"/>
          <w:szCs w:val="28"/>
          <w:u w:val="single"/>
        </w:rPr>
      </w:pPr>
    </w:p>
    <w:p w:rsidR="002A3D01" w:rsidRDefault="002A3D01">
      <w:pPr>
        <w:spacing w:line="360" w:lineRule="auto"/>
        <w:rPr>
          <w:rFonts w:ascii="Times New Roman" w:eastAsia="Times New Roman" w:hAnsi="Times New Roman" w:cs="Times New Roman"/>
          <w:b/>
          <w:sz w:val="28"/>
          <w:szCs w:val="28"/>
          <w:u w:val="single"/>
        </w:rPr>
      </w:pPr>
    </w:p>
    <w:p w:rsidR="0090600F" w:rsidRPr="002A3D01" w:rsidRDefault="00CD2593" w:rsidP="002A3D01">
      <w:pPr>
        <w:pStyle w:val="Heading2"/>
        <w:rPr>
          <w:rFonts w:ascii="Times New Roman" w:hAnsi="Times New Roman" w:cs="Times New Roman"/>
          <w:b/>
          <w:sz w:val="28"/>
          <w:szCs w:val="28"/>
          <w:u w:val="single"/>
        </w:rPr>
      </w:pPr>
      <w:bookmarkStart w:id="143" w:name="_Toc440362492"/>
      <w:r w:rsidRPr="002A3D01">
        <w:rPr>
          <w:rFonts w:ascii="Times New Roman" w:hAnsi="Times New Roman" w:cs="Times New Roman"/>
          <w:b/>
          <w:sz w:val="28"/>
          <w:szCs w:val="28"/>
          <w:u w:val="single"/>
        </w:rPr>
        <w:lastRenderedPageBreak/>
        <w:t>3.2 Compression Block</w:t>
      </w:r>
      <w:bookmarkEnd w:id="143"/>
    </w:p>
    <w:p w:rsidR="0090600F" w:rsidRDefault="00CD2593">
      <w:pPr>
        <w:spacing w:line="360" w:lineRule="auto"/>
        <w:jc w:val="both"/>
      </w:pPr>
      <w:r>
        <w:rPr>
          <w:rFonts w:ascii="Times New Roman" w:eastAsia="Times New Roman" w:hAnsi="Times New Roman" w:cs="Times New Roman"/>
          <w:sz w:val="24"/>
          <w:szCs w:val="24"/>
        </w:rPr>
        <w:t>In the compression block, the extracted iris region which is a 120x80 array is compressed into a 10x10 array. The bit size still remained as 10 bits. Next, the 10 bits of each array element is compressed into 1 bit via thresholding. As the result, grayscale image will be represented by a binary template. After compression is done, the binary template is being sent to the last sub-system for training and matching purposes.</w:t>
      </w:r>
    </w:p>
    <w:p w:rsidR="0090600F" w:rsidRDefault="0090600F">
      <w:pPr>
        <w:spacing w:line="360" w:lineRule="auto"/>
        <w:jc w:val="both"/>
      </w:pPr>
    </w:p>
    <w:p w:rsidR="0090600F" w:rsidRDefault="00CD2593">
      <w:pPr>
        <w:spacing w:line="360" w:lineRule="auto"/>
        <w:ind w:firstLine="720"/>
        <w:jc w:val="both"/>
      </w:pPr>
      <w:r>
        <w:rPr>
          <w:rFonts w:ascii="Times New Roman" w:eastAsia="Times New Roman" w:hAnsi="Times New Roman" w:cs="Times New Roman"/>
          <w:sz w:val="24"/>
          <w:szCs w:val="24"/>
        </w:rPr>
        <w:t xml:space="preserve">Compression of the iris region into a 10x10 array is based on Discrete Haar Wavelet Transformation (HWT). The basic idea of HWT is to treat the digital iris image as an array of grayscale numbers. For instance, a grayscale image of resolution 256x256 is represented by a 256x256 matrix. Next, the HWT algorithm divides this matrix into 8x8 blocks and assigns matrix for each block. </w:t>
      </w:r>
      <w:del w:id="144" w:author="User" w:date="2016-01-12T17:44:00Z">
        <w:r w:rsidDel="00452523">
          <w:rPr>
            <w:rFonts w:ascii="Times New Roman" w:eastAsia="Times New Roman" w:hAnsi="Times New Roman" w:cs="Times New Roman"/>
            <w:sz w:val="24"/>
            <w:szCs w:val="24"/>
          </w:rPr>
          <w:delText>Figure 3.8</w:delText>
        </w:r>
      </w:del>
      <w:ins w:id="145" w:author="User" w:date="2016-01-12T17:44:00Z">
        <w:r w:rsidR="00452523">
          <w:rPr>
            <w:rFonts w:ascii="Times New Roman" w:eastAsia="Times New Roman" w:hAnsi="Times New Roman" w:cs="Times New Roman"/>
            <w:sz w:val="24"/>
            <w:szCs w:val="24"/>
          </w:rPr>
          <w:t>Figure 3.9</w:t>
        </w:r>
      </w:ins>
      <w:r>
        <w:rPr>
          <w:rFonts w:ascii="Times New Roman" w:eastAsia="Times New Roman" w:hAnsi="Times New Roman" w:cs="Times New Roman"/>
          <w:sz w:val="24"/>
          <w:szCs w:val="24"/>
        </w:rPr>
        <w:t xml:space="preserve"> shows the image which is comprised of pixels represented by grayscale values.</w:t>
      </w:r>
    </w:p>
    <w:p w:rsidR="0090600F" w:rsidRDefault="00CD2593">
      <w:pPr>
        <w:spacing w:line="360" w:lineRule="auto"/>
        <w:ind w:firstLine="720"/>
        <w:jc w:val="both"/>
      </w:pPr>
      <w:r>
        <w:rPr>
          <w:noProof/>
          <w:lang w:val="en-MY" w:eastAsia="en-MY"/>
        </w:rPr>
        <w:drawing>
          <wp:inline distT="114300" distB="114300" distL="114300" distR="114300">
            <wp:extent cx="3757613" cy="2954534"/>
            <wp:effectExtent l="0" t="0" r="0" b="0"/>
            <wp:docPr id="2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3757613" cy="2954534"/>
                    </a:xfrm>
                    <a:prstGeom prst="rect">
                      <a:avLst/>
                    </a:prstGeom>
                    <a:ln/>
                  </pic:spPr>
                </pic:pic>
              </a:graphicData>
            </a:graphic>
          </wp:inline>
        </w:drawing>
      </w:r>
    </w:p>
    <w:p w:rsidR="0090600F" w:rsidRDefault="00BB332E">
      <w:pPr>
        <w:spacing w:line="360" w:lineRule="auto"/>
        <w:jc w:val="center"/>
      </w:pPr>
      <w:del w:id="146" w:author="User" w:date="2016-01-12T17:44:00Z">
        <w:r w:rsidDel="00452523">
          <w:rPr>
            <w:rFonts w:ascii="Times New Roman" w:eastAsia="Times New Roman" w:hAnsi="Times New Roman" w:cs="Times New Roman"/>
            <w:sz w:val="20"/>
            <w:szCs w:val="20"/>
          </w:rPr>
          <w:delText>Figure 3.7</w:delText>
        </w:r>
      </w:del>
      <w:ins w:id="147" w:author="User" w:date="2016-01-12T17:44:00Z">
        <w:r w:rsidR="00452523">
          <w:rPr>
            <w:rFonts w:ascii="Times New Roman" w:eastAsia="Times New Roman" w:hAnsi="Times New Roman" w:cs="Times New Roman"/>
            <w:sz w:val="20"/>
            <w:szCs w:val="20"/>
          </w:rPr>
          <w:t>Figure 3.9</w:t>
        </w:r>
      </w:ins>
      <w:r w:rsidR="00CD2593">
        <w:rPr>
          <w:rFonts w:ascii="Times New Roman" w:eastAsia="Times New Roman" w:hAnsi="Times New Roman" w:cs="Times New Roman"/>
          <w:sz w:val="20"/>
          <w:szCs w:val="20"/>
        </w:rPr>
        <w:t xml:space="preserve">: Images </w:t>
      </w:r>
      <w:del w:id="148" w:author="User" w:date="2016-01-12T17:29:00Z">
        <w:r w:rsidR="00CD2593" w:rsidDel="00BD4D95">
          <w:rPr>
            <w:rFonts w:ascii="Times New Roman" w:eastAsia="Times New Roman" w:hAnsi="Times New Roman" w:cs="Times New Roman"/>
            <w:sz w:val="20"/>
            <w:szCs w:val="20"/>
          </w:rPr>
          <w:delText xml:space="preserve">represented </w:delText>
        </w:r>
      </w:del>
      <w:ins w:id="149" w:author="User" w:date="2016-01-12T17:29:00Z">
        <w:r w:rsidR="00BD4D95">
          <w:rPr>
            <w:rFonts w:ascii="Times New Roman" w:eastAsia="Times New Roman" w:hAnsi="Times New Roman" w:cs="Times New Roman"/>
            <w:sz w:val="20"/>
            <w:szCs w:val="20"/>
          </w:rPr>
          <w:t xml:space="preserve">Represented </w:t>
        </w:r>
      </w:ins>
      <w:r w:rsidR="00CD2593">
        <w:rPr>
          <w:rFonts w:ascii="Times New Roman" w:eastAsia="Times New Roman" w:hAnsi="Times New Roman" w:cs="Times New Roman"/>
          <w:sz w:val="20"/>
          <w:szCs w:val="20"/>
        </w:rPr>
        <w:t xml:space="preserve">in </w:t>
      </w:r>
      <w:del w:id="150" w:author="User" w:date="2016-01-12T17:29:00Z">
        <w:r w:rsidR="00CD2593" w:rsidDel="00BD4D95">
          <w:rPr>
            <w:rFonts w:ascii="Times New Roman" w:eastAsia="Times New Roman" w:hAnsi="Times New Roman" w:cs="Times New Roman"/>
            <w:sz w:val="20"/>
            <w:szCs w:val="20"/>
          </w:rPr>
          <w:delText xml:space="preserve">grayscale </w:delText>
        </w:r>
      </w:del>
      <w:ins w:id="151" w:author="User" w:date="2016-01-12T17:29:00Z">
        <w:r w:rsidR="00BD4D95">
          <w:rPr>
            <w:rFonts w:ascii="Times New Roman" w:eastAsia="Times New Roman" w:hAnsi="Times New Roman" w:cs="Times New Roman"/>
            <w:sz w:val="20"/>
            <w:szCs w:val="20"/>
          </w:rPr>
          <w:t xml:space="preserve">Grayscale </w:t>
        </w:r>
      </w:ins>
      <w:del w:id="152" w:author="User" w:date="2016-01-12T17:29:00Z">
        <w:r w:rsidR="00CD2593" w:rsidDel="00BD4D95">
          <w:rPr>
            <w:rFonts w:ascii="Times New Roman" w:eastAsia="Times New Roman" w:hAnsi="Times New Roman" w:cs="Times New Roman"/>
            <w:sz w:val="20"/>
            <w:szCs w:val="20"/>
          </w:rPr>
          <w:delText>values</w:delText>
        </w:r>
      </w:del>
      <w:ins w:id="153" w:author="User" w:date="2016-01-12T17:29:00Z">
        <w:r w:rsidR="00BD4D95">
          <w:rPr>
            <w:rFonts w:ascii="Times New Roman" w:eastAsia="Times New Roman" w:hAnsi="Times New Roman" w:cs="Times New Roman"/>
            <w:sz w:val="20"/>
            <w:szCs w:val="20"/>
          </w:rPr>
          <w:t>Values</w:t>
        </w:r>
      </w:ins>
    </w:p>
    <w:p w:rsidR="0090600F" w:rsidRDefault="0090600F">
      <w:pPr>
        <w:spacing w:line="360" w:lineRule="auto"/>
        <w:jc w:val="center"/>
      </w:pPr>
    </w:p>
    <w:p w:rsidR="0090600F" w:rsidRDefault="0090600F">
      <w:pPr>
        <w:spacing w:line="360" w:lineRule="auto"/>
        <w:jc w:val="center"/>
      </w:pPr>
    </w:p>
    <w:p w:rsidR="0090600F" w:rsidRDefault="0090600F">
      <w:pPr>
        <w:spacing w:line="360" w:lineRule="auto"/>
        <w:jc w:val="center"/>
      </w:pPr>
    </w:p>
    <w:p w:rsidR="0090600F" w:rsidRDefault="0090600F">
      <w:pPr>
        <w:spacing w:line="360" w:lineRule="auto"/>
        <w:jc w:val="both"/>
      </w:pPr>
    </w:p>
    <w:p w:rsidR="00BB332E" w:rsidRDefault="00BB332E">
      <w:pPr>
        <w:spacing w:line="360" w:lineRule="auto"/>
        <w:ind w:firstLine="720"/>
        <w:jc w:val="both"/>
        <w:rPr>
          <w:rFonts w:ascii="Times New Roman" w:eastAsia="Times New Roman" w:hAnsi="Times New Roman" w:cs="Times New Roman"/>
          <w:sz w:val="24"/>
          <w:szCs w:val="24"/>
        </w:rPr>
      </w:pPr>
    </w:p>
    <w:p w:rsidR="0090600F" w:rsidRDefault="00CD2593">
      <w:pPr>
        <w:spacing w:line="360" w:lineRule="auto"/>
        <w:ind w:firstLine="720"/>
        <w:jc w:val="both"/>
      </w:pPr>
      <w:r>
        <w:rPr>
          <w:rFonts w:ascii="Times New Roman" w:eastAsia="Times New Roman" w:hAnsi="Times New Roman" w:cs="Times New Roman"/>
          <w:sz w:val="24"/>
          <w:szCs w:val="24"/>
        </w:rPr>
        <w:lastRenderedPageBreak/>
        <w:t xml:space="preserve">The extracted iris region is a 120x80 matrix which will require a 2D HWT for compress. The simple approach of 2D HWT implementation is to perform a 1D HWT row-wise to produce the intermediate results and then perform the same 1D HWT column-wise on the intermediate results to get the final results. Thus, for each row of 120 grayscale values, the grayscale values is divided into 10 elements by taking 12 values at one time. This step is required to obtain the intermediate average value for each part. Once 10 elements with average values </w:t>
      </w:r>
      <w:del w:id="154" w:author="User" w:date="2016-01-12T17:43:00Z">
        <w:r w:rsidDel="00452523">
          <w:rPr>
            <w:rFonts w:ascii="Times New Roman" w:eastAsia="Times New Roman" w:hAnsi="Times New Roman" w:cs="Times New Roman"/>
            <w:sz w:val="24"/>
            <w:szCs w:val="24"/>
          </w:rPr>
          <w:delText xml:space="preserve">is </w:delText>
        </w:r>
      </w:del>
      <w:ins w:id="155" w:author="User" w:date="2016-01-12T17:43:00Z">
        <w:r w:rsidR="00452523">
          <w:rPr>
            <w:rFonts w:ascii="Times New Roman" w:eastAsia="Times New Roman" w:hAnsi="Times New Roman" w:cs="Times New Roman"/>
            <w:sz w:val="24"/>
            <w:szCs w:val="24"/>
          </w:rPr>
          <w:t xml:space="preserve">are </w:t>
        </w:r>
      </w:ins>
      <w:r>
        <w:rPr>
          <w:rFonts w:ascii="Times New Roman" w:eastAsia="Times New Roman" w:hAnsi="Times New Roman" w:cs="Times New Roman"/>
          <w:sz w:val="24"/>
          <w:szCs w:val="24"/>
        </w:rPr>
        <w:t>obtained for the first row</w:t>
      </w:r>
      <w:del w:id="156" w:author="User" w:date="2016-01-12T17:43:00Z">
        <w:r w:rsidDel="00452523">
          <w:rPr>
            <w:rFonts w:ascii="Times New Roman" w:eastAsia="Times New Roman" w:hAnsi="Times New Roman" w:cs="Times New Roman"/>
            <w:sz w:val="24"/>
            <w:szCs w:val="24"/>
          </w:rPr>
          <w:delText>. The</w:delText>
        </w:r>
      </w:del>
      <w:ins w:id="157" w:author="User" w:date="2016-01-12T17:43:00Z">
        <w:r w:rsidR="00452523">
          <w:rPr>
            <w:rFonts w:ascii="Times New Roman" w:eastAsia="Times New Roman" w:hAnsi="Times New Roman" w:cs="Times New Roman"/>
            <w:sz w:val="24"/>
            <w:szCs w:val="24"/>
          </w:rPr>
          <w:t>, the</w:t>
        </w:r>
      </w:ins>
      <w:r>
        <w:rPr>
          <w:rFonts w:ascii="Times New Roman" w:eastAsia="Times New Roman" w:hAnsi="Times New Roman" w:cs="Times New Roman"/>
          <w:sz w:val="24"/>
          <w:szCs w:val="24"/>
        </w:rPr>
        <w:t xml:space="preserve"> same step</w:t>
      </w:r>
      <w:ins w:id="158" w:author="User" w:date="2016-01-12T17:43:00Z">
        <w:r w:rsidR="00452523">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are applied for the </w:t>
      </w:r>
      <w:del w:id="159" w:author="User" w:date="2016-01-12T17:43:00Z">
        <w:r w:rsidDel="00452523">
          <w:rPr>
            <w:rFonts w:ascii="Times New Roman" w:eastAsia="Times New Roman" w:hAnsi="Times New Roman" w:cs="Times New Roman"/>
            <w:sz w:val="24"/>
            <w:szCs w:val="24"/>
          </w:rPr>
          <w:delText xml:space="preserve">next </w:delText>
        </w:r>
      </w:del>
      <w:ins w:id="160" w:author="User" w:date="2016-01-12T17:43:00Z">
        <w:r w:rsidR="00452523">
          <w:rPr>
            <w:rFonts w:ascii="Times New Roman" w:eastAsia="Times New Roman" w:hAnsi="Times New Roman" w:cs="Times New Roman"/>
            <w:sz w:val="24"/>
            <w:szCs w:val="24"/>
          </w:rPr>
          <w:t xml:space="preserve">following </w:t>
        </w:r>
      </w:ins>
      <w:r>
        <w:rPr>
          <w:rFonts w:ascii="Times New Roman" w:eastAsia="Times New Roman" w:hAnsi="Times New Roman" w:cs="Times New Roman"/>
          <w:sz w:val="24"/>
          <w:szCs w:val="24"/>
        </w:rPr>
        <w:t>row</w:t>
      </w:r>
      <w:ins w:id="161" w:author="User" w:date="2016-01-12T17:43:00Z">
        <w:r w:rsidR="00452523">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until the final row is completely computed. The intermediate matrix will be a 10x80 matrix. Column-wise, there are 80 values in each column, every 8 values are taken at one time, and the average values are obtained. This step is iterated for the next columns until the last column is completed. The final matrix will be a compressed </w:t>
      </w:r>
      <w:ins w:id="162" w:author="User" w:date="2016-01-12T17:43:00Z">
        <w:r w:rsidR="00452523">
          <w:rPr>
            <w:rFonts w:ascii="Times New Roman" w:eastAsia="Times New Roman" w:hAnsi="Times New Roman" w:cs="Times New Roman"/>
            <w:sz w:val="24"/>
            <w:szCs w:val="24"/>
          </w:rPr>
          <w:t xml:space="preserve">into a </w:t>
        </w:r>
      </w:ins>
      <w:r>
        <w:rPr>
          <w:rFonts w:ascii="Times New Roman" w:eastAsia="Times New Roman" w:hAnsi="Times New Roman" w:cs="Times New Roman"/>
          <w:sz w:val="24"/>
          <w:szCs w:val="24"/>
        </w:rPr>
        <w:t xml:space="preserve">10x10 matrix.  </w:t>
      </w:r>
      <w:del w:id="163" w:author="User" w:date="2016-01-12T17:44:00Z">
        <w:r w:rsidDel="00452523">
          <w:rPr>
            <w:rFonts w:ascii="Times New Roman" w:eastAsia="Times New Roman" w:hAnsi="Times New Roman" w:cs="Times New Roman"/>
            <w:sz w:val="24"/>
            <w:szCs w:val="24"/>
          </w:rPr>
          <w:delText>Figure 3.8</w:delText>
        </w:r>
      </w:del>
      <w:ins w:id="164" w:author="User" w:date="2016-01-12T17:44:00Z">
        <w:r w:rsidR="00452523">
          <w:rPr>
            <w:rFonts w:ascii="Times New Roman" w:eastAsia="Times New Roman" w:hAnsi="Times New Roman" w:cs="Times New Roman"/>
            <w:sz w:val="24"/>
            <w:szCs w:val="24"/>
          </w:rPr>
          <w:t>Figure 3.10</w:t>
        </w:r>
      </w:ins>
      <w:r>
        <w:rPr>
          <w:rFonts w:ascii="Times New Roman" w:eastAsia="Times New Roman" w:hAnsi="Times New Roman" w:cs="Times New Roman"/>
          <w:sz w:val="24"/>
          <w:szCs w:val="24"/>
        </w:rPr>
        <w:t xml:space="preserve"> is an example of a 2D HWT in row-wise and then column-wise while </w:t>
      </w:r>
      <w:del w:id="165" w:author="User" w:date="2016-01-12T17:45:00Z">
        <w:r w:rsidDel="00452523">
          <w:rPr>
            <w:rFonts w:ascii="Times New Roman" w:eastAsia="Times New Roman" w:hAnsi="Times New Roman" w:cs="Times New Roman"/>
            <w:sz w:val="24"/>
            <w:szCs w:val="24"/>
          </w:rPr>
          <w:delText>Figure 3.9</w:delText>
        </w:r>
      </w:del>
      <w:ins w:id="166" w:author="User" w:date="2016-01-12T17:45:00Z">
        <w:r w:rsidR="00452523">
          <w:rPr>
            <w:rFonts w:ascii="Times New Roman" w:eastAsia="Times New Roman" w:hAnsi="Times New Roman" w:cs="Times New Roman"/>
            <w:sz w:val="24"/>
            <w:szCs w:val="24"/>
          </w:rPr>
          <w:t>Figure 3.11</w:t>
        </w:r>
      </w:ins>
      <w:r>
        <w:rPr>
          <w:rFonts w:ascii="Times New Roman" w:eastAsia="Times New Roman" w:hAnsi="Times New Roman" w:cs="Times New Roman"/>
          <w:sz w:val="24"/>
          <w:szCs w:val="24"/>
        </w:rPr>
        <w:t xml:space="preserve"> and </w:t>
      </w:r>
      <w:del w:id="167" w:author="User" w:date="2016-01-12T17:45:00Z">
        <w:r w:rsidDel="00452523">
          <w:rPr>
            <w:rFonts w:ascii="Times New Roman" w:eastAsia="Times New Roman" w:hAnsi="Times New Roman" w:cs="Times New Roman"/>
            <w:sz w:val="24"/>
            <w:szCs w:val="24"/>
          </w:rPr>
          <w:delText>Figure 3.10</w:delText>
        </w:r>
      </w:del>
      <w:ins w:id="168" w:author="User" w:date="2016-01-12T17:45:00Z">
        <w:r w:rsidR="00452523">
          <w:rPr>
            <w:rFonts w:ascii="Times New Roman" w:eastAsia="Times New Roman" w:hAnsi="Times New Roman" w:cs="Times New Roman"/>
            <w:sz w:val="24"/>
            <w:szCs w:val="24"/>
          </w:rPr>
          <w:t>Figure 3.12</w:t>
        </w:r>
      </w:ins>
      <w:r>
        <w:rPr>
          <w:rFonts w:ascii="Times New Roman" w:eastAsia="Times New Roman" w:hAnsi="Times New Roman" w:cs="Times New Roman"/>
          <w:sz w:val="24"/>
          <w:szCs w:val="24"/>
        </w:rPr>
        <w:t xml:space="preserve"> shows the Verilog HDL code for 2D HWT compression for rows and columns respectively. </w:t>
      </w:r>
    </w:p>
    <w:p w:rsidR="0090600F" w:rsidRDefault="0090600F">
      <w:pPr>
        <w:spacing w:line="360" w:lineRule="auto"/>
        <w:jc w:val="both"/>
      </w:pPr>
    </w:p>
    <w:p w:rsidR="0090600F" w:rsidRDefault="0090600F">
      <w:pPr>
        <w:spacing w:line="360" w:lineRule="auto"/>
        <w:jc w:val="both"/>
      </w:pPr>
    </w:p>
    <w:p w:rsidR="0090600F" w:rsidRDefault="00CD2593">
      <w:pPr>
        <w:spacing w:line="360" w:lineRule="auto"/>
        <w:jc w:val="center"/>
      </w:pPr>
      <w:r>
        <w:rPr>
          <w:noProof/>
          <w:lang w:val="en-MY" w:eastAsia="en-MY"/>
        </w:rPr>
        <w:drawing>
          <wp:inline distT="19050" distB="19050" distL="19050" distR="19050">
            <wp:extent cx="5295900" cy="1285875"/>
            <wp:effectExtent l="0" t="0" r="0" b="0"/>
            <wp:docPr id="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5295900" cy="1285875"/>
                    </a:xfrm>
                    <a:prstGeom prst="rect">
                      <a:avLst/>
                    </a:prstGeom>
                    <a:ln/>
                  </pic:spPr>
                </pic:pic>
              </a:graphicData>
            </a:graphic>
          </wp:inline>
        </w:drawing>
      </w:r>
    </w:p>
    <w:p w:rsidR="0090600F" w:rsidRDefault="00BB332E">
      <w:pPr>
        <w:spacing w:line="360" w:lineRule="auto"/>
        <w:jc w:val="center"/>
      </w:pPr>
      <w:del w:id="169" w:author="User" w:date="2016-01-12T17:45:00Z">
        <w:r w:rsidDel="00452523">
          <w:rPr>
            <w:rFonts w:ascii="Times New Roman" w:eastAsia="Times New Roman" w:hAnsi="Times New Roman" w:cs="Times New Roman"/>
            <w:sz w:val="20"/>
            <w:szCs w:val="20"/>
          </w:rPr>
          <w:delText>Figure 3.8</w:delText>
        </w:r>
      </w:del>
      <w:ins w:id="170" w:author="User" w:date="2016-01-12T17:45:00Z">
        <w:r w:rsidR="00452523">
          <w:rPr>
            <w:rFonts w:ascii="Times New Roman" w:eastAsia="Times New Roman" w:hAnsi="Times New Roman" w:cs="Times New Roman"/>
            <w:sz w:val="20"/>
            <w:szCs w:val="20"/>
          </w:rPr>
          <w:t>Figure 3.10</w:t>
        </w:r>
      </w:ins>
      <w:r w:rsidR="00CD2593">
        <w:rPr>
          <w:rFonts w:ascii="Times New Roman" w:eastAsia="Times New Roman" w:hAnsi="Times New Roman" w:cs="Times New Roman"/>
          <w:sz w:val="20"/>
          <w:szCs w:val="20"/>
        </w:rPr>
        <w:t xml:space="preserve">: Row-Column </w:t>
      </w:r>
      <w:del w:id="171" w:author="User" w:date="2016-01-12T17:44:00Z">
        <w:r w:rsidR="00CD2593" w:rsidDel="00452523">
          <w:rPr>
            <w:rFonts w:ascii="Times New Roman" w:eastAsia="Times New Roman" w:hAnsi="Times New Roman" w:cs="Times New Roman"/>
            <w:sz w:val="20"/>
            <w:szCs w:val="20"/>
          </w:rPr>
          <w:delText xml:space="preserve">computation </w:delText>
        </w:r>
      </w:del>
      <w:ins w:id="172" w:author="User" w:date="2016-01-12T17:44:00Z">
        <w:r w:rsidR="00452523">
          <w:rPr>
            <w:rFonts w:ascii="Times New Roman" w:eastAsia="Times New Roman" w:hAnsi="Times New Roman" w:cs="Times New Roman"/>
            <w:sz w:val="20"/>
            <w:szCs w:val="20"/>
          </w:rPr>
          <w:t xml:space="preserve">Computation </w:t>
        </w:r>
      </w:ins>
      <w:r w:rsidR="00CD2593">
        <w:rPr>
          <w:rFonts w:ascii="Times New Roman" w:eastAsia="Times New Roman" w:hAnsi="Times New Roman" w:cs="Times New Roman"/>
          <w:sz w:val="20"/>
          <w:szCs w:val="20"/>
        </w:rPr>
        <w:t>of 2D HWT</w:t>
      </w:r>
    </w:p>
    <w:p w:rsidR="0090600F" w:rsidRDefault="0090600F">
      <w:pPr>
        <w:spacing w:line="360" w:lineRule="auto"/>
        <w:jc w:val="center"/>
      </w:pPr>
    </w:p>
    <w:p w:rsidR="0090600F" w:rsidRDefault="0090600F">
      <w:pPr>
        <w:spacing w:line="360" w:lineRule="auto"/>
        <w:jc w:val="center"/>
      </w:pPr>
    </w:p>
    <w:p w:rsidR="0090600F" w:rsidRDefault="0090600F">
      <w:pPr>
        <w:spacing w:line="360" w:lineRule="auto"/>
        <w:jc w:val="center"/>
      </w:pPr>
    </w:p>
    <w:p w:rsidR="0090600F" w:rsidRDefault="0090600F">
      <w:pPr>
        <w:spacing w:line="360" w:lineRule="auto"/>
        <w:jc w:val="center"/>
      </w:pPr>
    </w:p>
    <w:p w:rsidR="0090600F" w:rsidRDefault="0090600F">
      <w:pPr>
        <w:spacing w:line="360" w:lineRule="auto"/>
        <w:jc w:val="center"/>
      </w:pPr>
    </w:p>
    <w:p w:rsidR="0090600F" w:rsidRDefault="0090600F">
      <w:pPr>
        <w:spacing w:line="360" w:lineRule="auto"/>
      </w:pPr>
    </w:p>
    <w:p w:rsidR="0090600F" w:rsidRDefault="0090600F">
      <w:pPr>
        <w:spacing w:line="360" w:lineRule="auto"/>
        <w:jc w:val="center"/>
      </w:pPr>
    </w:p>
    <w:p w:rsidR="0090600F" w:rsidRDefault="00CD2593">
      <w:pPr>
        <w:spacing w:line="360" w:lineRule="auto"/>
        <w:jc w:val="center"/>
      </w:pPr>
      <w:r>
        <w:rPr>
          <w:noProof/>
          <w:lang w:val="en-MY" w:eastAsia="en-MY"/>
        </w:rPr>
        <w:lastRenderedPageBreak/>
        <w:drawing>
          <wp:inline distT="19050" distB="19050" distL="19050" distR="19050">
            <wp:extent cx="4142901" cy="3179250"/>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4142901" cy="3179250"/>
                    </a:xfrm>
                    <a:prstGeom prst="rect">
                      <a:avLst/>
                    </a:prstGeom>
                    <a:ln/>
                  </pic:spPr>
                </pic:pic>
              </a:graphicData>
            </a:graphic>
          </wp:inline>
        </w:drawing>
      </w:r>
    </w:p>
    <w:p w:rsidR="0090600F" w:rsidRDefault="00BB332E">
      <w:pPr>
        <w:spacing w:line="360" w:lineRule="auto"/>
        <w:jc w:val="center"/>
      </w:pPr>
      <w:del w:id="173" w:author="User" w:date="2016-01-12T17:45:00Z">
        <w:r w:rsidDel="00452523">
          <w:rPr>
            <w:rFonts w:ascii="Times New Roman" w:eastAsia="Times New Roman" w:hAnsi="Times New Roman" w:cs="Times New Roman"/>
            <w:sz w:val="20"/>
            <w:szCs w:val="20"/>
          </w:rPr>
          <w:delText>Figure 3.9</w:delText>
        </w:r>
      </w:del>
      <w:ins w:id="174" w:author="User" w:date="2016-01-12T17:45:00Z">
        <w:r w:rsidR="00452523">
          <w:rPr>
            <w:rFonts w:ascii="Times New Roman" w:eastAsia="Times New Roman" w:hAnsi="Times New Roman" w:cs="Times New Roman"/>
            <w:sz w:val="20"/>
            <w:szCs w:val="20"/>
          </w:rPr>
          <w:t>Figure 3.11</w:t>
        </w:r>
      </w:ins>
      <w:r w:rsidR="00CD2593">
        <w:rPr>
          <w:rFonts w:ascii="Times New Roman" w:eastAsia="Times New Roman" w:hAnsi="Times New Roman" w:cs="Times New Roman"/>
          <w:sz w:val="20"/>
          <w:szCs w:val="20"/>
        </w:rPr>
        <w:t xml:space="preserve">: 2D HWT </w:t>
      </w:r>
      <w:del w:id="175" w:author="User" w:date="2016-01-12T17:45:00Z">
        <w:r w:rsidR="00CD2593" w:rsidDel="00452523">
          <w:rPr>
            <w:rFonts w:ascii="Times New Roman" w:eastAsia="Times New Roman" w:hAnsi="Times New Roman" w:cs="Times New Roman"/>
            <w:sz w:val="20"/>
            <w:szCs w:val="20"/>
          </w:rPr>
          <w:delText>row</w:delText>
        </w:r>
      </w:del>
      <w:ins w:id="176" w:author="User" w:date="2016-01-12T17:45:00Z">
        <w:r w:rsidR="00452523">
          <w:rPr>
            <w:rFonts w:ascii="Times New Roman" w:eastAsia="Times New Roman" w:hAnsi="Times New Roman" w:cs="Times New Roman"/>
            <w:sz w:val="20"/>
            <w:szCs w:val="20"/>
          </w:rPr>
          <w:t>Row</w:t>
        </w:r>
      </w:ins>
      <w:r w:rsidR="00CD2593">
        <w:rPr>
          <w:rFonts w:ascii="Times New Roman" w:eastAsia="Times New Roman" w:hAnsi="Times New Roman" w:cs="Times New Roman"/>
          <w:sz w:val="20"/>
          <w:szCs w:val="20"/>
        </w:rPr>
        <w:t xml:space="preserve">-wise </w:t>
      </w:r>
      <w:del w:id="177" w:author="User" w:date="2016-01-12T17:45:00Z">
        <w:r w:rsidR="00CD2593" w:rsidDel="00452523">
          <w:rPr>
            <w:rFonts w:ascii="Times New Roman" w:eastAsia="Times New Roman" w:hAnsi="Times New Roman" w:cs="Times New Roman"/>
            <w:sz w:val="20"/>
            <w:szCs w:val="20"/>
          </w:rPr>
          <w:delText>code</w:delText>
        </w:r>
      </w:del>
      <w:ins w:id="178" w:author="User" w:date="2016-01-12T17:45:00Z">
        <w:r w:rsidR="00452523">
          <w:rPr>
            <w:rFonts w:ascii="Times New Roman" w:eastAsia="Times New Roman" w:hAnsi="Times New Roman" w:cs="Times New Roman"/>
            <w:sz w:val="20"/>
            <w:szCs w:val="20"/>
          </w:rPr>
          <w:t>Code</w:t>
        </w:r>
      </w:ins>
    </w:p>
    <w:p w:rsidR="0090600F" w:rsidRDefault="0090600F">
      <w:pPr>
        <w:spacing w:line="360" w:lineRule="auto"/>
        <w:jc w:val="center"/>
      </w:pPr>
    </w:p>
    <w:p w:rsidR="0090600F" w:rsidRDefault="00CD2593">
      <w:pPr>
        <w:spacing w:line="360" w:lineRule="auto"/>
      </w:pPr>
      <w:r>
        <w:rPr>
          <w:noProof/>
          <w:lang w:val="en-MY" w:eastAsia="en-MY"/>
        </w:rPr>
        <w:drawing>
          <wp:inline distT="19050" distB="19050" distL="19050" distR="19050">
            <wp:extent cx="6259086" cy="2967038"/>
            <wp:effectExtent l="0" t="0" r="0" b="0"/>
            <wp:docPr id="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t="5311" r="5311"/>
                    <a:stretch>
                      <a:fillRect/>
                    </a:stretch>
                  </pic:blipFill>
                  <pic:spPr>
                    <a:xfrm>
                      <a:off x="0" y="0"/>
                      <a:ext cx="6259086" cy="2967038"/>
                    </a:xfrm>
                    <a:prstGeom prst="rect">
                      <a:avLst/>
                    </a:prstGeom>
                    <a:ln/>
                  </pic:spPr>
                </pic:pic>
              </a:graphicData>
            </a:graphic>
          </wp:inline>
        </w:drawing>
      </w:r>
    </w:p>
    <w:p w:rsidR="0090600F" w:rsidRDefault="00BB332E">
      <w:pPr>
        <w:spacing w:line="360" w:lineRule="auto"/>
        <w:jc w:val="center"/>
      </w:pPr>
      <w:del w:id="179" w:author="User" w:date="2016-01-12T17:45:00Z">
        <w:r w:rsidDel="00452523">
          <w:rPr>
            <w:rFonts w:ascii="Times New Roman" w:eastAsia="Times New Roman" w:hAnsi="Times New Roman" w:cs="Times New Roman"/>
            <w:sz w:val="20"/>
            <w:szCs w:val="20"/>
          </w:rPr>
          <w:delText>Figure 3.10</w:delText>
        </w:r>
      </w:del>
      <w:ins w:id="180" w:author="User" w:date="2016-01-12T17:45:00Z">
        <w:r w:rsidR="00452523">
          <w:rPr>
            <w:rFonts w:ascii="Times New Roman" w:eastAsia="Times New Roman" w:hAnsi="Times New Roman" w:cs="Times New Roman"/>
            <w:sz w:val="20"/>
            <w:szCs w:val="20"/>
          </w:rPr>
          <w:t>Figure 3.12</w:t>
        </w:r>
      </w:ins>
      <w:r w:rsidR="00CD2593">
        <w:rPr>
          <w:rFonts w:ascii="Times New Roman" w:eastAsia="Times New Roman" w:hAnsi="Times New Roman" w:cs="Times New Roman"/>
          <w:sz w:val="20"/>
          <w:szCs w:val="20"/>
        </w:rPr>
        <w:t xml:space="preserve">: 2D HWT </w:t>
      </w:r>
      <w:del w:id="181" w:author="User" w:date="2016-01-12T17:45:00Z">
        <w:r w:rsidR="00CD2593" w:rsidDel="00452523">
          <w:rPr>
            <w:rFonts w:ascii="Times New Roman" w:eastAsia="Times New Roman" w:hAnsi="Times New Roman" w:cs="Times New Roman"/>
            <w:sz w:val="20"/>
            <w:szCs w:val="20"/>
          </w:rPr>
          <w:delText>column</w:delText>
        </w:r>
      </w:del>
      <w:ins w:id="182" w:author="User" w:date="2016-01-12T17:45:00Z">
        <w:r w:rsidR="00452523">
          <w:rPr>
            <w:rFonts w:ascii="Times New Roman" w:eastAsia="Times New Roman" w:hAnsi="Times New Roman" w:cs="Times New Roman"/>
            <w:sz w:val="20"/>
            <w:szCs w:val="20"/>
          </w:rPr>
          <w:t>Column</w:t>
        </w:r>
      </w:ins>
      <w:r w:rsidR="00CD2593">
        <w:rPr>
          <w:rFonts w:ascii="Times New Roman" w:eastAsia="Times New Roman" w:hAnsi="Times New Roman" w:cs="Times New Roman"/>
          <w:sz w:val="20"/>
          <w:szCs w:val="20"/>
        </w:rPr>
        <w:t xml:space="preserve">-wise </w:t>
      </w:r>
      <w:del w:id="183" w:author="User" w:date="2016-01-12T17:45:00Z">
        <w:r w:rsidR="00CD2593" w:rsidDel="00452523">
          <w:rPr>
            <w:rFonts w:ascii="Times New Roman" w:eastAsia="Times New Roman" w:hAnsi="Times New Roman" w:cs="Times New Roman"/>
            <w:sz w:val="20"/>
            <w:szCs w:val="20"/>
          </w:rPr>
          <w:delText>code</w:delText>
        </w:r>
      </w:del>
      <w:ins w:id="184" w:author="User" w:date="2016-01-12T17:45:00Z">
        <w:r w:rsidR="00452523">
          <w:rPr>
            <w:rFonts w:ascii="Times New Roman" w:eastAsia="Times New Roman" w:hAnsi="Times New Roman" w:cs="Times New Roman"/>
            <w:sz w:val="20"/>
            <w:szCs w:val="20"/>
          </w:rPr>
          <w:t>Code</w:t>
        </w:r>
      </w:ins>
    </w:p>
    <w:p w:rsidR="0090600F" w:rsidRDefault="0090600F">
      <w:pPr>
        <w:spacing w:line="360" w:lineRule="auto"/>
        <w:jc w:val="center"/>
      </w:pPr>
    </w:p>
    <w:p w:rsidR="0090600F" w:rsidRDefault="0090600F">
      <w:pPr>
        <w:spacing w:line="360" w:lineRule="auto"/>
        <w:jc w:val="center"/>
      </w:pPr>
    </w:p>
    <w:p w:rsidR="0090600F" w:rsidRDefault="0090600F">
      <w:pPr>
        <w:spacing w:line="360" w:lineRule="auto"/>
      </w:pPr>
    </w:p>
    <w:p w:rsidR="00BB332E" w:rsidRDefault="00CD25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90600F" w:rsidRDefault="00CD2593" w:rsidP="00BB332E">
      <w:pPr>
        <w:spacing w:line="360" w:lineRule="auto"/>
        <w:ind w:firstLine="720"/>
        <w:jc w:val="both"/>
      </w:pPr>
      <w:r>
        <w:rPr>
          <w:rFonts w:ascii="Times New Roman" w:eastAsia="Times New Roman" w:hAnsi="Times New Roman" w:cs="Times New Roman"/>
          <w:sz w:val="24"/>
          <w:szCs w:val="24"/>
        </w:rPr>
        <w:lastRenderedPageBreak/>
        <w:t xml:space="preserve">Once the iris region is successfully compressed into a 10x10 matrix, the next step is to compress the 10-bit grayscale value into a 1-bit binary value for each element. Firstly, the 10-bits grayscale value is being summed from the Least Significant Bit (LSB) to Most Significant Bit (MSB). If the total value of bit 0 to bit 9 is more than 5, then the output will be converted to a single bit of 1 else it will be 0. </w:t>
      </w:r>
      <w:del w:id="185" w:author="User" w:date="2016-01-12T17:46:00Z">
        <w:r w:rsidDel="00D33924">
          <w:rPr>
            <w:rFonts w:ascii="Times New Roman" w:eastAsia="Times New Roman" w:hAnsi="Times New Roman" w:cs="Times New Roman"/>
            <w:sz w:val="24"/>
            <w:szCs w:val="24"/>
          </w:rPr>
          <w:delText>Figure 3.11</w:delText>
        </w:r>
      </w:del>
      <w:ins w:id="186" w:author="User" w:date="2016-01-12T17:46:00Z">
        <w:r w:rsidR="00D33924">
          <w:rPr>
            <w:rFonts w:ascii="Times New Roman" w:eastAsia="Times New Roman" w:hAnsi="Times New Roman" w:cs="Times New Roman"/>
            <w:sz w:val="24"/>
            <w:szCs w:val="24"/>
          </w:rPr>
          <w:t>Figure 3.12</w:t>
        </w:r>
      </w:ins>
      <w:r>
        <w:rPr>
          <w:rFonts w:ascii="Times New Roman" w:eastAsia="Times New Roman" w:hAnsi="Times New Roman" w:cs="Times New Roman"/>
          <w:sz w:val="24"/>
          <w:szCs w:val="24"/>
        </w:rPr>
        <w:t xml:space="preserve"> shows the simple block which describes the process of bits compression. The Verilog HDL code for compression is shown in </w:t>
      </w:r>
      <w:del w:id="187" w:author="User" w:date="2016-01-12T17:46:00Z">
        <w:r w:rsidDel="00D33924">
          <w:rPr>
            <w:rFonts w:ascii="Times New Roman" w:eastAsia="Times New Roman" w:hAnsi="Times New Roman" w:cs="Times New Roman"/>
            <w:sz w:val="24"/>
            <w:szCs w:val="24"/>
          </w:rPr>
          <w:delText>Figure 3.12</w:delText>
        </w:r>
      </w:del>
      <w:ins w:id="188" w:author="User" w:date="2016-01-12T17:46:00Z">
        <w:r w:rsidR="00D33924">
          <w:rPr>
            <w:rFonts w:ascii="Times New Roman" w:eastAsia="Times New Roman" w:hAnsi="Times New Roman" w:cs="Times New Roman"/>
            <w:sz w:val="24"/>
            <w:szCs w:val="24"/>
          </w:rPr>
          <w:t>Figure 3.13</w:t>
        </w:r>
      </w:ins>
      <w:r>
        <w:rPr>
          <w:rFonts w:ascii="Times New Roman" w:eastAsia="Times New Roman" w:hAnsi="Times New Roman" w:cs="Times New Roman"/>
          <w:sz w:val="24"/>
          <w:szCs w:val="24"/>
        </w:rPr>
        <w:t xml:space="preserve"> and the flowchart of the compression block is as shown in </w:t>
      </w:r>
      <w:del w:id="189" w:author="User" w:date="2016-01-12T17:47:00Z">
        <w:r w:rsidDel="00D33924">
          <w:rPr>
            <w:rFonts w:ascii="Times New Roman" w:eastAsia="Times New Roman" w:hAnsi="Times New Roman" w:cs="Times New Roman"/>
            <w:sz w:val="24"/>
            <w:szCs w:val="24"/>
          </w:rPr>
          <w:delText>Figure 3.13</w:delText>
        </w:r>
      </w:del>
      <w:ins w:id="190" w:author="User" w:date="2016-01-12T17:47:00Z">
        <w:r w:rsidR="00D33924">
          <w:rPr>
            <w:rFonts w:ascii="Times New Roman" w:eastAsia="Times New Roman" w:hAnsi="Times New Roman" w:cs="Times New Roman"/>
            <w:sz w:val="24"/>
            <w:szCs w:val="24"/>
          </w:rPr>
          <w:t>Figure 3.14</w:t>
        </w:r>
      </w:ins>
      <w:r>
        <w:rPr>
          <w:rFonts w:ascii="Times New Roman" w:eastAsia="Times New Roman" w:hAnsi="Times New Roman" w:cs="Times New Roman"/>
          <w:sz w:val="24"/>
          <w:szCs w:val="24"/>
        </w:rPr>
        <w:t>.</w:t>
      </w:r>
    </w:p>
    <w:p w:rsidR="0090600F" w:rsidRDefault="00CD2593">
      <w:pPr>
        <w:spacing w:line="360" w:lineRule="auto"/>
        <w:jc w:val="both"/>
      </w:pPr>
      <w:r>
        <w:rPr>
          <w:noProof/>
          <w:lang w:val="en-MY" w:eastAsia="en-MY"/>
        </w:rPr>
        <w:drawing>
          <wp:inline distT="114300" distB="114300" distL="114300" distR="114300">
            <wp:extent cx="6637105" cy="2090738"/>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6637105" cy="2090738"/>
                    </a:xfrm>
                    <a:prstGeom prst="rect">
                      <a:avLst/>
                    </a:prstGeom>
                    <a:ln/>
                  </pic:spPr>
                </pic:pic>
              </a:graphicData>
            </a:graphic>
          </wp:inline>
        </w:drawing>
      </w:r>
    </w:p>
    <w:p w:rsidR="0090600F" w:rsidRDefault="00BB332E">
      <w:pPr>
        <w:spacing w:line="360" w:lineRule="auto"/>
        <w:jc w:val="center"/>
      </w:pPr>
      <w:del w:id="191" w:author="User" w:date="2016-01-12T17:46:00Z">
        <w:r w:rsidDel="00D33924">
          <w:rPr>
            <w:rFonts w:ascii="Times New Roman" w:eastAsia="Times New Roman" w:hAnsi="Times New Roman" w:cs="Times New Roman"/>
            <w:sz w:val="20"/>
            <w:szCs w:val="20"/>
          </w:rPr>
          <w:delText>Figure 3.11</w:delText>
        </w:r>
      </w:del>
      <w:ins w:id="192" w:author="User" w:date="2016-01-12T17:46:00Z">
        <w:r w:rsidR="00D33924">
          <w:rPr>
            <w:rFonts w:ascii="Times New Roman" w:eastAsia="Times New Roman" w:hAnsi="Times New Roman" w:cs="Times New Roman"/>
            <w:sz w:val="20"/>
            <w:szCs w:val="20"/>
          </w:rPr>
          <w:t>Figure 3.12</w:t>
        </w:r>
      </w:ins>
      <w:r w:rsidR="00CD2593">
        <w:rPr>
          <w:rFonts w:ascii="Times New Roman" w:eastAsia="Times New Roman" w:hAnsi="Times New Roman" w:cs="Times New Roman"/>
          <w:sz w:val="20"/>
          <w:szCs w:val="20"/>
        </w:rPr>
        <w:t>: Sample In</w:t>
      </w:r>
      <w:ins w:id="193" w:author="User" w:date="2016-01-12T17:47:00Z">
        <w:r w:rsidR="00D33924">
          <w:rPr>
            <w:rFonts w:ascii="Times New Roman" w:eastAsia="Times New Roman" w:hAnsi="Times New Roman" w:cs="Times New Roman"/>
            <w:sz w:val="20"/>
            <w:szCs w:val="20"/>
          </w:rPr>
          <w:t>put</w:t>
        </w:r>
      </w:ins>
      <w:r w:rsidR="00CD2593">
        <w:rPr>
          <w:rFonts w:ascii="Times New Roman" w:eastAsia="Times New Roman" w:hAnsi="Times New Roman" w:cs="Times New Roman"/>
          <w:sz w:val="20"/>
          <w:szCs w:val="20"/>
        </w:rPr>
        <w:t xml:space="preserve"> and Output Matrices for Bit Compression</w:t>
      </w:r>
    </w:p>
    <w:p w:rsidR="0090600F" w:rsidRDefault="00CD2593">
      <w:pPr>
        <w:spacing w:line="360" w:lineRule="auto"/>
        <w:jc w:val="center"/>
      </w:pPr>
      <w:r>
        <w:rPr>
          <w:noProof/>
          <w:lang w:val="en-MY" w:eastAsia="en-MY"/>
        </w:rPr>
        <w:drawing>
          <wp:inline distT="114300" distB="114300" distL="114300" distR="114300">
            <wp:extent cx="5943600" cy="3090863"/>
            <wp:effectExtent l="0" t="0" r="0" 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3090863"/>
                    </a:xfrm>
                    <a:prstGeom prst="rect">
                      <a:avLst/>
                    </a:prstGeom>
                    <a:ln/>
                  </pic:spPr>
                </pic:pic>
              </a:graphicData>
            </a:graphic>
          </wp:inline>
        </w:drawing>
      </w:r>
    </w:p>
    <w:p w:rsidR="0090600F" w:rsidRDefault="00BB332E">
      <w:pPr>
        <w:spacing w:line="360" w:lineRule="auto"/>
        <w:jc w:val="center"/>
      </w:pPr>
      <w:del w:id="194" w:author="User" w:date="2016-01-12T17:47:00Z">
        <w:r w:rsidDel="00D33924">
          <w:rPr>
            <w:rFonts w:ascii="Times New Roman" w:eastAsia="Times New Roman" w:hAnsi="Times New Roman" w:cs="Times New Roman"/>
            <w:sz w:val="20"/>
            <w:szCs w:val="20"/>
          </w:rPr>
          <w:delText>Figure 3.12</w:delText>
        </w:r>
      </w:del>
      <w:ins w:id="195" w:author="User" w:date="2016-01-12T17:47:00Z">
        <w:r w:rsidR="00D33924">
          <w:rPr>
            <w:rFonts w:ascii="Times New Roman" w:eastAsia="Times New Roman" w:hAnsi="Times New Roman" w:cs="Times New Roman"/>
            <w:sz w:val="20"/>
            <w:szCs w:val="20"/>
          </w:rPr>
          <w:t>Figure 3.13</w:t>
        </w:r>
      </w:ins>
      <w:r w:rsidR="00CD2593">
        <w:rPr>
          <w:rFonts w:ascii="Times New Roman" w:eastAsia="Times New Roman" w:hAnsi="Times New Roman" w:cs="Times New Roman"/>
          <w:sz w:val="20"/>
          <w:szCs w:val="20"/>
        </w:rPr>
        <w:t xml:space="preserve">: Compression Code </w:t>
      </w:r>
    </w:p>
    <w:p w:rsidR="0090600F" w:rsidRDefault="0090600F">
      <w:pPr>
        <w:spacing w:line="360" w:lineRule="auto"/>
        <w:jc w:val="center"/>
      </w:pPr>
    </w:p>
    <w:p w:rsidR="0090600F" w:rsidRDefault="00CD2593">
      <w:pPr>
        <w:spacing w:line="360" w:lineRule="auto"/>
        <w:jc w:val="center"/>
      </w:pPr>
      <w:r>
        <w:rPr>
          <w:noProof/>
          <w:lang w:val="en-MY" w:eastAsia="en-MY"/>
        </w:rPr>
        <w:lastRenderedPageBreak/>
        <w:drawing>
          <wp:inline distT="114300" distB="114300" distL="114300" distR="114300">
            <wp:extent cx="5848350" cy="5695950"/>
            <wp:effectExtent l="0" t="0" r="0" b="0"/>
            <wp:docPr id="1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848350" cy="5695950"/>
                    </a:xfrm>
                    <a:prstGeom prst="rect">
                      <a:avLst/>
                    </a:prstGeom>
                    <a:ln/>
                  </pic:spPr>
                </pic:pic>
              </a:graphicData>
            </a:graphic>
          </wp:inline>
        </w:drawing>
      </w:r>
    </w:p>
    <w:p w:rsidR="0090600F" w:rsidRDefault="00BB332E">
      <w:pPr>
        <w:spacing w:line="360" w:lineRule="auto"/>
        <w:jc w:val="center"/>
      </w:pPr>
      <w:del w:id="196" w:author="User" w:date="2016-01-12T17:47:00Z">
        <w:r w:rsidDel="00D33924">
          <w:rPr>
            <w:rFonts w:ascii="Times New Roman" w:eastAsia="Times New Roman" w:hAnsi="Times New Roman" w:cs="Times New Roman"/>
            <w:sz w:val="20"/>
            <w:szCs w:val="20"/>
          </w:rPr>
          <w:delText>Figure 3.13</w:delText>
        </w:r>
      </w:del>
      <w:ins w:id="197" w:author="User" w:date="2016-01-12T17:47:00Z">
        <w:r w:rsidR="00D33924">
          <w:rPr>
            <w:rFonts w:ascii="Times New Roman" w:eastAsia="Times New Roman" w:hAnsi="Times New Roman" w:cs="Times New Roman"/>
            <w:sz w:val="20"/>
            <w:szCs w:val="20"/>
          </w:rPr>
          <w:t>Figure 3.14</w:t>
        </w:r>
      </w:ins>
      <w:r w:rsidR="00CD2593">
        <w:rPr>
          <w:rFonts w:ascii="Times New Roman" w:eastAsia="Times New Roman" w:hAnsi="Times New Roman" w:cs="Times New Roman"/>
          <w:sz w:val="20"/>
          <w:szCs w:val="20"/>
        </w:rPr>
        <w:t xml:space="preserve">: Iris </w:t>
      </w:r>
      <w:del w:id="198" w:author="User" w:date="2016-01-12T17:47:00Z">
        <w:r w:rsidR="00CD2593" w:rsidDel="00D33924">
          <w:rPr>
            <w:rFonts w:ascii="Times New Roman" w:eastAsia="Times New Roman" w:hAnsi="Times New Roman" w:cs="Times New Roman"/>
            <w:sz w:val="20"/>
            <w:szCs w:val="20"/>
          </w:rPr>
          <w:delText xml:space="preserve">compression </w:delText>
        </w:r>
      </w:del>
      <w:ins w:id="199" w:author="User" w:date="2016-01-12T17:47:00Z">
        <w:r w:rsidR="00D33924">
          <w:rPr>
            <w:rFonts w:ascii="Times New Roman" w:eastAsia="Times New Roman" w:hAnsi="Times New Roman" w:cs="Times New Roman"/>
            <w:sz w:val="20"/>
            <w:szCs w:val="20"/>
          </w:rPr>
          <w:t xml:space="preserve">Compression </w:t>
        </w:r>
      </w:ins>
      <w:del w:id="200" w:author="User" w:date="2016-01-12T17:47:00Z">
        <w:r w:rsidR="00CD2593" w:rsidDel="00D33924">
          <w:rPr>
            <w:rFonts w:ascii="Times New Roman" w:eastAsia="Times New Roman" w:hAnsi="Times New Roman" w:cs="Times New Roman"/>
            <w:sz w:val="20"/>
            <w:szCs w:val="20"/>
          </w:rPr>
          <w:delText>flowchart</w:delText>
        </w:r>
      </w:del>
      <w:ins w:id="201" w:author="User" w:date="2016-01-12T17:47:00Z">
        <w:r w:rsidR="00D33924">
          <w:rPr>
            <w:rFonts w:ascii="Times New Roman" w:eastAsia="Times New Roman" w:hAnsi="Times New Roman" w:cs="Times New Roman"/>
            <w:sz w:val="20"/>
            <w:szCs w:val="20"/>
          </w:rPr>
          <w:t>Flowchart</w:t>
        </w:r>
      </w:ins>
    </w:p>
    <w:p w:rsidR="0090600F" w:rsidRDefault="0090600F">
      <w:pPr>
        <w:spacing w:line="360" w:lineRule="auto"/>
      </w:pPr>
    </w:p>
    <w:p w:rsidR="0090600F" w:rsidRDefault="0090600F">
      <w:pPr>
        <w:spacing w:line="360" w:lineRule="auto"/>
      </w:pPr>
    </w:p>
    <w:p w:rsidR="0090600F" w:rsidRDefault="0090600F">
      <w:pPr>
        <w:spacing w:line="360" w:lineRule="auto"/>
      </w:pPr>
    </w:p>
    <w:p w:rsidR="0090600F" w:rsidRDefault="0090600F">
      <w:pPr>
        <w:spacing w:line="360" w:lineRule="auto"/>
      </w:pPr>
    </w:p>
    <w:p w:rsidR="0090600F" w:rsidRDefault="0090600F">
      <w:pPr>
        <w:spacing w:line="360" w:lineRule="auto"/>
        <w:jc w:val="center"/>
      </w:pPr>
    </w:p>
    <w:p w:rsidR="0090600F" w:rsidRDefault="0090600F">
      <w:pPr>
        <w:spacing w:line="360" w:lineRule="auto"/>
        <w:jc w:val="both"/>
      </w:pPr>
    </w:p>
    <w:p w:rsidR="0090600F" w:rsidRDefault="0090600F">
      <w:pPr>
        <w:spacing w:line="360" w:lineRule="auto"/>
        <w:jc w:val="both"/>
      </w:pPr>
    </w:p>
    <w:p w:rsidR="002A3D01" w:rsidRDefault="002A3D01">
      <w:pPr>
        <w:spacing w:line="360" w:lineRule="auto"/>
        <w:jc w:val="both"/>
        <w:rPr>
          <w:rFonts w:ascii="Times New Roman" w:eastAsia="Times New Roman" w:hAnsi="Times New Roman" w:cs="Times New Roman"/>
          <w:b/>
          <w:sz w:val="36"/>
          <w:szCs w:val="36"/>
        </w:rPr>
      </w:pPr>
    </w:p>
    <w:p w:rsidR="0090600F" w:rsidRPr="002A3D01" w:rsidRDefault="00CD2593" w:rsidP="002A3D01">
      <w:pPr>
        <w:pStyle w:val="Heading1"/>
        <w:ind w:firstLine="0"/>
        <w:jc w:val="left"/>
        <w:rPr>
          <w:rFonts w:ascii="Times New Roman" w:hAnsi="Times New Roman" w:cs="Times New Roman"/>
          <w:b/>
          <w:sz w:val="36"/>
          <w:szCs w:val="36"/>
        </w:rPr>
      </w:pPr>
      <w:bookmarkStart w:id="202" w:name="_Toc440362493"/>
      <w:r w:rsidRPr="002A3D01">
        <w:rPr>
          <w:rFonts w:ascii="Times New Roman" w:hAnsi="Times New Roman" w:cs="Times New Roman"/>
          <w:b/>
          <w:sz w:val="36"/>
          <w:szCs w:val="36"/>
        </w:rPr>
        <w:lastRenderedPageBreak/>
        <w:t>CHAPTER 4: RESULTS &amp; DISCUSSION</w:t>
      </w:r>
      <w:bookmarkEnd w:id="202"/>
    </w:p>
    <w:p w:rsidR="00CA1F44" w:rsidRDefault="00CD2593" w:rsidP="00CA1F44">
      <w:pPr>
        <w:spacing w:line="360" w:lineRule="auto"/>
        <w:jc w:val="both"/>
        <w:rPr>
          <w:ins w:id="203" w:author="User" w:date="2016-01-12T17:52:00Z"/>
          <w:rFonts w:ascii="Times New Roman" w:eastAsia="Times New Roman" w:hAnsi="Times New Roman" w:cs="Times New Roman"/>
          <w:sz w:val="24"/>
          <w:szCs w:val="24"/>
        </w:rPr>
      </w:pPr>
      <w:r>
        <w:rPr>
          <w:rFonts w:ascii="Times New Roman" w:eastAsia="Times New Roman" w:hAnsi="Times New Roman" w:cs="Times New Roman"/>
          <w:sz w:val="24"/>
          <w:szCs w:val="24"/>
        </w:rPr>
        <w:t>The results and discussions of the image post-processing (Iris Normalization) and compression blocks will be presented in three main sections. Firstly, in a block by block basis, secondly integration between both blocks and finally the outcome of fully integrated IRS system. The following subsections describe in detail the results and discussions of each block and as an integrated system.</w:t>
      </w:r>
      <w:r w:rsidR="00CA1F44">
        <w:rPr>
          <w:rFonts w:ascii="Times New Roman" w:eastAsia="Times New Roman" w:hAnsi="Times New Roman" w:cs="Times New Roman"/>
          <w:sz w:val="24"/>
          <w:szCs w:val="24"/>
        </w:rPr>
        <w:t xml:space="preserve"> Finally, the total integrated result of all sub-system will be presented in section 4.3.</w:t>
      </w:r>
    </w:p>
    <w:p w:rsidR="008A3DA6" w:rsidRDefault="008A3DA6" w:rsidP="00CA1F44">
      <w:pPr>
        <w:spacing w:line="360" w:lineRule="auto"/>
        <w:jc w:val="both"/>
        <w:rPr>
          <w:rFonts w:ascii="Times New Roman" w:eastAsia="Times New Roman" w:hAnsi="Times New Roman" w:cs="Times New Roman"/>
          <w:sz w:val="24"/>
          <w:szCs w:val="24"/>
        </w:rPr>
      </w:pPr>
    </w:p>
    <w:p w:rsidR="00CA1F44" w:rsidRDefault="00CD2593" w:rsidP="00CA1F44">
      <w:pPr>
        <w:spacing w:line="360" w:lineRule="auto"/>
        <w:jc w:val="both"/>
        <w:rPr>
          <w:rFonts w:ascii="Times New Roman" w:hAnsi="Times New Roman" w:cs="Times New Roman"/>
          <w:b/>
          <w:sz w:val="28"/>
          <w:szCs w:val="28"/>
          <w:u w:val="single"/>
        </w:rPr>
      </w:pPr>
      <w:r w:rsidRPr="002A3D01">
        <w:rPr>
          <w:rFonts w:ascii="Times New Roman" w:hAnsi="Times New Roman" w:cs="Times New Roman"/>
          <w:b/>
          <w:sz w:val="28"/>
          <w:szCs w:val="28"/>
          <w:u w:val="single"/>
        </w:rPr>
        <w:t xml:space="preserve">4.1: Results &amp; Discussions of </w:t>
      </w:r>
      <w:ins w:id="204" w:author="User" w:date="2016-01-12T17:50:00Z">
        <w:r w:rsidR="007F2D20">
          <w:rPr>
            <w:rFonts w:ascii="Times New Roman" w:hAnsi="Times New Roman" w:cs="Times New Roman"/>
            <w:b/>
            <w:sz w:val="28"/>
            <w:szCs w:val="28"/>
            <w:u w:val="single"/>
          </w:rPr>
          <w:t xml:space="preserve">the </w:t>
        </w:r>
      </w:ins>
      <w:r w:rsidRPr="002A3D01">
        <w:rPr>
          <w:rFonts w:ascii="Times New Roman" w:hAnsi="Times New Roman" w:cs="Times New Roman"/>
          <w:b/>
          <w:sz w:val="28"/>
          <w:szCs w:val="28"/>
          <w:u w:val="single"/>
        </w:rPr>
        <w:t>Sub-Block</w:t>
      </w:r>
      <w:ins w:id="205" w:author="User" w:date="2016-01-12T17:50:00Z">
        <w:r w:rsidR="007F2D20">
          <w:rPr>
            <w:rFonts w:ascii="Times New Roman" w:hAnsi="Times New Roman" w:cs="Times New Roman"/>
            <w:b/>
            <w:sz w:val="28"/>
            <w:szCs w:val="28"/>
            <w:u w:val="single"/>
          </w:rPr>
          <w:t>s</w:t>
        </w:r>
      </w:ins>
    </w:p>
    <w:p w:rsidR="0090600F" w:rsidRPr="00CA1F44" w:rsidRDefault="002A3D01" w:rsidP="00CA1F44">
      <w:pPr>
        <w:spacing w:line="360" w:lineRule="auto"/>
        <w:jc w:val="both"/>
      </w:pPr>
      <w:r w:rsidRPr="002A3D01">
        <w:rPr>
          <w:rFonts w:ascii="Times New Roman" w:hAnsi="Times New Roman" w:cs="Times New Roman"/>
          <w:b/>
          <w:color w:val="auto"/>
          <w:sz w:val="24"/>
          <w:szCs w:val="24"/>
          <w:u w:val="single"/>
        </w:rPr>
        <w:t>4.1.1</w:t>
      </w:r>
      <w:r w:rsidR="00CD2593" w:rsidRPr="002A3D01">
        <w:rPr>
          <w:rFonts w:ascii="Times New Roman" w:hAnsi="Times New Roman" w:cs="Times New Roman"/>
          <w:b/>
          <w:color w:val="auto"/>
          <w:sz w:val="24"/>
          <w:szCs w:val="24"/>
          <w:u w:val="single"/>
        </w:rPr>
        <w:t>: Image Post Processing (Iris Normalization)</w:t>
      </w:r>
    </w:p>
    <w:p w:rsidR="008A3DA6" w:rsidRDefault="008A3DA6">
      <w:pPr>
        <w:spacing w:line="360" w:lineRule="auto"/>
        <w:jc w:val="both"/>
        <w:rPr>
          <w:ins w:id="206" w:author="User" w:date="2016-01-12T17:52:00Z"/>
          <w:rFonts w:ascii="Times New Roman" w:eastAsia="Times New Roman" w:hAnsi="Times New Roman" w:cs="Times New Roman"/>
          <w:sz w:val="24"/>
          <w:szCs w:val="24"/>
        </w:rPr>
      </w:pPr>
    </w:p>
    <w:p w:rsidR="0090600F" w:rsidRDefault="00CD2593">
      <w:pPr>
        <w:spacing w:line="360" w:lineRule="auto"/>
        <w:jc w:val="both"/>
        <w:rPr>
          <w:ins w:id="207" w:author="User" w:date="2016-01-12T17:52: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 to Figure 4.3 shows simulated results in ModelSim using ideal data. There are two sets of ideal data. The first set of the ideal data is the values for centre point of pupil and radius of the pupil and iris. The second set of ideal data </w:t>
      </w:r>
      <w:del w:id="208" w:author="User" w:date="2016-01-12T17:51:00Z">
        <w:r w:rsidDel="007F2D20">
          <w:rPr>
            <w:rFonts w:ascii="Times New Roman" w:eastAsia="Times New Roman" w:hAnsi="Times New Roman" w:cs="Times New Roman"/>
            <w:sz w:val="24"/>
            <w:szCs w:val="24"/>
          </w:rPr>
          <w:delText xml:space="preserve">are </w:delText>
        </w:r>
      </w:del>
      <w:ins w:id="209" w:author="User" w:date="2016-01-12T17:51:00Z">
        <w:r w:rsidR="007F2D20">
          <w:rPr>
            <w:rFonts w:ascii="Times New Roman" w:eastAsia="Times New Roman" w:hAnsi="Times New Roman" w:cs="Times New Roman"/>
            <w:sz w:val="24"/>
            <w:szCs w:val="24"/>
          </w:rPr>
          <w:t xml:space="preserve">is made up of </w:t>
        </w:r>
      </w:ins>
      <w:del w:id="210" w:author="User" w:date="2016-01-12T17:51:00Z">
        <w:r w:rsidDel="007F2D20">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 xml:space="preserve">random numbers ranging from 0 to 1023 which represents the 10-bit grayscale values. By using ideal data in ModelSim, the code can be tested and improved upon. </w:t>
      </w:r>
    </w:p>
    <w:p w:rsidR="008A3DA6" w:rsidRDefault="008A3DA6">
      <w:pPr>
        <w:spacing w:line="360" w:lineRule="auto"/>
        <w:jc w:val="both"/>
      </w:pPr>
    </w:p>
    <w:p w:rsidR="0090600F" w:rsidRDefault="00CD2593">
      <w:pPr>
        <w:spacing w:line="360" w:lineRule="auto"/>
        <w:ind w:firstLine="720"/>
        <w:jc w:val="both"/>
      </w:pPr>
      <w:r>
        <w:rPr>
          <w:rFonts w:ascii="Times New Roman" w:eastAsia="Times New Roman" w:hAnsi="Times New Roman" w:cs="Times New Roman"/>
          <w:sz w:val="24"/>
          <w:szCs w:val="24"/>
        </w:rPr>
        <w:t xml:space="preserve">Figure 4.1 shows that the iris normalization block begin taking in parameters such as </w:t>
      </w:r>
      <w:r w:rsidRPr="007F2D20">
        <w:rPr>
          <w:rFonts w:ascii="Times New Roman" w:eastAsia="Times New Roman" w:hAnsi="Times New Roman" w:cs="Times New Roman"/>
          <w:i/>
          <w:sz w:val="24"/>
          <w:szCs w:val="24"/>
          <w:rPrChange w:id="211" w:author="User" w:date="2016-01-12T17:51:00Z">
            <w:rPr>
              <w:rFonts w:ascii="Times New Roman" w:eastAsia="Times New Roman" w:hAnsi="Times New Roman" w:cs="Times New Roman"/>
              <w:sz w:val="24"/>
              <w:szCs w:val="24"/>
            </w:rPr>
          </w:rPrChange>
        </w:rPr>
        <w:t>iDATA</w:t>
      </w:r>
      <w:r>
        <w:rPr>
          <w:rFonts w:ascii="Times New Roman" w:eastAsia="Times New Roman" w:hAnsi="Times New Roman" w:cs="Times New Roman"/>
          <w:sz w:val="24"/>
          <w:szCs w:val="24"/>
        </w:rPr>
        <w:t xml:space="preserve"> which consist of input data, </w:t>
      </w:r>
      <w:r w:rsidRPr="007F2D20">
        <w:rPr>
          <w:rFonts w:ascii="Times New Roman" w:eastAsia="Times New Roman" w:hAnsi="Times New Roman" w:cs="Times New Roman"/>
          <w:i/>
          <w:sz w:val="24"/>
          <w:szCs w:val="24"/>
          <w:rPrChange w:id="212" w:author="User" w:date="2016-01-12T17:51:00Z">
            <w:rPr>
              <w:rFonts w:ascii="Times New Roman" w:eastAsia="Times New Roman" w:hAnsi="Times New Roman" w:cs="Times New Roman"/>
              <w:sz w:val="24"/>
              <w:szCs w:val="24"/>
            </w:rPr>
          </w:rPrChange>
        </w:rPr>
        <w:t>pupil_radius</w:t>
      </w:r>
      <w:r>
        <w:rPr>
          <w:rFonts w:ascii="Times New Roman" w:eastAsia="Times New Roman" w:hAnsi="Times New Roman" w:cs="Times New Roman"/>
          <w:sz w:val="24"/>
          <w:szCs w:val="24"/>
        </w:rPr>
        <w:t xml:space="preserve">, </w:t>
      </w:r>
      <w:r w:rsidRPr="007F2D20">
        <w:rPr>
          <w:rFonts w:ascii="Times New Roman" w:eastAsia="Times New Roman" w:hAnsi="Times New Roman" w:cs="Times New Roman"/>
          <w:i/>
          <w:sz w:val="24"/>
          <w:szCs w:val="24"/>
          <w:rPrChange w:id="213" w:author="User" w:date="2016-01-12T17:51:00Z">
            <w:rPr>
              <w:rFonts w:ascii="Times New Roman" w:eastAsia="Times New Roman" w:hAnsi="Times New Roman" w:cs="Times New Roman"/>
              <w:sz w:val="24"/>
              <w:szCs w:val="24"/>
            </w:rPr>
          </w:rPrChange>
        </w:rPr>
        <w:t>iris_radius</w:t>
      </w:r>
      <w:r>
        <w:rPr>
          <w:rFonts w:ascii="Times New Roman" w:eastAsia="Times New Roman" w:hAnsi="Times New Roman" w:cs="Times New Roman"/>
          <w:sz w:val="24"/>
          <w:szCs w:val="24"/>
        </w:rPr>
        <w:t xml:space="preserve">, </w:t>
      </w:r>
      <w:r w:rsidRPr="007F2D20">
        <w:rPr>
          <w:rFonts w:ascii="Times New Roman" w:eastAsia="Times New Roman" w:hAnsi="Times New Roman" w:cs="Times New Roman"/>
          <w:i/>
          <w:sz w:val="24"/>
          <w:szCs w:val="24"/>
          <w:rPrChange w:id="214" w:author="User" w:date="2016-01-12T17:51:00Z">
            <w:rPr>
              <w:rFonts w:ascii="Times New Roman" w:eastAsia="Times New Roman" w:hAnsi="Times New Roman" w:cs="Times New Roman"/>
              <w:sz w:val="24"/>
              <w:szCs w:val="24"/>
            </w:rPr>
          </w:rPrChange>
        </w:rPr>
        <w:t>centre_pointX</w:t>
      </w:r>
      <w:r>
        <w:rPr>
          <w:rFonts w:ascii="Times New Roman" w:eastAsia="Times New Roman" w:hAnsi="Times New Roman" w:cs="Times New Roman"/>
          <w:sz w:val="24"/>
          <w:szCs w:val="24"/>
        </w:rPr>
        <w:t xml:space="preserve"> and </w:t>
      </w:r>
      <w:r w:rsidRPr="007F2D20">
        <w:rPr>
          <w:rFonts w:ascii="Times New Roman" w:eastAsia="Times New Roman" w:hAnsi="Times New Roman" w:cs="Times New Roman"/>
          <w:i/>
          <w:sz w:val="24"/>
          <w:szCs w:val="24"/>
          <w:rPrChange w:id="215" w:author="User" w:date="2016-01-12T17:51:00Z">
            <w:rPr>
              <w:rFonts w:ascii="Times New Roman" w:eastAsia="Times New Roman" w:hAnsi="Times New Roman" w:cs="Times New Roman"/>
              <w:sz w:val="24"/>
              <w:szCs w:val="24"/>
            </w:rPr>
          </w:rPrChange>
        </w:rPr>
        <w:t>centre_pointY</w:t>
      </w:r>
      <w:r>
        <w:rPr>
          <w:rFonts w:ascii="Times New Roman" w:eastAsia="Times New Roman" w:hAnsi="Times New Roman" w:cs="Times New Roman"/>
          <w:sz w:val="24"/>
          <w:szCs w:val="24"/>
        </w:rPr>
        <w:t xml:space="preserve">. </w:t>
      </w:r>
      <w:r w:rsidR="00CA1F44" w:rsidRPr="007F2D20">
        <w:rPr>
          <w:rFonts w:ascii="Times New Roman" w:eastAsia="Times New Roman" w:hAnsi="Times New Roman" w:cs="Times New Roman"/>
          <w:i/>
          <w:sz w:val="24"/>
          <w:szCs w:val="24"/>
          <w:rPrChange w:id="216" w:author="User" w:date="2016-01-12T17:51:00Z">
            <w:rPr>
              <w:rFonts w:ascii="Times New Roman" w:eastAsia="Times New Roman" w:hAnsi="Times New Roman" w:cs="Times New Roman"/>
              <w:sz w:val="24"/>
              <w:szCs w:val="24"/>
            </w:rPr>
          </w:rPrChange>
        </w:rPr>
        <w:t>oDATA</w:t>
      </w:r>
      <w:r>
        <w:rPr>
          <w:rFonts w:ascii="Times New Roman" w:eastAsia="Times New Roman" w:hAnsi="Times New Roman" w:cs="Times New Roman"/>
          <w:sz w:val="24"/>
          <w:szCs w:val="24"/>
        </w:rPr>
        <w:t xml:space="preserve"> which is the output data still does not show any output at this point. After 850 ps, </w:t>
      </w:r>
      <w:r w:rsidRPr="007F2D20">
        <w:rPr>
          <w:rFonts w:ascii="Times New Roman" w:eastAsia="Times New Roman" w:hAnsi="Times New Roman" w:cs="Times New Roman"/>
          <w:i/>
          <w:sz w:val="24"/>
          <w:szCs w:val="24"/>
          <w:rPrChange w:id="217" w:author="User" w:date="2016-01-12T17:51:00Z">
            <w:rPr>
              <w:rFonts w:ascii="Times New Roman" w:eastAsia="Times New Roman" w:hAnsi="Times New Roman" w:cs="Times New Roman"/>
              <w:sz w:val="24"/>
              <w:szCs w:val="24"/>
            </w:rPr>
          </w:rPrChange>
        </w:rPr>
        <w:t>oDATA</w:t>
      </w:r>
      <w:r>
        <w:rPr>
          <w:rFonts w:ascii="Times New Roman" w:eastAsia="Times New Roman" w:hAnsi="Times New Roman" w:cs="Times New Roman"/>
          <w:sz w:val="24"/>
          <w:szCs w:val="24"/>
        </w:rPr>
        <w:t xml:space="preserve"> begins to output the </w:t>
      </w:r>
      <w:r w:rsidRPr="007F2D20">
        <w:rPr>
          <w:rFonts w:ascii="Times New Roman" w:eastAsia="Times New Roman" w:hAnsi="Times New Roman" w:cs="Times New Roman"/>
          <w:i/>
          <w:sz w:val="24"/>
          <w:szCs w:val="24"/>
          <w:rPrChange w:id="218" w:author="User" w:date="2016-01-12T17:51:00Z">
            <w:rPr>
              <w:rFonts w:ascii="Times New Roman" w:eastAsia="Times New Roman" w:hAnsi="Times New Roman" w:cs="Times New Roman"/>
              <w:sz w:val="24"/>
              <w:szCs w:val="24"/>
            </w:rPr>
          </w:rPrChange>
        </w:rPr>
        <w:t>iDATA</w:t>
      </w:r>
      <w:r>
        <w:rPr>
          <w:rFonts w:ascii="Times New Roman" w:eastAsia="Times New Roman" w:hAnsi="Times New Roman" w:cs="Times New Roman"/>
          <w:sz w:val="24"/>
          <w:szCs w:val="24"/>
        </w:rPr>
        <w:t xml:space="preserve"> in grayscale values. This means that region extraction begin at this point. There is a long delay after </w:t>
      </w:r>
      <w:r w:rsidRPr="007F2D20">
        <w:rPr>
          <w:rFonts w:ascii="Times New Roman" w:eastAsia="Times New Roman" w:hAnsi="Times New Roman" w:cs="Times New Roman"/>
          <w:i/>
          <w:sz w:val="24"/>
          <w:szCs w:val="24"/>
          <w:rPrChange w:id="219" w:author="User" w:date="2016-01-12T17:51:00Z">
            <w:rPr>
              <w:rFonts w:ascii="Times New Roman" w:eastAsia="Times New Roman" w:hAnsi="Times New Roman" w:cs="Times New Roman"/>
              <w:sz w:val="24"/>
              <w:szCs w:val="24"/>
            </w:rPr>
          </w:rPrChange>
        </w:rPr>
        <w:t>oDATA</w:t>
      </w:r>
      <w:r>
        <w:rPr>
          <w:rFonts w:ascii="Times New Roman" w:eastAsia="Times New Roman" w:hAnsi="Times New Roman" w:cs="Times New Roman"/>
          <w:sz w:val="24"/>
          <w:szCs w:val="24"/>
        </w:rPr>
        <w:t xml:space="preserve"> output value 260 as shown in Figure 4.2. This is because 260 is the last value to output in a specific row. The remaining values will not be output as there it exceeds the row-wise range. The </w:t>
      </w:r>
      <w:r w:rsidRPr="007F2D20">
        <w:rPr>
          <w:rFonts w:ascii="Times New Roman" w:eastAsia="Times New Roman" w:hAnsi="Times New Roman" w:cs="Times New Roman"/>
          <w:i/>
          <w:sz w:val="24"/>
          <w:szCs w:val="24"/>
          <w:rPrChange w:id="220" w:author="User" w:date="2016-01-12T17:51:00Z">
            <w:rPr>
              <w:rFonts w:ascii="Times New Roman" w:eastAsia="Times New Roman" w:hAnsi="Times New Roman" w:cs="Times New Roman"/>
              <w:sz w:val="24"/>
              <w:szCs w:val="24"/>
            </w:rPr>
          </w:rPrChange>
        </w:rPr>
        <w:t>oDATA</w:t>
      </w:r>
      <w:r>
        <w:rPr>
          <w:rFonts w:ascii="Times New Roman" w:eastAsia="Times New Roman" w:hAnsi="Times New Roman" w:cs="Times New Roman"/>
          <w:sz w:val="24"/>
          <w:szCs w:val="24"/>
        </w:rPr>
        <w:t xml:space="preserve"> will then continue to output the </w:t>
      </w:r>
      <w:r w:rsidRPr="007F2D20">
        <w:rPr>
          <w:rFonts w:ascii="Times New Roman" w:eastAsia="Times New Roman" w:hAnsi="Times New Roman" w:cs="Times New Roman"/>
          <w:i/>
          <w:sz w:val="24"/>
          <w:szCs w:val="24"/>
          <w:rPrChange w:id="221" w:author="User" w:date="2016-01-12T17:52:00Z">
            <w:rPr>
              <w:rFonts w:ascii="Times New Roman" w:eastAsia="Times New Roman" w:hAnsi="Times New Roman" w:cs="Times New Roman"/>
              <w:sz w:val="24"/>
              <w:szCs w:val="24"/>
            </w:rPr>
          </w:rPrChange>
        </w:rPr>
        <w:t>iDATA</w:t>
      </w:r>
      <w:r>
        <w:rPr>
          <w:rFonts w:ascii="Times New Roman" w:eastAsia="Times New Roman" w:hAnsi="Times New Roman" w:cs="Times New Roman"/>
          <w:sz w:val="24"/>
          <w:szCs w:val="24"/>
        </w:rPr>
        <w:t xml:space="preserve"> grayscale values when it iterates to the next row. Figure 4.3 shows that the value of 230 in </w:t>
      </w:r>
      <w:r w:rsidRPr="007F2D20">
        <w:rPr>
          <w:rFonts w:ascii="Times New Roman" w:eastAsia="Times New Roman" w:hAnsi="Times New Roman" w:cs="Times New Roman"/>
          <w:i/>
          <w:sz w:val="24"/>
          <w:szCs w:val="24"/>
          <w:rPrChange w:id="222" w:author="User" w:date="2016-01-12T17:52:00Z">
            <w:rPr>
              <w:rFonts w:ascii="Times New Roman" w:eastAsia="Times New Roman" w:hAnsi="Times New Roman" w:cs="Times New Roman"/>
              <w:sz w:val="24"/>
              <w:szCs w:val="24"/>
            </w:rPr>
          </w:rPrChange>
        </w:rPr>
        <w:t>oDATA</w:t>
      </w:r>
      <w:r>
        <w:rPr>
          <w:rFonts w:ascii="Times New Roman" w:eastAsia="Times New Roman" w:hAnsi="Times New Roman" w:cs="Times New Roman"/>
          <w:sz w:val="24"/>
          <w:szCs w:val="24"/>
        </w:rPr>
        <w:t xml:space="preserve"> is the last value to be outputted. The </w:t>
      </w:r>
      <w:r w:rsidRPr="007F2D20">
        <w:rPr>
          <w:rFonts w:ascii="Times New Roman" w:eastAsia="Times New Roman" w:hAnsi="Times New Roman" w:cs="Times New Roman"/>
          <w:i/>
          <w:sz w:val="24"/>
          <w:szCs w:val="24"/>
          <w:rPrChange w:id="223" w:author="User" w:date="2016-01-12T17:52:00Z">
            <w:rPr>
              <w:rFonts w:ascii="Times New Roman" w:eastAsia="Times New Roman" w:hAnsi="Times New Roman" w:cs="Times New Roman"/>
              <w:sz w:val="24"/>
              <w:szCs w:val="24"/>
            </w:rPr>
          </w:rPrChange>
        </w:rPr>
        <w:t>iDATA</w:t>
      </w:r>
      <w:r>
        <w:rPr>
          <w:rFonts w:ascii="Times New Roman" w:eastAsia="Times New Roman" w:hAnsi="Times New Roman" w:cs="Times New Roman"/>
          <w:sz w:val="24"/>
          <w:szCs w:val="24"/>
        </w:rPr>
        <w:t xml:space="preserve"> still continues to input the grayscale values but </w:t>
      </w:r>
      <w:r w:rsidRPr="007F2D20">
        <w:rPr>
          <w:rFonts w:ascii="Times New Roman" w:eastAsia="Times New Roman" w:hAnsi="Times New Roman" w:cs="Times New Roman"/>
          <w:i/>
          <w:sz w:val="24"/>
          <w:szCs w:val="24"/>
          <w:rPrChange w:id="224" w:author="User" w:date="2016-01-12T17:52:00Z">
            <w:rPr>
              <w:rFonts w:ascii="Times New Roman" w:eastAsia="Times New Roman" w:hAnsi="Times New Roman" w:cs="Times New Roman"/>
              <w:sz w:val="24"/>
              <w:szCs w:val="24"/>
            </w:rPr>
          </w:rPrChange>
        </w:rPr>
        <w:t>oDATA</w:t>
      </w:r>
      <w:r>
        <w:rPr>
          <w:rFonts w:ascii="Times New Roman" w:eastAsia="Times New Roman" w:hAnsi="Times New Roman" w:cs="Times New Roman"/>
          <w:sz w:val="24"/>
          <w:szCs w:val="24"/>
        </w:rPr>
        <w:t xml:space="preserve"> will no longer produce any output as the extraction of grayscale values for the specific region is completed.</w:t>
      </w:r>
    </w:p>
    <w:p w:rsidR="0090600F" w:rsidRDefault="00CD2593">
      <w:pPr>
        <w:spacing w:line="360" w:lineRule="auto"/>
        <w:jc w:val="both"/>
      </w:pPr>
      <w:r>
        <w:rPr>
          <w:noProof/>
          <w:lang w:val="en-MY" w:eastAsia="en-MY"/>
        </w:rPr>
        <w:lastRenderedPageBreak/>
        <w:drawing>
          <wp:inline distT="19050" distB="19050" distL="19050" distR="19050">
            <wp:extent cx="6496614" cy="3452813"/>
            <wp:effectExtent l="0" t="0" r="0" b="0"/>
            <wp:docPr id="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6496614" cy="3452813"/>
                    </a:xfrm>
                    <a:prstGeom prst="rect">
                      <a:avLst/>
                    </a:prstGeom>
                    <a:ln/>
                  </pic:spPr>
                </pic:pic>
              </a:graphicData>
            </a:graphic>
          </wp:inline>
        </w:drawing>
      </w:r>
    </w:p>
    <w:p w:rsidR="0090600F" w:rsidRDefault="00BB332E">
      <w:pPr>
        <w:spacing w:line="360" w:lineRule="auto"/>
        <w:jc w:val="center"/>
      </w:pPr>
      <w:r>
        <w:rPr>
          <w:rFonts w:ascii="Times New Roman" w:eastAsia="Times New Roman" w:hAnsi="Times New Roman" w:cs="Times New Roman"/>
          <w:sz w:val="20"/>
          <w:szCs w:val="20"/>
        </w:rPr>
        <w:t>Figure 4.1</w:t>
      </w:r>
      <w:r w:rsidR="00CD2593">
        <w:rPr>
          <w:rFonts w:ascii="Times New Roman" w:eastAsia="Times New Roman" w:hAnsi="Times New Roman" w:cs="Times New Roman"/>
          <w:sz w:val="20"/>
          <w:szCs w:val="20"/>
        </w:rPr>
        <w:t xml:space="preserve">: Iris Compression Waveform with Ideal Data </w:t>
      </w:r>
      <w:del w:id="225" w:author="User" w:date="2016-01-12T18:02:00Z">
        <w:r w:rsidR="00CD2593" w:rsidDel="001B2700">
          <w:rPr>
            <w:rFonts w:ascii="Times New Roman" w:eastAsia="Times New Roman" w:hAnsi="Times New Roman" w:cs="Times New Roman"/>
            <w:sz w:val="20"/>
            <w:szCs w:val="20"/>
          </w:rPr>
          <w:delText xml:space="preserve">at </w:delText>
        </w:r>
      </w:del>
      <w:ins w:id="226" w:author="User" w:date="2016-01-12T18:02:00Z">
        <w:r w:rsidR="001B2700">
          <w:rPr>
            <w:rFonts w:ascii="Times New Roman" w:eastAsia="Times New Roman" w:hAnsi="Times New Roman" w:cs="Times New Roman"/>
            <w:sz w:val="20"/>
            <w:szCs w:val="20"/>
          </w:rPr>
          <w:t xml:space="preserve">from </w:t>
        </w:r>
      </w:ins>
      <w:r w:rsidR="00CD2593">
        <w:rPr>
          <w:rFonts w:ascii="Times New Roman" w:eastAsia="Times New Roman" w:hAnsi="Times New Roman" w:cs="Times New Roman"/>
          <w:sz w:val="20"/>
          <w:szCs w:val="20"/>
        </w:rPr>
        <w:t xml:space="preserve">0 to 40 </w:t>
      </w:r>
      <w:r w:rsidR="00CD2593">
        <w:rPr>
          <w:rFonts w:ascii="Times New Roman" w:eastAsia="Times New Roman" w:hAnsi="Times New Roman" w:cs="Times New Roman"/>
          <w:i/>
          <w:sz w:val="20"/>
          <w:szCs w:val="20"/>
        </w:rPr>
        <w:t>ps</w:t>
      </w:r>
    </w:p>
    <w:p w:rsidR="0090600F" w:rsidRDefault="0090600F">
      <w:pPr>
        <w:spacing w:line="360" w:lineRule="auto"/>
        <w:jc w:val="center"/>
      </w:pPr>
    </w:p>
    <w:p w:rsidR="0090600F" w:rsidRDefault="00CD2593">
      <w:pPr>
        <w:spacing w:line="360" w:lineRule="auto"/>
      </w:pPr>
      <w:r>
        <w:rPr>
          <w:noProof/>
          <w:lang w:val="en-MY" w:eastAsia="en-MY"/>
        </w:rPr>
        <w:drawing>
          <wp:inline distT="19050" distB="19050" distL="19050" distR="19050">
            <wp:extent cx="6434514" cy="3557588"/>
            <wp:effectExtent l="0" t="0" r="0" b="0"/>
            <wp:docPr id="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6434514" cy="3557588"/>
                    </a:xfrm>
                    <a:prstGeom prst="rect">
                      <a:avLst/>
                    </a:prstGeom>
                    <a:ln/>
                  </pic:spPr>
                </pic:pic>
              </a:graphicData>
            </a:graphic>
          </wp:inline>
        </w:drawing>
      </w:r>
    </w:p>
    <w:p w:rsidR="0090600F" w:rsidRDefault="002A3D01">
      <w:pPr>
        <w:spacing w:line="360" w:lineRule="auto"/>
        <w:jc w:val="center"/>
        <w:rPr>
          <w:ins w:id="227" w:author="User" w:date="2016-01-12T17:53:00Z"/>
          <w:rFonts w:ascii="Times New Roman" w:eastAsia="Times New Roman" w:hAnsi="Times New Roman" w:cs="Times New Roman"/>
          <w:i/>
          <w:sz w:val="20"/>
          <w:szCs w:val="20"/>
        </w:rPr>
      </w:pPr>
      <w:r>
        <w:rPr>
          <w:rFonts w:ascii="Times New Roman" w:eastAsia="Times New Roman" w:hAnsi="Times New Roman" w:cs="Times New Roman"/>
          <w:sz w:val="20"/>
          <w:szCs w:val="20"/>
        </w:rPr>
        <w:t>Figure 4.2</w:t>
      </w:r>
      <w:r w:rsidR="00CD2593">
        <w:rPr>
          <w:rFonts w:ascii="Times New Roman" w:eastAsia="Times New Roman" w:hAnsi="Times New Roman" w:cs="Times New Roman"/>
          <w:sz w:val="20"/>
          <w:szCs w:val="20"/>
        </w:rPr>
        <w:t xml:space="preserve">: Iris Compression Waveform with Ideal Data </w:t>
      </w:r>
      <w:del w:id="228" w:author="User" w:date="2016-01-12T18:02:00Z">
        <w:r w:rsidR="00CD2593" w:rsidDel="001B2700">
          <w:rPr>
            <w:rFonts w:ascii="Times New Roman" w:eastAsia="Times New Roman" w:hAnsi="Times New Roman" w:cs="Times New Roman"/>
            <w:sz w:val="20"/>
            <w:szCs w:val="20"/>
          </w:rPr>
          <w:delText xml:space="preserve">at </w:delText>
        </w:r>
      </w:del>
      <w:ins w:id="229" w:author="User" w:date="2016-01-12T18:02:00Z">
        <w:r w:rsidR="001B2700">
          <w:rPr>
            <w:rFonts w:ascii="Times New Roman" w:eastAsia="Times New Roman" w:hAnsi="Times New Roman" w:cs="Times New Roman"/>
            <w:sz w:val="20"/>
            <w:szCs w:val="20"/>
          </w:rPr>
          <w:t xml:space="preserve">from </w:t>
        </w:r>
      </w:ins>
      <w:r w:rsidR="00CD2593">
        <w:rPr>
          <w:rFonts w:ascii="Times New Roman" w:eastAsia="Times New Roman" w:hAnsi="Times New Roman" w:cs="Times New Roman"/>
          <w:sz w:val="20"/>
          <w:szCs w:val="20"/>
        </w:rPr>
        <w:t xml:space="preserve">840 to 880 </w:t>
      </w:r>
      <w:r w:rsidR="00CD2593">
        <w:rPr>
          <w:rFonts w:ascii="Times New Roman" w:eastAsia="Times New Roman" w:hAnsi="Times New Roman" w:cs="Times New Roman"/>
          <w:i/>
          <w:sz w:val="20"/>
          <w:szCs w:val="20"/>
        </w:rPr>
        <w:t>ps</w:t>
      </w:r>
    </w:p>
    <w:p w:rsidR="00AE7F4F" w:rsidRDefault="00AE7F4F">
      <w:pPr>
        <w:spacing w:line="360" w:lineRule="auto"/>
        <w:jc w:val="center"/>
      </w:pPr>
    </w:p>
    <w:p w:rsidR="0090600F" w:rsidRDefault="00CD2593">
      <w:pPr>
        <w:spacing w:line="360" w:lineRule="auto"/>
        <w:jc w:val="both"/>
      </w:pPr>
      <w:r>
        <w:rPr>
          <w:noProof/>
          <w:lang w:val="en-MY" w:eastAsia="en-MY"/>
        </w:rPr>
        <w:lastRenderedPageBreak/>
        <w:drawing>
          <wp:inline distT="19050" distB="19050" distL="19050" distR="19050">
            <wp:extent cx="6386400" cy="3384000"/>
            <wp:effectExtent l="19050" t="0" r="0" b="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6387424" cy="3384543"/>
                    </a:xfrm>
                    <a:prstGeom prst="rect">
                      <a:avLst/>
                    </a:prstGeom>
                    <a:ln/>
                  </pic:spPr>
                </pic:pic>
              </a:graphicData>
            </a:graphic>
          </wp:inline>
        </w:drawing>
      </w:r>
    </w:p>
    <w:p w:rsidR="0090600F" w:rsidRDefault="002A3D01">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Figure 4.3</w:t>
      </w:r>
      <w:r w:rsidR="00CD2593">
        <w:rPr>
          <w:rFonts w:ascii="Times New Roman" w:eastAsia="Times New Roman" w:hAnsi="Times New Roman" w:cs="Times New Roman"/>
          <w:sz w:val="20"/>
          <w:szCs w:val="20"/>
        </w:rPr>
        <w:t xml:space="preserve">: Iris Compression Waveform with Ideal Data </w:t>
      </w:r>
      <w:del w:id="230" w:author="User" w:date="2016-01-12T18:02:00Z">
        <w:r w:rsidR="00CD2593" w:rsidDel="001B2700">
          <w:rPr>
            <w:rFonts w:ascii="Times New Roman" w:eastAsia="Times New Roman" w:hAnsi="Times New Roman" w:cs="Times New Roman"/>
            <w:sz w:val="20"/>
            <w:szCs w:val="20"/>
          </w:rPr>
          <w:delText xml:space="preserve">at </w:delText>
        </w:r>
      </w:del>
      <w:ins w:id="231" w:author="User" w:date="2016-01-12T18:02:00Z">
        <w:r w:rsidR="001B2700">
          <w:rPr>
            <w:rFonts w:ascii="Times New Roman" w:eastAsia="Times New Roman" w:hAnsi="Times New Roman" w:cs="Times New Roman"/>
            <w:sz w:val="20"/>
            <w:szCs w:val="20"/>
          </w:rPr>
          <w:t xml:space="preserve">from </w:t>
        </w:r>
      </w:ins>
      <w:r w:rsidR="00CD2593">
        <w:rPr>
          <w:rFonts w:ascii="Times New Roman" w:eastAsia="Times New Roman" w:hAnsi="Times New Roman" w:cs="Times New Roman"/>
          <w:sz w:val="20"/>
          <w:szCs w:val="20"/>
        </w:rPr>
        <w:t xml:space="preserve">950 to 976 </w:t>
      </w:r>
      <w:r w:rsidR="00CD2593">
        <w:rPr>
          <w:rFonts w:ascii="Times New Roman" w:eastAsia="Times New Roman" w:hAnsi="Times New Roman" w:cs="Times New Roman"/>
          <w:i/>
          <w:sz w:val="20"/>
          <w:szCs w:val="20"/>
        </w:rPr>
        <w:t>ps</w:t>
      </w:r>
    </w:p>
    <w:p w:rsidR="00AE7F4F" w:rsidRDefault="00AE7F4F">
      <w:pPr>
        <w:spacing w:line="360" w:lineRule="auto"/>
        <w:jc w:val="center"/>
      </w:pPr>
    </w:p>
    <w:p w:rsidR="00AE7F4F" w:rsidRDefault="00CD25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4.4 shows the result of iris normalization in a hardware test through</w:t>
      </w:r>
      <w:ins w:id="232" w:author="User" w:date="2016-01-12T18:03:00Z">
        <w:r w:rsidR="001B2700">
          <w:rPr>
            <w:rFonts w:ascii="Times New Roman" w:eastAsia="Times New Roman" w:hAnsi="Times New Roman" w:cs="Times New Roman"/>
            <w:sz w:val="24"/>
            <w:szCs w:val="24"/>
          </w:rPr>
          <w:t xml:space="preserve"> the</w:t>
        </w:r>
      </w:ins>
      <w:r>
        <w:rPr>
          <w:rFonts w:ascii="Times New Roman" w:eastAsia="Times New Roman" w:hAnsi="Times New Roman" w:cs="Times New Roman"/>
          <w:sz w:val="24"/>
          <w:szCs w:val="24"/>
        </w:rPr>
        <w:t xml:space="preserve"> </w:t>
      </w:r>
      <w:ins w:id="233" w:author="User" w:date="2016-01-12T18:03:00Z">
        <w:r w:rsidR="001B2700">
          <w:rPr>
            <w:rFonts w:ascii="Times New Roman" w:eastAsia="Times New Roman" w:hAnsi="Times New Roman" w:cs="Times New Roman"/>
            <w:sz w:val="24"/>
            <w:szCs w:val="24"/>
          </w:rPr>
          <w:t xml:space="preserve">display </w:t>
        </w:r>
      </w:ins>
      <w:r>
        <w:rPr>
          <w:rFonts w:ascii="Times New Roman" w:eastAsia="Times New Roman" w:hAnsi="Times New Roman" w:cs="Times New Roman"/>
          <w:sz w:val="24"/>
          <w:szCs w:val="24"/>
        </w:rPr>
        <w:t xml:space="preserve">monitor. The arrow indicates the </w:t>
      </w:r>
      <w:r w:rsidR="00BB332E">
        <w:rPr>
          <w:rFonts w:ascii="Times New Roman" w:eastAsia="Times New Roman" w:hAnsi="Times New Roman" w:cs="Times New Roman"/>
          <w:sz w:val="24"/>
          <w:szCs w:val="24"/>
        </w:rPr>
        <w:t>center</w:t>
      </w:r>
      <w:r>
        <w:rPr>
          <w:rFonts w:ascii="Times New Roman" w:eastAsia="Times New Roman" w:hAnsi="Times New Roman" w:cs="Times New Roman"/>
          <w:sz w:val="24"/>
          <w:szCs w:val="24"/>
        </w:rPr>
        <w:t xml:space="preserve"> point coordinates. The starting point and ending point of the extraction region is also indicated in the diagram. The Square is the region in which the grayscale values will be extracted to the next block.   </w:t>
      </w:r>
    </w:p>
    <w:p w:rsidR="0090600F" w:rsidRDefault="00CD2593">
      <w:pPr>
        <w:spacing w:line="360" w:lineRule="auto"/>
        <w:jc w:val="both"/>
      </w:pPr>
      <w:r>
        <w:rPr>
          <w:rFonts w:ascii="Times New Roman" w:eastAsia="Times New Roman" w:hAnsi="Times New Roman" w:cs="Times New Roman"/>
          <w:sz w:val="24"/>
          <w:szCs w:val="24"/>
        </w:rPr>
        <w:t xml:space="preserve">  </w:t>
      </w:r>
    </w:p>
    <w:p w:rsidR="0090600F" w:rsidRDefault="00CD2593">
      <w:pPr>
        <w:spacing w:line="360" w:lineRule="auto"/>
        <w:jc w:val="center"/>
      </w:pPr>
      <w:r>
        <w:rPr>
          <w:noProof/>
          <w:lang w:val="en-MY" w:eastAsia="en-MY"/>
        </w:rPr>
        <w:drawing>
          <wp:inline distT="114300" distB="114300" distL="114300" distR="114300">
            <wp:extent cx="4916965" cy="2620800"/>
            <wp:effectExtent l="19050" t="0" r="0" b="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4918359" cy="2621543"/>
                    </a:xfrm>
                    <a:prstGeom prst="rect">
                      <a:avLst/>
                    </a:prstGeom>
                    <a:ln/>
                  </pic:spPr>
                </pic:pic>
              </a:graphicData>
            </a:graphic>
          </wp:inline>
        </w:drawing>
      </w:r>
    </w:p>
    <w:p w:rsidR="0090600F" w:rsidRDefault="001B2700" w:rsidP="001B2700">
      <w:pPr>
        <w:spacing w:line="360" w:lineRule="auto"/>
        <w:ind w:left="720" w:firstLine="720"/>
        <w:pPrChange w:id="234" w:author="User" w:date="2016-01-12T18:02:00Z">
          <w:pPr>
            <w:spacing w:line="360" w:lineRule="auto"/>
            <w:ind w:left="720" w:firstLine="720"/>
            <w:jc w:val="center"/>
          </w:pPr>
        </w:pPrChange>
      </w:pPr>
      <w:ins w:id="235" w:author="User" w:date="2016-01-12T18:02:00Z">
        <w:r>
          <w:rPr>
            <w:rFonts w:ascii="Times New Roman" w:eastAsia="Times New Roman" w:hAnsi="Times New Roman" w:cs="Times New Roman"/>
            <w:sz w:val="20"/>
            <w:szCs w:val="20"/>
          </w:rPr>
          <w:t xml:space="preserve">                </w:t>
        </w:r>
      </w:ins>
      <w:r w:rsidR="002A3D01">
        <w:rPr>
          <w:rFonts w:ascii="Times New Roman" w:eastAsia="Times New Roman" w:hAnsi="Times New Roman" w:cs="Times New Roman"/>
          <w:sz w:val="20"/>
          <w:szCs w:val="20"/>
        </w:rPr>
        <w:t>Figure 4.4</w:t>
      </w:r>
      <w:r w:rsidR="00CD2593">
        <w:rPr>
          <w:rFonts w:ascii="Times New Roman" w:eastAsia="Times New Roman" w:hAnsi="Times New Roman" w:cs="Times New Roman"/>
          <w:sz w:val="20"/>
          <w:szCs w:val="20"/>
        </w:rPr>
        <w:t>: Result of Iris Normalization in Hardware</w:t>
      </w:r>
    </w:p>
    <w:p w:rsidR="0090600F" w:rsidRPr="002A3D01" w:rsidRDefault="002A3D01" w:rsidP="002A3D01">
      <w:pPr>
        <w:pStyle w:val="Heading3"/>
        <w:rPr>
          <w:rFonts w:ascii="Times New Roman" w:hAnsi="Times New Roman" w:cs="Times New Roman"/>
          <w:b/>
          <w:color w:val="auto"/>
          <w:sz w:val="24"/>
          <w:szCs w:val="24"/>
          <w:u w:val="single"/>
        </w:rPr>
      </w:pPr>
      <w:bookmarkStart w:id="236" w:name="_Toc440362494"/>
      <w:r w:rsidRPr="002A3D01">
        <w:rPr>
          <w:rFonts w:ascii="Times New Roman" w:hAnsi="Times New Roman" w:cs="Times New Roman"/>
          <w:b/>
          <w:color w:val="auto"/>
          <w:sz w:val="24"/>
          <w:szCs w:val="24"/>
          <w:u w:val="single"/>
        </w:rPr>
        <w:lastRenderedPageBreak/>
        <w:t>4.2.1</w:t>
      </w:r>
      <w:r w:rsidR="00CD2593" w:rsidRPr="002A3D01">
        <w:rPr>
          <w:rFonts w:ascii="Times New Roman" w:hAnsi="Times New Roman" w:cs="Times New Roman"/>
          <w:b/>
          <w:color w:val="auto"/>
          <w:sz w:val="24"/>
          <w:szCs w:val="24"/>
          <w:u w:val="single"/>
        </w:rPr>
        <w:t>: Compression</w:t>
      </w:r>
      <w:bookmarkEnd w:id="236"/>
    </w:p>
    <w:p w:rsidR="0090600F" w:rsidRDefault="00CD25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4.5 to Figure 4.7 is the simulation result of compression performed in ModelSim of Mentor Graphics environment. In the Figure 4.5, the </w:t>
      </w:r>
      <w:r w:rsidRPr="00C02DEF">
        <w:rPr>
          <w:rFonts w:ascii="Times New Roman" w:eastAsia="Times New Roman" w:hAnsi="Times New Roman" w:cs="Times New Roman"/>
          <w:i/>
          <w:sz w:val="24"/>
          <w:szCs w:val="24"/>
          <w:rPrChange w:id="237" w:author="User" w:date="2016-01-12T18:04:00Z">
            <w:rPr>
              <w:rFonts w:ascii="Times New Roman" w:eastAsia="Times New Roman" w:hAnsi="Times New Roman" w:cs="Times New Roman"/>
              <w:sz w:val="24"/>
              <w:szCs w:val="24"/>
            </w:rPr>
          </w:rPrChange>
        </w:rPr>
        <w:t>oArray</w:t>
      </w:r>
      <w:r>
        <w:rPr>
          <w:rFonts w:ascii="Times New Roman" w:eastAsia="Times New Roman" w:hAnsi="Times New Roman" w:cs="Times New Roman"/>
          <w:sz w:val="24"/>
          <w:szCs w:val="24"/>
        </w:rPr>
        <w:t xml:space="preserve"> has yet to output any value. This is because the iris region is being compressed from a 120x80 matrix to a 10x10 matrix at this point of time. After that, the 10x10 matrix which is still in 10-bit element will be compressed into a 1 bit binary format. Figure 4.6 shows that </w:t>
      </w:r>
      <w:r w:rsidRPr="00C02DEF">
        <w:rPr>
          <w:rFonts w:ascii="Times New Roman" w:eastAsia="Times New Roman" w:hAnsi="Times New Roman" w:cs="Times New Roman"/>
          <w:i/>
          <w:sz w:val="24"/>
          <w:szCs w:val="24"/>
          <w:rPrChange w:id="238" w:author="User" w:date="2016-01-12T18:04:00Z">
            <w:rPr>
              <w:rFonts w:ascii="Times New Roman" w:eastAsia="Times New Roman" w:hAnsi="Times New Roman" w:cs="Times New Roman"/>
              <w:sz w:val="24"/>
              <w:szCs w:val="24"/>
            </w:rPr>
          </w:rPrChange>
        </w:rPr>
        <w:t>oArray</w:t>
      </w:r>
      <w:r>
        <w:rPr>
          <w:rFonts w:ascii="Times New Roman" w:eastAsia="Times New Roman" w:hAnsi="Times New Roman" w:cs="Times New Roman"/>
          <w:sz w:val="24"/>
          <w:szCs w:val="24"/>
        </w:rPr>
        <w:t xml:space="preserve"> begin to fetch in the binary values into the coordinates and Figure 4.7 shows that after the </w:t>
      </w:r>
      <w:r w:rsidRPr="00C02DEF">
        <w:rPr>
          <w:rFonts w:ascii="Times New Roman" w:eastAsia="Times New Roman" w:hAnsi="Times New Roman" w:cs="Times New Roman"/>
          <w:i/>
          <w:sz w:val="24"/>
          <w:szCs w:val="24"/>
          <w:rPrChange w:id="239" w:author="User" w:date="2016-01-12T18:04:00Z">
            <w:rPr>
              <w:rFonts w:ascii="Times New Roman" w:eastAsia="Times New Roman" w:hAnsi="Times New Roman" w:cs="Times New Roman"/>
              <w:sz w:val="24"/>
              <w:szCs w:val="24"/>
            </w:rPr>
          </w:rPrChange>
        </w:rPr>
        <w:t>oArray</w:t>
      </w:r>
      <w:r>
        <w:rPr>
          <w:rFonts w:ascii="Times New Roman" w:eastAsia="Times New Roman" w:hAnsi="Times New Roman" w:cs="Times New Roman"/>
          <w:sz w:val="24"/>
          <w:szCs w:val="24"/>
        </w:rPr>
        <w:t xml:space="preserve"> has been completely filled up, as a 10x10 array of 1 bit elements, the </w:t>
      </w:r>
      <w:r w:rsidRPr="00C02DEF">
        <w:rPr>
          <w:rFonts w:ascii="Times New Roman" w:eastAsia="Times New Roman" w:hAnsi="Times New Roman" w:cs="Times New Roman"/>
          <w:i/>
          <w:sz w:val="24"/>
          <w:szCs w:val="24"/>
          <w:rPrChange w:id="240" w:author="User" w:date="2016-01-12T18:04:00Z">
            <w:rPr>
              <w:rFonts w:ascii="Times New Roman" w:eastAsia="Times New Roman" w:hAnsi="Times New Roman" w:cs="Times New Roman"/>
              <w:sz w:val="24"/>
              <w:szCs w:val="24"/>
            </w:rPr>
          </w:rPrChange>
        </w:rPr>
        <w:t>oArray</w:t>
      </w:r>
      <w:r>
        <w:rPr>
          <w:rFonts w:ascii="Times New Roman" w:eastAsia="Times New Roman" w:hAnsi="Times New Roman" w:cs="Times New Roman"/>
          <w:sz w:val="24"/>
          <w:szCs w:val="24"/>
        </w:rPr>
        <w:t xml:space="preserve"> will trigger the </w:t>
      </w:r>
      <w:r w:rsidRPr="00C02DEF">
        <w:rPr>
          <w:rFonts w:ascii="Times New Roman" w:eastAsia="Times New Roman" w:hAnsi="Times New Roman" w:cs="Times New Roman"/>
          <w:i/>
          <w:sz w:val="24"/>
          <w:szCs w:val="24"/>
          <w:rPrChange w:id="241" w:author="User" w:date="2016-01-12T18:04:00Z">
            <w:rPr>
              <w:rFonts w:ascii="Times New Roman" w:eastAsia="Times New Roman" w:hAnsi="Times New Roman" w:cs="Times New Roman"/>
              <w:sz w:val="24"/>
              <w:szCs w:val="24"/>
            </w:rPr>
          </w:rPrChange>
        </w:rPr>
        <w:t>oMatchSignal</w:t>
      </w:r>
      <w:r>
        <w:rPr>
          <w:rFonts w:ascii="Times New Roman" w:eastAsia="Times New Roman" w:hAnsi="Times New Roman" w:cs="Times New Roman"/>
          <w:sz w:val="24"/>
          <w:szCs w:val="24"/>
        </w:rPr>
        <w:t xml:space="preserve"> to indicate that the compression is complete and is ready to be passed onto the output for the next subsystem.     </w:t>
      </w:r>
    </w:p>
    <w:p w:rsidR="00AE7F4F" w:rsidRDefault="00AE7F4F">
      <w:pPr>
        <w:spacing w:line="360" w:lineRule="auto"/>
        <w:jc w:val="both"/>
      </w:pPr>
    </w:p>
    <w:p w:rsidR="0090600F" w:rsidRDefault="00AE7F4F">
      <w:pPr>
        <w:spacing w:line="360" w:lineRule="auto"/>
        <w:jc w:val="both"/>
      </w:pPr>
      <w:r>
        <w:rPr>
          <w:noProof/>
          <w:lang w:val="en-MY" w:eastAsia="en-MY"/>
        </w:rPr>
        <w:drawing>
          <wp:inline distT="0" distB="0" distL="0" distR="0">
            <wp:extent cx="5961380" cy="3959860"/>
            <wp:effectExtent l="19050" t="0" r="127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961380" cy="3959860"/>
                    </a:xfrm>
                    <a:prstGeom prst="rect">
                      <a:avLst/>
                    </a:prstGeom>
                    <a:noFill/>
                    <a:ln w="9525">
                      <a:noFill/>
                      <a:miter lim="800000"/>
                      <a:headEnd/>
                      <a:tailEnd/>
                    </a:ln>
                  </pic:spPr>
                </pic:pic>
              </a:graphicData>
            </a:graphic>
          </wp:inline>
        </w:drawing>
      </w:r>
      <w:r>
        <w:rPr>
          <w:rStyle w:val="CommentReference"/>
        </w:rPr>
        <w:commentReference w:id="242"/>
      </w:r>
    </w:p>
    <w:p w:rsidR="0090600F" w:rsidRDefault="002A3D01">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4.5</w:t>
      </w:r>
      <w:r w:rsidR="00CD2593">
        <w:rPr>
          <w:rFonts w:ascii="Times New Roman" w:eastAsia="Times New Roman" w:hAnsi="Times New Roman" w:cs="Times New Roman"/>
          <w:sz w:val="20"/>
          <w:szCs w:val="20"/>
        </w:rPr>
        <w:t>: Compression Results 1</w:t>
      </w:r>
    </w:p>
    <w:p w:rsidR="00AE7F4F" w:rsidRDefault="00AE7F4F">
      <w:pPr>
        <w:spacing w:line="360" w:lineRule="auto"/>
        <w:jc w:val="center"/>
      </w:pPr>
    </w:p>
    <w:p w:rsidR="0090600F" w:rsidRDefault="00CD2593">
      <w:pPr>
        <w:spacing w:line="360" w:lineRule="auto"/>
      </w:pPr>
      <w:commentRangeStart w:id="243"/>
      <w:r>
        <w:rPr>
          <w:noProof/>
          <w:lang w:val="en-MY" w:eastAsia="en-MY"/>
        </w:rPr>
        <w:lastRenderedPageBreak/>
        <w:drawing>
          <wp:inline distT="114300" distB="114300" distL="114300" distR="114300">
            <wp:extent cx="5943600" cy="4241800"/>
            <wp:effectExtent l="0" t="0" r="0" b="0"/>
            <wp:docPr id="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943600" cy="4241800"/>
                    </a:xfrm>
                    <a:prstGeom prst="rect">
                      <a:avLst/>
                    </a:prstGeom>
                    <a:ln/>
                  </pic:spPr>
                </pic:pic>
              </a:graphicData>
            </a:graphic>
          </wp:inline>
        </w:drawing>
      </w:r>
      <w:commentRangeEnd w:id="243"/>
      <w:r w:rsidR="00AE7F4F">
        <w:rPr>
          <w:rStyle w:val="CommentReference"/>
        </w:rPr>
        <w:commentReference w:id="243"/>
      </w:r>
    </w:p>
    <w:p w:rsidR="0090600F" w:rsidRDefault="002A3D01">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4.6</w:t>
      </w:r>
      <w:r w:rsidR="00CD2593">
        <w:rPr>
          <w:rFonts w:ascii="Times New Roman" w:eastAsia="Times New Roman" w:hAnsi="Times New Roman" w:cs="Times New Roman"/>
          <w:sz w:val="20"/>
          <w:szCs w:val="20"/>
        </w:rPr>
        <w:t>:</w:t>
      </w:r>
      <w:r w:rsidR="001B2700">
        <w:rPr>
          <w:rFonts w:ascii="Times New Roman" w:eastAsia="Times New Roman" w:hAnsi="Times New Roman" w:cs="Times New Roman"/>
          <w:sz w:val="20"/>
          <w:szCs w:val="20"/>
        </w:rPr>
        <w:t xml:space="preserve"> </w:t>
      </w:r>
      <w:r w:rsidR="00CD2593">
        <w:rPr>
          <w:rFonts w:ascii="Times New Roman" w:eastAsia="Times New Roman" w:hAnsi="Times New Roman" w:cs="Times New Roman"/>
          <w:sz w:val="20"/>
          <w:szCs w:val="20"/>
        </w:rPr>
        <w:t>Compression Results 2</w:t>
      </w:r>
    </w:p>
    <w:p w:rsidR="00AE7F4F" w:rsidRDefault="00AE7F4F">
      <w:pPr>
        <w:spacing w:line="360" w:lineRule="auto"/>
        <w:jc w:val="center"/>
      </w:pPr>
    </w:p>
    <w:p w:rsidR="0090600F" w:rsidRDefault="00CD2593">
      <w:pPr>
        <w:spacing w:line="360" w:lineRule="auto"/>
      </w:pPr>
      <w:commentRangeStart w:id="244"/>
      <w:r>
        <w:rPr>
          <w:noProof/>
          <w:lang w:val="en-MY" w:eastAsia="en-MY"/>
        </w:rPr>
        <w:drawing>
          <wp:inline distT="114300" distB="114300" distL="114300" distR="114300">
            <wp:extent cx="5943600" cy="3128963"/>
            <wp:effectExtent l="0" t="0" r="0" b="0"/>
            <wp:docPr id="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5943600" cy="3128963"/>
                    </a:xfrm>
                    <a:prstGeom prst="rect">
                      <a:avLst/>
                    </a:prstGeom>
                    <a:ln/>
                  </pic:spPr>
                </pic:pic>
              </a:graphicData>
            </a:graphic>
          </wp:inline>
        </w:drawing>
      </w:r>
      <w:commentRangeEnd w:id="244"/>
      <w:r w:rsidR="00AE7F4F">
        <w:rPr>
          <w:rStyle w:val="CommentReference"/>
        </w:rPr>
        <w:commentReference w:id="244"/>
      </w:r>
    </w:p>
    <w:p w:rsidR="0090600F" w:rsidRDefault="002A3D01">
      <w:pPr>
        <w:spacing w:line="360" w:lineRule="auto"/>
        <w:jc w:val="center"/>
      </w:pPr>
      <w:r>
        <w:rPr>
          <w:rFonts w:ascii="Times New Roman" w:eastAsia="Times New Roman" w:hAnsi="Times New Roman" w:cs="Times New Roman"/>
          <w:sz w:val="20"/>
          <w:szCs w:val="20"/>
        </w:rPr>
        <w:t>Figure 4.7</w:t>
      </w:r>
      <w:r w:rsidR="00CD2593">
        <w:rPr>
          <w:rFonts w:ascii="Times New Roman" w:eastAsia="Times New Roman" w:hAnsi="Times New Roman" w:cs="Times New Roman"/>
          <w:sz w:val="20"/>
          <w:szCs w:val="20"/>
        </w:rPr>
        <w:t>: Compression Results 3</w:t>
      </w:r>
    </w:p>
    <w:p w:rsidR="0090600F" w:rsidRPr="00BB332E" w:rsidRDefault="00CD2593" w:rsidP="002A3D01">
      <w:pPr>
        <w:pStyle w:val="Heading2"/>
        <w:rPr>
          <w:rFonts w:ascii="Times New Roman" w:hAnsi="Times New Roman" w:cs="Times New Roman"/>
          <w:b/>
          <w:color w:val="auto"/>
          <w:sz w:val="28"/>
          <w:szCs w:val="28"/>
          <w:u w:val="single"/>
        </w:rPr>
      </w:pPr>
      <w:bookmarkStart w:id="245" w:name="_Toc440362495"/>
      <w:r w:rsidRPr="00BB332E">
        <w:rPr>
          <w:rFonts w:ascii="Times New Roman" w:hAnsi="Times New Roman" w:cs="Times New Roman"/>
          <w:b/>
          <w:color w:val="auto"/>
          <w:sz w:val="28"/>
          <w:szCs w:val="28"/>
          <w:u w:val="single"/>
        </w:rPr>
        <w:lastRenderedPageBreak/>
        <w:t>4.2: Analysis</w:t>
      </w:r>
      <w:bookmarkEnd w:id="245"/>
    </w:p>
    <w:p w:rsidR="0090600F" w:rsidRDefault="00CD2593">
      <w:pPr>
        <w:spacing w:line="360" w:lineRule="auto"/>
        <w:jc w:val="both"/>
      </w:pPr>
      <w:r>
        <w:rPr>
          <w:rFonts w:ascii="Times New Roman" w:eastAsia="Times New Roman" w:hAnsi="Times New Roman" w:cs="Times New Roman"/>
          <w:sz w:val="24"/>
          <w:szCs w:val="24"/>
        </w:rPr>
        <w:t>Figure 4.8 shows the total FPGA resources being utilized to implement iris normalization module. Figure 4.9 shows the compilation time for the iris normalization module. The compilation time for the fitter is the longest as iris extraction require more time to scan through the entire iris image starting from the top left-hand corner of the iris image. The power consumption for the iris normalization module is 117.76 m</w:t>
      </w:r>
      <w:r w:rsidR="00BB332E">
        <w:rPr>
          <w:rFonts w:ascii="Times New Roman" w:eastAsia="Times New Roman" w:hAnsi="Times New Roman" w:cs="Times New Roman"/>
          <w:sz w:val="24"/>
          <w:szCs w:val="24"/>
        </w:rPr>
        <w:t>W which is shown in Figure 4.10</w:t>
      </w:r>
      <w:r>
        <w:rPr>
          <w:rFonts w:ascii="Times New Roman" w:eastAsia="Times New Roman" w:hAnsi="Times New Roman" w:cs="Times New Roman"/>
          <w:sz w:val="24"/>
          <w:szCs w:val="24"/>
        </w:rPr>
        <w:t xml:space="preserve">. </w:t>
      </w: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 xml:space="preserve"> Figure 4.11 shows the total FPGA resources being utilized to implement compression module. Figure 4.12 shows the compilation time to perform compression. The compilation time for analysis and synthesis is the longest as compression requires more time to calculate the average values for rows and columns. The power consumption for the iris normalization module is 123.36 m</w:t>
      </w:r>
      <w:r w:rsidR="002A3D01">
        <w:rPr>
          <w:rFonts w:ascii="Times New Roman" w:eastAsia="Times New Roman" w:hAnsi="Times New Roman" w:cs="Times New Roman"/>
          <w:sz w:val="24"/>
          <w:szCs w:val="24"/>
        </w:rPr>
        <w:t>W which is shown in Figure 4.13</w:t>
      </w:r>
      <w:r>
        <w:rPr>
          <w:rFonts w:ascii="Times New Roman" w:eastAsia="Times New Roman" w:hAnsi="Times New Roman" w:cs="Times New Roman"/>
          <w:sz w:val="24"/>
          <w:szCs w:val="24"/>
        </w:rPr>
        <w:t xml:space="preserve">. </w:t>
      </w: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Figure 4.14 shows the total FPGA resources being utilized to implement the fully integrate</w:t>
      </w:r>
      <w:ins w:id="246" w:author="User" w:date="2016-01-12T18:08:00Z">
        <w:r w:rsidR="002D7AE7">
          <w:rPr>
            <w:rFonts w:ascii="Times New Roman" w:eastAsia="Times New Roman" w:hAnsi="Times New Roman" w:cs="Times New Roman"/>
            <w:sz w:val="24"/>
            <w:szCs w:val="24"/>
          </w:rPr>
          <w:t>d</w:t>
        </w:r>
      </w:ins>
      <w:r>
        <w:rPr>
          <w:rFonts w:ascii="Times New Roman" w:eastAsia="Times New Roman" w:hAnsi="Times New Roman" w:cs="Times New Roman"/>
          <w:sz w:val="24"/>
          <w:szCs w:val="24"/>
        </w:rPr>
        <w:t xml:space="preserve"> IRS. Figure 4.15 shows the compilation time of the integrated IRS. The compilation time for </w:t>
      </w:r>
      <w:ins w:id="247" w:author="User" w:date="2016-01-12T18:08:00Z">
        <w:r w:rsidR="002D7AE7">
          <w:rPr>
            <w:rFonts w:ascii="Times New Roman" w:eastAsia="Times New Roman" w:hAnsi="Times New Roman" w:cs="Times New Roman"/>
            <w:sz w:val="24"/>
            <w:szCs w:val="24"/>
          </w:rPr>
          <w:t xml:space="preserve">the </w:t>
        </w:r>
      </w:ins>
      <w:r>
        <w:rPr>
          <w:rFonts w:ascii="Times New Roman" w:eastAsia="Times New Roman" w:hAnsi="Times New Roman" w:cs="Times New Roman"/>
          <w:sz w:val="24"/>
          <w:szCs w:val="24"/>
        </w:rPr>
        <w:t xml:space="preserve">fitter is the longest as the </w:t>
      </w:r>
      <w:del w:id="248" w:author="User" w:date="2016-01-12T18:08:00Z">
        <w:r w:rsidDel="002D7AE7">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 xml:space="preserve">iris image is a 2D array which requires larger registers to store the grayscale values. The power consumption for the iris normalization module is 589.48 mW which is shown in Figure 4.16. </w:t>
      </w:r>
    </w:p>
    <w:p w:rsidR="0090600F" w:rsidRDefault="0090600F">
      <w:pPr>
        <w:spacing w:line="360" w:lineRule="auto"/>
        <w:ind w:firstLine="720"/>
        <w:jc w:val="both"/>
      </w:pPr>
    </w:p>
    <w:p w:rsidR="0090600F" w:rsidRDefault="00CD2593">
      <w:pPr>
        <w:spacing w:line="360" w:lineRule="auto"/>
        <w:jc w:val="center"/>
      </w:pPr>
      <w:r>
        <w:rPr>
          <w:noProof/>
          <w:lang w:val="en-MY" w:eastAsia="en-MY"/>
        </w:rPr>
        <w:drawing>
          <wp:inline distT="114300" distB="114300" distL="114300" distR="114300">
            <wp:extent cx="3690938" cy="2577798"/>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3690938" cy="2577798"/>
                    </a:xfrm>
                    <a:prstGeom prst="rect">
                      <a:avLst/>
                    </a:prstGeom>
                    <a:ln/>
                  </pic:spPr>
                </pic:pic>
              </a:graphicData>
            </a:graphic>
          </wp:inline>
        </w:drawing>
      </w:r>
    </w:p>
    <w:p w:rsidR="0090600F" w:rsidRDefault="002A3D01">
      <w:pPr>
        <w:spacing w:line="360" w:lineRule="auto"/>
        <w:jc w:val="center"/>
      </w:pPr>
      <w:r>
        <w:rPr>
          <w:rFonts w:ascii="Times New Roman" w:eastAsia="Times New Roman" w:hAnsi="Times New Roman" w:cs="Times New Roman"/>
          <w:sz w:val="20"/>
          <w:szCs w:val="20"/>
        </w:rPr>
        <w:t>Figure 4.8</w:t>
      </w:r>
      <w:r w:rsidR="00CD2593">
        <w:rPr>
          <w:rFonts w:ascii="Times New Roman" w:eastAsia="Times New Roman" w:hAnsi="Times New Roman" w:cs="Times New Roman"/>
          <w:sz w:val="20"/>
          <w:szCs w:val="20"/>
        </w:rPr>
        <w:t xml:space="preserve">: FPGA </w:t>
      </w:r>
      <w:del w:id="249" w:author="User" w:date="2016-01-12T18:05:00Z">
        <w:r w:rsidR="00CD2593" w:rsidDel="00E66079">
          <w:rPr>
            <w:rFonts w:ascii="Times New Roman" w:eastAsia="Times New Roman" w:hAnsi="Times New Roman" w:cs="Times New Roman"/>
            <w:sz w:val="20"/>
            <w:szCs w:val="20"/>
          </w:rPr>
          <w:delText>Resources usage</w:delText>
        </w:r>
      </w:del>
      <w:ins w:id="250" w:author="User" w:date="2016-01-12T18:05:00Z">
        <w:r w:rsidR="00E66079">
          <w:rPr>
            <w:rFonts w:ascii="Times New Roman" w:eastAsia="Times New Roman" w:hAnsi="Times New Roman" w:cs="Times New Roman"/>
            <w:sz w:val="20"/>
            <w:szCs w:val="20"/>
          </w:rPr>
          <w:t>Resource Usage</w:t>
        </w:r>
      </w:ins>
      <w:r w:rsidR="00CD2593">
        <w:rPr>
          <w:rFonts w:ascii="Times New Roman" w:eastAsia="Times New Roman" w:hAnsi="Times New Roman" w:cs="Times New Roman"/>
          <w:sz w:val="20"/>
          <w:szCs w:val="20"/>
        </w:rPr>
        <w:t xml:space="preserve"> for the Iris Normalization Module</w:t>
      </w:r>
    </w:p>
    <w:p w:rsidR="0090600F" w:rsidRDefault="0090600F">
      <w:pPr>
        <w:spacing w:line="360" w:lineRule="auto"/>
        <w:jc w:val="both"/>
      </w:pPr>
    </w:p>
    <w:p w:rsidR="0090600F" w:rsidRDefault="00CD2593">
      <w:pPr>
        <w:spacing w:line="360" w:lineRule="auto"/>
        <w:jc w:val="center"/>
      </w:pPr>
      <w:r>
        <w:rPr>
          <w:noProof/>
          <w:lang w:val="en-MY" w:eastAsia="en-MY"/>
        </w:rPr>
        <w:lastRenderedPageBreak/>
        <w:drawing>
          <wp:inline distT="114300" distB="114300" distL="114300" distR="114300">
            <wp:extent cx="2686050" cy="1338263"/>
            <wp:effectExtent l="0" t="0" r="0" b="0"/>
            <wp:docPr id="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2686050" cy="1338263"/>
                    </a:xfrm>
                    <a:prstGeom prst="rect">
                      <a:avLst/>
                    </a:prstGeom>
                    <a:ln/>
                  </pic:spPr>
                </pic:pic>
              </a:graphicData>
            </a:graphic>
          </wp:inline>
        </w:drawing>
      </w:r>
    </w:p>
    <w:p w:rsidR="0090600F" w:rsidRDefault="002A3D01">
      <w:pPr>
        <w:spacing w:line="360" w:lineRule="auto"/>
        <w:jc w:val="center"/>
      </w:pPr>
      <w:r>
        <w:rPr>
          <w:rFonts w:ascii="Times New Roman" w:eastAsia="Times New Roman" w:hAnsi="Times New Roman" w:cs="Times New Roman"/>
          <w:sz w:val="20"/>
          <w:szCs w:val="20"/>
        </w:rPr>
        <w:t>Figure 4.9</w:t>
      </w:r>
      <w:r w:rsidR="00CD2593">
        <w:rPr>
          <w:rFonts w:ascii="Times New Roman" w:eastAsia="Times New Roman" w:hAnsi="Times New Roman" w:cs="Times New Roman"/>
          <w:sz w:val="20"/>
          <w:szCs w:val="20"/>
        </w:rPr>
        <w:t>: Iris Normalization Compilation Time</w:t>
      </w:r>
    </w:p>
    <w:p w:rsidR="0090600F" w:rsidRDefault="0090600F">
      <w:pPr>
        <w:spacing w:line="360" w:lineRule="auto"/>
        <w:jc w:val="both"/>
      </w:pPr>
    </w:p>
    <w:p w:rsidR="0090600F" w:rsidRDefault="00CD2593">
      <w:pPr>
        <w:spacing w:line="360" w:lineRule="auto"/>
        <w:jc w:val="center"/>
      </w:pPr>
      <w:r>
        <w:rPr>
          <w:noProof/>
          <w:lang w:val="en-MY" w:eastAsia="en-MY"/>
        </w:rPr>
        <w:drawing>
          <wp:inline distT="114300" distB="114300" distL="114300" distR="114300">
            <wp:extent cx="3967163" cy="2101808"/>
            <wp:effectExtent l="0" t="0" r="0" b="0"/>
            <wp:docPr id="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6"/>
                    <a:srcRect/>
                    <a:stretch>
                      <a:fillRect/>
                    </a:stretch>
                  </pic:blipFill>
                  <pic:spPr>
                    <a:xfrm>
                      <a:off x="0" y="0"/>
                      <a:ext cx="3967163" cy="2101808"/>
                    </a:xfrm>
                    <a:prstGeom prst="rect">
                      <a:avLst/>
                    </a:prstGeom>
                    <a:ln/>
                  </pic:spPr>
                </pic:pic>
              </a:graphicData>
            </a:graphic>
          </wp:inline>
        </w:drawing>
      </w:r>
    </w:p>
    <w:p w:rsidR="0090600F" w:rsidRDefault="002A3D01">
      <w:pPr>
        <w:spacing w:line="360" w:lineRule="auto"/>
        <w:jc w:val="center"/>
        <w:rPr>
          <w:ins w:id="251" w:author="User" w:date="2016-01-12T18:06:00Z"/>
          <w:rFonts w:ascii="Times New Roman" w:eastAsia="Times New Roman" w:hAnsi="Times New Roman" w:cs="Times New Roman"/>
          <w:sz w:val="20"/>
          <w:szCs w:val="20"/>
        </w:rPr>
      </w:pPr>
      <w:r>
        <w:rPr>
          <w:rFonts w:ascii="Times New Roman" w:eastAsia="Times New Roman" w:hAnsi="Times New Roman" w:cs="Times New Roman"/>
          <w:sz w:val="20"/>
          <w:szCs w:val="20"/>
        </w:rPr>
        <w:t>Figure 4.10</w:t>
      </w:r>
      <w:r w:rsidR="00CD2593">
        <w:rPr>
          <w:rFonts w:ascii="Times New Roman" w:eastAsia="Times New Roman" w:hAnsi="Times New Roman" w:cs="Times New Roman"/>
          <w:sz w:val="20"/>
          <w:szCs w:val="20"/>
        </w:rPr>
        <w:t>: Power Consumption for the Iris Normalization Module</w:t>
      </w:r>
    </w:p>
    <w:p w:rsidR="00E66079" w:rsidRDefault="00E66079">
      <w:pPr>
        <w:spacing w:line="360" w:lineRule="auto"/>
        <w:jc w:val="center"/>
      </w:pPr>
    </w:p>
    <w:p w:rsidR="0090600F" w:rsidRDefault="00CD2593">
      <w:pPr>
        <w:spacing w:line="360" w:lineRule="auto"/>
        <w:jc w:val="center"/>
      </w:pPr>
      <w:r>
        <w:rPr>
          <w:noProof/>
          <w:lang w:val="en-MY" w:eastAsia="en-MY"/>
        </w:rPr>
        <w:drawing>
          <wp:inline distT="114300" distB="114300" distL="114300" distR="114300">
            <wp:extent cx="4195763" cy="2833268"/>
            <wp:effectExtent l="0" t="0" r="0" b="0"/>
            <wp:docPr id="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4195763" cy="2833268"/>
                    </a:xfrm>
                    <a:prstGeom prst="rect">
                      <a:avLst/>
                    </a:prstGeom>
                    <a:ln/>
                  </pic:spPr>
                </pic:pic>
              </a:graphicData>
            </a:graphic>
          </wp:inline>
        </w:drawing>
      </w:r>
    </w:p>
    <w:p w:rsidR="0090600F" w:rsidRDefault="002A3D01">
      <w:pPr>
        <w:spacing w:line="360" w:lineRule="auto"/>
        <w:jc w:val="center"/>
      </w:pPr>
      <w:r>
        <w:rPr>
          <w:rFonts w:ascii="Times New Roman" w:eastAsia="Times New Roman" w:hAnsi="Times New Roman" w:cs="Times New Roman"/>
          <w:sz w:val="20"/>
          <w:szCs w:val="20"/>
        </w:rPr>
        <w:t>Figure 4.11</w:t>
      </w:r>
      <w:r w:rsidR="00CD2593">
        <w:rPr>
          <w:rFonts w:ascii="Times New Roman" w:eastAsia="Times New Roman" w:hAnsi="Times New Roman" w:cs="Times New Roman"/>
          <w:sz w:val="20"/>
          <w:szCs w:val="20"/>
        </w:rPr>
        <w:t>: FPGA Resources usage for the Compression Module</w:t>
      </w:r>
    </w:p>
    <w:p w:rsidR="0090600F" w:rsidRDefault="0090600F">
      <w:pPr>
        <w:spacing w:line="360" w:lineRule="auto"/>
        <w:jc w:val="both"/>
      </w:pPr>
    </w:p>
    <w:p w:rsidR="0090600F" w:rsidRDefault="00CD2593">
      <w:pPr>
        <w:spacing w:line="360" w:lineRule="auto"/>
        <w:jc w:val="center"/>
      </w:pPr>
      <w:r>
        <w:rPr>
          <w:noProof/>
          <w:lang w:val="en-MY" w:eastAsia="en-MY"/>
        </w:rPr>
        <w:lastRenderedPageBreak/>
        <w:drawing>
          <wp:inline distT="114300" distB="114300" distL="114300" distR="114300">
            <wp:extent cx="2676525" cy="1276350"/>
            <wp:effectExtent l="0" t="0" r="0" b="0"/>
            <wp:docPr id="1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2676525" cy="1276350"/>
                    </a:xfrm>
                    <a:prstGeom prst="rect">
                      <a:avLst/>
                    </a:prstGeom>
                    <a:ln/>
                  </pic:spPr>
                </pic:pic>
              </a:graphicData>
            </a:graphic>
          </wp:inline>
        </w:drawing>
      </w:r>
    </w:p>
    <w:p w:rsidR="0090600F" w:rsidRDefault="002A3D01">
      <w:pPr>
        <w:spacing w:line="360" w:lineRule="auto"/>
        <w:jc w:val="center"/>
      </w:pPr>
      <w:r>
        <w:rPr>
          <w:rFonts w:ascii="Times New Roman" w:eastAsia="Times New Roman" w:hAnsi="Times New Roman" w:cs="Times New Roman"/>
          <w:sz w:val="20"/>
          <w:szCs w:val="20"/>
        </w:rPr>
        <w:t>Figure 4.12</w:t>
      </w:r>
      <w:r w:rsidR="00CD2593">
        <w:rPr>
          <w:rFonts w:ascii="Times New Roman" w:eastAsia="Times New Roman" w:hAnsi="Times New Roman" w:cs="Times New Roman"/>
          <w:sz w:val="20"/>
          <w:szCs w:val="20"/>
        </w:rPr>
        <w:t>: Compression Compilation Time</w:t>
      </w:r>
    </w:p>
    <w:p w:rsidR="0090600F" w:rsidRDefault="0090600F">
      <w:pPr>
        <w:spacing w:line="360" w:lineRule="auto"/>
        <w:jc w:val="both"/>
      </w:pPr>
    </w:p>
    <w:p w:rsidR="0090600F" w:rsidRDefault="00CD2593">
      <w:pPr>
        <w:spacing w:line="360" w:lineRule="auto"/>
        <w:jc w:val="center"/>
      </w:pPr>
      <w:r>
        <w:rPr>
          <w:noProof/>
          <w:lang w:val="en-MY" w:eastAsia="en-MY"/>
        </w:rPr>
        <w:drawing>
          <wp:inline distT="114300" distB="114300" distL="114300" distR="114300">
            <wp:extent cx="4310063" cy="2306665"/>
            <wp:effectExtent l="0" t="0" r="0" b="0"/>
            <wp:docPr id="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4310063" cy="2306665"/>
                    </a:xfrm>
                    <a:prstGeom prst="rect">
                      <a:avLst/>
                    </a:prstGeom>
                    <a:ln/>
                  </pic:spPr>
                </pic:pic>
              </a:graphicData>
            </a:graphic>
          </wp:inline>
        </w:drawing>
      </w:r>
    </w:p>
    <w:p w:rsidR="0090600F" w:rsidRDefault="002A3D01">
      <w:pPr>
        <w:spacing w:line="360" w:lineRule="auto"/>
        <w:jc w:val="center"/>
        <w:rPr>
          <w:ins w:id="252" w:author="User" w:date="2016-01-12T18:06:00Z"/>
          <w:rFonts w:ascii="Times New Roman" w:eastAsia="Times New Roman" w:hAnsi="Times New Roman" w:cs="Times New Roman"/>
          <w:sz w:val="20"/>
          <w:szCs w:val="20"/>
        </w:rPr>
      </w:pPr>
      <w:r>
        <w:rPr>
          <w:rFonts w:ascii="Times New Roman" w:eastAsia="Times New Roman" w:hAnsi="Times New Roman" w:cs="Times New Roman"/>
          <w:sz w:val="20"/>
          <w:szCs w:val="20"/>
        </w:rPr>
        <w:t>Figure 4.13</w:t>
      </w:r>
      <w:r w:rsidR="00CD2593" w:rsidRPr="00E66079">
        <w:rPr>
          <w:rFonts w:ascii="Times New Roman" w:eastAsia="Times New Roman" w:hAnsi="Times New Roman" w:cs="Times New Roman"/>
          <w:sz w:val="20"/>
          <w:szCs w:val="20"/>
          <w:highlight w:val="yellow"/>
        </w:rPr>
        <w:t>:</w:t>
      </w:r>
      <w:ins w:id="253" w:author="User" w:date="2016-01-12T18:06:00Z">
        <w:r w:rsidR="00E66079" w:rsidRPr="00E66079">
          <w:rPr>
            <w:rFonts w:ascii="Times New Roman" w:eastAsia="Times New Roman" w:hAnsi="Times New Roman" w:cs="Times New Roman"/>
            <w:sz w:val="20"/>
            <w:szCs w:val="20"/>
            <w:highlight w:val="yellow"/>
          </w:rPr>
          <w:t xml:space="preserve"> </w:t>
        </w:r>
      </w:ins>
      <w:r w:rsidR="00CD2593" w:rsidRPr="00E66079">
        <w:rPr>
          <w:rFonts w:ascii="Times New Roman" w:eastAsia="Times New Roman" w:hAnsi="Times New Roman" w:cs="Times New Roman"/>
          <w:sz w:val="20"/>
          <w:szCs w:val="20"/>
          <w:highlight w:val="yellow"/>
        </w:rPr>
        <w:t>Power</w:t>
      </w:r>
      <w:r w:rsidR="00CD2593">
        <w:rPr>
          <w:rFonts w:ascii="Times New Roman" w:eastAsia="Times New Roman" w:hAnsi="Times New Roman" w:cs="Times New Roman"/>
          <w:sz w:val="20"/>
          <w:szCs w:val="20"/>
        </w:rPr>
        <w:t xml:space="preserve"> Consumption for the Compression Module </w:t>
      </w:r>
    </w:p>
    <w:p w:rsidR="00E66079" w:rsidRDefault="00E66079">
      <w:pPr>
        <w:spacing w:line="360" w:lineRule="auto"/>
        <w:jc w:val="center"/>
      </w:pPr>
    </w:p>
    <w:p w:rsidR="0090600F" w:rsidRDefault="00CD2593">
      <w:pPr>
        <w:spacing w:line="360" w:lineRule="auto"/>
        <w:jc w:val="center"/>
      </w:pPr>
      <w:r>
        <w:rPr>
          <w:noProof/>
          <w:lang w:val="en-MY" w:eastAsia="en-MY"/>
        </w:rPr>
        <w:drawing>
          <wp:inline distT="19050" distB="19050" distL="19050" distR="19050">
            <wp:extent cx="4176713" cy="2790825"/>
            <wp:effectExtent l="0" t="0" r="0" b="0"/>
            <wp:docPr id="3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4176713" cy="2790825"/>
                    </a:xfrm>
                    <a:prstGeom prst="rect">
                      <a:avLst/>
                    </a:prstGeom>
                    <a:ln/>
                  </pic:spPr>
                </pic:pic>
              </a:graphicData>
            </a:graphic>
          </wp:inline>
        </w:drawing>
      </w:r>
    </w:p>
    <w:p w:rsidR="0090600F" w:rsidRDefault="002A3D01">
      <w:pPr>
        <w:spacing w:line="360" w:lineRule="auto"/>
        <w:jc w:val="center"/>
      </w:pPr>
      <w:r>
        <w:rPr>
          <w:rFonts w:ascii="Times New Roman" w:eastAsia="Times New Roman" w:hAnsi="Times New Roman" w:cs="Times New Roman"/>
          <w:sz w:val="20"/>
          <w:szCs w:val="20"/>
        </w:rPr>
        <w:t>Figure 4.14</w:t>
      </w:r>
      <w:r w:rsidR="00CD2593">
        <w:rPr>
          <w:rFonts w:ascii="Times New Roman" w:eastAsia="Times New Roman" w:hAnsi="Times New Roman" w:cs="Times New Roman"/>
          <w:sz w:val="20"/>
          <w:szCs w:val="20"/>
        </w:rPr>
        <w:t xml:space="preserve">: FPGA Resource </w:t>
      </w:r>
      <w:del w:id="254" w:author="User" w:date="2016-01-12T18:07:00Z">
        <w:r w:rsidR="00CD2593" w:rsidDel="002D7AE7">
          <w:rPr>
            <w:rFonts w:ascii="Times New Roman" w:eastAsia="Times New Roman" w:hAnsi="Times New Roman" w:cs="Times New Roman"/>
            <w:sz w:val="20"/>
            <w:szCs w:val="20"/>
          </w:rPr>
          <w:delText xml:space="preserve">usage </w:delText>
        </w:r>
      </w:del>
      <w:ins w:id="255" w:author="User" w:date="2016-01-12T18:07:00Z">
        <w:r w:rsidR="002D7AE7">
          <w:rPr>
            <w:rFonts w:ascii="Times New Roman" w:eastAsia="Times New Roman" w:hAnsi="Times New Roman" w:cs="Times New Roman"/>
            <w:sz w:val="20"/>
            <w:szCs w:val="20"/>
          </w:rPr>
          <w:t xml:space="preserve">Usage </w:t>
        </w:r>
      </w:ins>
      <w:r w:rsidR="00CD2593">
        <w:rPr>
          <w:rFonts w:ascii="Times New Roman" w:eastAsia="Times New Roman" w:hAnsi="Times New Roman" w:cs="Times New Roman"/>
          <w:sz w:val="20"/>
          <w:szCs w:val="20"/>
        </w:rPr>
        <w:t>for the Fully Integrated IRS</w:t>
      </w:r>
    </w:p>
    <w:p w:rsidR="0090600F" w:rsidRDefault="00CD2593">
      <w:pPr>
        <w:spacing w:line="360" w:lineRule="auto"/>
        <w:jc w:val="center"/>
      </w:pPr>
      <w:r>
        <w:rPr>
          <w:noProof/>
          <w:lang w:val="en-MY" w:eastAsia="en-MY"/>
        </w:rPr>
        <w:lastRenderedPageBreak/>
        <w:drawing>
          <wp:inline distT="114300" distB="114300" distL="114300" distR="114300">
            <wp:extent cx="2705100" cy="1219200"/>
            <wp:effectExtent l="0" t="0" r="0" b="0"/>
            <wp:docPr id="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1"/>
                    <a:srcRect/>
                    <a:stretch>
                      <a:fillRect/>
                    </a:stretch>
                  </pic:blipFill>
                  <pic:spPr>
                    <a:xfrm>
                      <a:off x="0" y="0"/>
                      <a:ext cx="2705100" cy="1219200"/>
                    </a:xfrm>
                    <a:prstGeom prst="rect">
                      <a:avLst/>
                    </a:prstGeom>
                    <a:ln/>
                  </pic:spPr>
                </pic:pic>
              </a:graphicData>
            </a:graphic>
          </wp:inline>
        </w:drawing>
      </w:r>
    </w:p>
    <w:p w:rsidR="0090600F" w:rsidRDefault="002A3D01">
      <w:pPr>
        <w:spacing w:line="360" w:lineRule="auto"/>
        <w:jc w:val="center"/>
        <w:rPr>
          <w:ins w:id="256" w:author="User" w:date="2016-01-12T18:07:00Z"/>
          <w:rFonts w:ascii="Times New Roman" w:eastAsia="Times New Roman" w:hAnsi="Times New Roman" w:cs="Times New Roman"/>
          <w:sz w:val="20"/>
          <w:szCs w:val="20"/>
        </w:rPr>
      </w:pPr>
      <w:r>
        <w:rPr>
          <w:rFonts w:ascii="Times New Roman" w:eastAsia="Times New Roman" w:hAnsi="Times New Roman" w:cs="Times New Roman"/>
          <w:sz w:val="20"/>
          <w:szCs w:val="20"/>
        </w:rPr>
        <w:t>Figure 4.15</w:t>
      </w:r>
      <w:r w:rsidR="00CD2593">
        <w:rPr>
          <w:rFonts w:ascii="Times New Roman" w:eastAsia="Times New Roman" w:hAnsi="Times New Roman" w:cs="Times New Roman"/>
          <w:sz w:val="20"/>
          <w:szCs w:val="20"/>
        </w:rPr>
        <w:t>: Fully Integrated IRS Compilation Time</w:t>
      </w:r>
    </w:p>
    <w:p w:rsidR="002D7AE7" w:rsidRDefault="002D7AE7">
      <w:pPr>
        <w:spacing w:line="360" w:lineRule="auto"/>
        <w:jc w:val="center"/>
      </w:pPr>
    </w:p>
    <w:p w:rsidR="0090600F" w:rsidRDefault="00CD2593">
      <w:pPr>
        <w:spacing w:line="360" w:lineRule="auto"/>
        <w:jc w:val="center"/>
      </w:pPr>
      <w:r>
        <w:rPr>
          <w:noProof/>
          <w:lang w:val="en-MY" w:eastAsia="en-MY"/>
        </w:rPr>
        <w:drawing>
          <wp:inline distT="19050" distB="19050" distL="19050" distR="19050">
            <wp:extent cx="4110038" cy="2838450"/>
            <wp:effectExtent l="0" t="0" r="0" b="0"/>
            <wp:docPr id="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2"/>
                    <a:srcRect/>
                    <a:stretch>
                      <a:fillRect/>
                    </a:stretch>
                  </pic:blipFill>
                  <pic:spPr>
                    <a:xfrm>
                      <a:off x="0" y="0"/>
                      <a:ext cx="4110038" cy="2838450"/>
                    </a:xfrm>
                    <a:prstGeom prst="rect">
                      <a:avLst/>
                    </a:prstGeom>
                    <a:ln/>
                  </pic:spPr>
                </pic:pic>
              </a:graphicData>
            </a:graphic>
          </wp:inline>
        </w:drawing>
      </w:r>
    </w:p>
    <w:p w:rsidR="0090600F" w:rsidRDefault="00CD2593">
      <w:pPr>
        <w:spacing w:line="360" w:lineRule="auto"/>
        <w:jc w:val="center"/>
      </w:pPr>
      <w:r>
        <w:rPr>
          <w:rFonts w:ascii="Times New Roman" w:eastAsia="Times New Roman" w:hAnsi="Times New Roman" w:cs="Times New Roman"/>
          <w:sz w:val="20"/>
          <w:szCs w:val="20"/>
        </w:rPr>
        <w:t>Figure 4.</w:t>
      </w:r>
      <w:r w:rsidR="002A3D01">
        <w:rPr>
          <w:rFonts w:ascii="Times New Roman" w:eastAsia="Times New Roman" w:hAnsi="Times New Roman" w:cs="Times New Roman"/>
          <w:sz w:val="20"/>
          <w:szCs w:val="20"/>
        </w:rPr>
        <w:t>16:</w:t>
      </w:r>
      <w:r>
        <w:rPr>
          <w:rFonts w:ascii="Times New Roman" w:eastAsia="Times New Roman" w:hAnsi="Times New Roman" w:cs="Times New Roman"/>
          <w:sz w:val="20"/>
          <w:szCs w:val="20"/>
        </w:rPr>
        <w:t xml:space="preserve"> Power consumption </w:t>
      </w:r>
      <w:del w:id="257" w:author="User" w:date="2016-01-12T18:08:00Z">
        <w:r w:rsidDel="002D7AE7">
          <w:rPr>
            <w:rFonts w:ascii="Times New Roman" w:eastAsia="Times New Roman" w:hAnsi="Times New Roman" w:cs="Times New Roman"/>
            <w:sz w:val="20"/>
            <w:szCs w:val="20"/>
          </w:rPr>
          <w:delText xml:space="preserve">used </w:delText>
        </w:r>
      </w:del>
      <w:r>
        <w:rPr>
          <w:rFonts w:ascii="Times New Roman" w:eastAsia="Times New Roman" w:hAnsi="Times New Roman" w:cs="Times New Roman"/>
          <w:sz w:val="20"/>
          <w:szCs w:val="20"/>
        </w:rPr>
        <w:t xml:space="preserve">for </w:t>
      </w:r>
      <w:del w:id="258" w:author="User" w:date="2016-01-12T18:08:00Z">
        <w:r w:rsidDel="002D7AE7">
          <w:rPr>
            <w:rFonts w:ascii="Times New Roman" w:eastAsia="Times New Roman" w:hAnsi="Times New Roman" w:cs="Times New Roman"/>
            <w:sz w:val="20"/>
            <w:szCs w:val="20"/>
          </w:rPr>
          <w:delText xml:space="preserve">integrated </w:delText>
        </w:r>
      </w:del>
      <w:ins w:id="259" w:author="User" w:date="2016-01-12T18:08:00Z">
        <w:r w:rsidR="002D7AE7">
          <w:rPr>
            <w:rFonts w:ascii="Times New Roman" w:eastAsia="Times New Roman" w:hAnsi="Times New Roman" w:cs="Times New Roman"/>
            <w:sz w:val="20"/>
            <w:szCs w:val="20"/>
          </w:rPr>
          <w:t xml:space="preserve">the Fully Integrated </w:t>
        </w:r>
      </w:ins>
      <w:r>
        <w:rPr>
          <w:rFonts w:ascii="Times New Roman" w:eastAsia="Times New Roman" w:hAnsi="Times New Roman" w:cs="Times New Roman"/>
          <w:sz w:val="20"/>
          <w:szCs w:val="20"/>
        </w:rPr>
        <w:t>IRS</w:t>
      </w:r>
    </w:p>
    <w:p w:rsidR="002A3D01" w:rsidRDefault="002A3D01">
      <w:pPr>
        <w:spacing w:line="360" w:lineRule="auto"/>
        <w:rPr>
          <w:rFonts w:ascii="Times New Roman" w:eastAsia="Times New Roman" w:hAnsi="Times New Roman" w:cs="Times New Roman"/>
          <w:b/>
          <w:sz w:val="36"/>
          <w:szCs w:val="36"/>
        </w:rPr>
      </w:pPr>
    </w:p>
    <w:p w:rsidR="00BB332E" w:rsidRDefault="00BB332E" w:rsidP="00BB332E">
      <w:pPr>
        <w:pStyle w:val="Heading2"/>
        <w:rPr>
          <w:rFonts w:ascii="Times New Roman" w:hAnsi="Times New Roman" w:cs="Times New Roman"/>
          <w:b/>
          <w:sz w:val="28"/>
          <w:szCs w:val="28"/>
          <w:u w:val="single"/>
        </w:rPr>
      </w:pPr>
      <w:bookmarkStart w:id="260" w:name="_Toc440362496"/>
      <w:r w:rsidRPr="00BB332E">
        <w:rPr>
          <w:rFonts w:ascii="Times New Roman" w:hAnsi="Times New Roman" w:cs="Times New Roman"/>
          <w:b/>
          <w:sz w:val="28"/>
          <w:szCs w:val="28"/>
          <w:u w:val="single"/>
        </w:rPr>
        <w:t>4.3: Integrated Result</w:t>
      </w:r>
      <w:bookmarkEnd w:id="260"/>
    </w:p>
    <w:p w:rsidR="00F27927" w:rsidRPr="002D7AE7" w:rsidRDefault="00F27927" w:rsidP="00F27927">
      <w:pPr>
        <w:spacing w:line="360" w:lineRule="auto"/>
        <w:jc w:val="both"/>
        <w:rPr>
          <w:rFonts w:ascii="Times New Roman" w:hAnsi="Times New Roman" w:cs="Times New Roman"/>
          <w:sz w:val="24"/>
          <w:szCs w:val="24"/>
          <w:rPrChange w:id="261" w:author="User" w:date="2016-01-12T18:09:00Z">
            <w:rPr/>
          </w:rPrChange>
        </w:rPr>
      </w:pPr>
      <w:r w:rsidRPr="002D7AE7">
        <w:rPr>
          <w:rFonts w:ascii="Times New Roman" w:hAnsi="Times New Roman" w:cs="Times New Roman"/>
          <w:sz w:val="24"/>
          <w:szCs w:val="24"/>
          <w:rPrChange w:id="262" w:author="User" w:date="2016-01-12T18:09:00Z">
            <w:rPr/>
          </w:rPrChange>
        </w:rPr>
        <w:t xml:space="preserve">There are 3 </w:t>
      </w:r>
      <w:del w:id="263" w:author="User" w:date="2016-01-12T18:12:00Z">
        <w:r w:rsidRPr="002D7AE7" w:rsidDel="00916706">
          <w:rPr>
            <w:rFonts w:ascii="Times New Roman" w:hAnsi="Times New Roman" w:cs="Times New Roman"/>
            <w:sz w:val="24"/>
            <w:szCs w:val="24"/>
            <w:rPrChange w:id="264" w:author="User" w:date="2016-01-12T18:09:00Z">
              <w:rPr/>
            </w:rPrChange>
          </w:rPr>
          <w:delText xml:space="preserve">users </w:delText>
        </w:r>
      </w:del>
      <w:r w:rsidRPr="002D7AE7">
        <w:rPr>
          <w:rFonts w:ascii="Times New Roman" w:hAnsi="Times New Roman" w:cs="Times New Roman"/>
          <w:sz w:val="24"/>
          <w:szCs w:val="24"/>
          <w:rPrChange w:id="265" w:author="User" w:date="2016-01-12T18:09:00Z">
            <w:rPr/>
          </w:rPrChange>
        </w:rPr>
        <w:t>Iris image</w:t>
      </w:r>
      <w:ins w:id="266" w:author="User" w:date="2016-01-12T18:12:00Z">
        <w:r w:rsidR="00916706">
          <w:rPr>
            <w:rFonts w:ascii="Times New Roman" w:hAnsi="Times New Roman" w:cs="Times New Roman"/>
            <w:sz w:val="24"/>
            <w:szCs w:val="24"/>
          </w:rPr>
          <w:t>s from 3 different users being</w:t>
        </w:r>
      </w:ins>
      <w:r w:rsidRPr="002D7AE7">
        <w:rPr>
          <w:rFonts w:ascii="Times New Roman" w:hAnsi="Times New Roman" w:cs="Times New Roman"/>
          <w:sz w:val="24"/>
          <w:szCs w:val="24"/>
          <w:rPrChange w:id="267" w:author="User" w:date="2016-01-12T18:09:00Z">
            <w:rPr/>
          </w:rPrChange>
        </w:rPr>
        <w:t xml:space="preserve"> use</w:t>
      </w:r>
      <w:ins w:id="268" w:author="User" w:date="2016-01-12T18:12:00Z">
        <w:r w:rsidR="00916706">
          <w:rPr>
            <w:rFonts w:ascii="Times New Roman" w:hAnsi="Times New Roman" w:cs="Times New Roman"/>
            <w:sz w:val="24"/>
            <w:szCs w:val="24"/>
          </w:rPr>
          <w:t>d</w:t>
        </w:r>
      </w:ins>
      <w:r w:rsidRPr="002D7AE7">
        <w:rPr>
          <w:rFonts w:ascii="Times New Roman" w:hAnsi="Times New Roman" w:cs="Times New Roman"/>
          <w:sz w:val="24"/>
          <w:szCs w:val="24"/>
          <w:rPrChange w:id="269" w:author="User" w:date="2016-01-12T18:09:00Z">
            <w:rPr/>
          </w:rPrChange>
        </w:rPr>
        <w:t xml:space="preserve"> for training and matching</w:t>
      </w:r>
      <w:r w:rsidR="00AA0223" w:rsidRPr="002D7AE7">
        <w:rPr>
          <w:rFonts w:ascii="Times New Roman" w:hAnsi="Times New Roman" w:cs="Times New Roman"/>
          <w:sz w:val="24"/>
          <w:szCs w:val="24"/>
          <w:rPrChange w:id="270" w:author="User" w:date="2016-01-12T18:09:00Z">
            <w:rPr/>
          </w:rPrChange>
        </w:rPr>
        <w:t xml:space="preserve"> in this hardware integration test. </w:t>
      </w:r>
      <w:r w:rsidRPr="002D7AE7">
        <w:rPr>
          <w:rFonts w:ascii="Times New Roman" w:hAnsi="Times New Roman" w:cs="Times New Roman"/>
          <w:sz w:val="24"/>
          <w:szCs w:val="24"/>
          <w:rPrChange w:id="271" w:author="User" w:date="2016-01-12T18:09:00Z">
            <w:rPr/>
          </w:rPrChange>
        </w:rPr>
        <w:t xml:space="preserve">Each </w:t>
      </w:r>
      <w:del w:id="272" w:author="User" w:date="2016-01-12T18:12:00Z">
        <w:r w:rsidRPr="002D7AE7" w:rsidDel="00916706">
          <w:rPr>
            <w:rFonts w:ascii="Times New Roman" w:hAnsi="Times New Roman" w:cs="Times New Roman"/>
            <w:sz w:val="24"/>
            <w:szCs w:val="24"/>
            <w:rPrChange w:id="273" w:author="User" w:date="2016-01-12T18:09:00Z">
              <w:rPr/>
            </w:rPrChange>
          </w:rPr>
          <w:delText xml:space="preserve">users </w:delText>
        </w:r>
      </w:del>
      <w:ins w:id="274" w:author="User" w:date="2016-01-12T18:12:00Z">
        <w:r w:rsidR="00916706">
          <w:rPr>
            <w:rFonts w:ascii="Times New Roman" w:hAnsi="Times New Roman" w:cs="Times New Roman"/>
            <w:sz w:val="24"/>
            <w:szCs w:val="24"/>
          </w:rPr>
          <w:t xml:space="preserve">user </w:t>
        </w:r>
      </w:ins>
      <w:r w:rsidRPr="002D7AE7">
        <w:rPr>
          <w:rFonts w:ascii="Times New Roman" w:hAnsi="Times New Roman" w:cs="Times New Roman"/>
          <w:sz w:val="24"/>
          <w:szCs w:val="24"/>
          <w:rPrChange w:id="275" w:author="User" w:date="2016-01-12T18:09:00Z">
            <w:rPr/>
          </w:rPrChange>
        </w:rPr>
        <w:t xml:space="preserve">will be trained </w:t>
      </w:r>
      <w:del w:id="276" w:author="User" w:date="2016-01-12T18:13:00Z">
        <w:r w:rsidRPr="002D7AE7" w:rsidDel="00916706">
          <w:rPr>
            <w:rFonts w:ascii="Times New Roman" w:hAnsi="Times New Roman" w:cs="Times New Roman"/>
            <w:sz w:val="24"/>
            <w:szCs w:val="24"/>
            <w:rPrChange w:id="277" w:author="User" w:date="2016-01-12T18:09:00Z">
              <w:rPr/>
            </w:rPrChange>
          </w:rPr>
          <w:delText xml:space="preserve">in </w:delText>
        </w:r>
      </w:del>
      <w:r w:rsidRPr="002D7AE7">
        <w:rPr>
          <w:rFonts w:ascii="Times New Roman" w:hAnsi="Times New Roman" w:cs="Times New Roman"/>
          <w:sz w:val="24"/>
          <w:szCs w:val="24"/>
          <w:rPrChange w:id="278" w:author="User" w:date="2016-01-12T18:09:00Z">
            <w:rPr/>
          </w:rPrChange>
        </w:rPr>
        <w:t>for 3 consecutive times</w:t>
      </w:r>
      <w:ins w:id="279" w:author="User" w:date="2016-01-12T18:13:00Z">
        <w:r w:rsidR="008A3027">
          <w:rPr>
            <w:rFonts w:ascii="Times New Roman" w:hAnsi="Times New Roman" w:cs="Times New Roman"/>
            <w:sz w:val="24"/>
            <w:szCs w:val="24"/>
          </w:rPr>
          <w:t xml:space="preserve"> </w:t>
        </w:r>
      </w:ins>
      <w:ins w:id="280" w:author="User" w:date="2016-01-12T18:14:00Z">
        <w:r w:rsidR="008A3027">
          <w:rPr>
            <w:rFonts w:ascii="Times New Roman" w:hAnsi="Times New Roman" w:cs="Times New Roman"/>
            <w:sz w:val="24"/>
            <w:szCs w:val="24"/>
          </w:rPr>
          <w:t>which provides the database with a total of 9 images, three each from three different users.</w:t>
        </w:r>
      </w:ins>
      <w:del w:id="281" w:author="User" w:date="2016-01-12T18:14:00Z">
        <w:r w:rsidRPr="002D7AE7" w:rsidDel="008A3027">
          <w:rPr>
            <w:rFonts w:ascii="Times New Roman" w:hAnsi="Times New Roman" w:cs="Times New Roman"/>
            <w:sz w:val="24"/>
            <w:szCs w:val="24"/>
            <w:rPrChange w:id="282" w:author="User" w:date="2016-01-12T18:09:00Z">
              <w:rPr/>
            </w:rPrChange>
          </w:rPr>
          <w:delText xml:space="preserve"> into the database</w:delText>
        </w:r>
      </w:del>
      <w:r w:rsidRPr="002D7AE7">
        <w:rPr>
          <w:rFonts w:ascii="Times New Roman" w:hAnsi="Times New Roman" w:cs="Times New Roman"/>
          <w:sz w:val="24"/>
          <w:szCs w:val="24"/>
          <w:rPrChange w:id="283" w:author="User" w:date="2016-01-12T18:09:00Z">
            <w:rPr/>
          </w:rPrChange>
        </w:rPr>
        <w:t>. The trained images are shown from Figure 4</w:t>
      </w:r>
      <w:r w:rsidR="00DD16EB" w:rsidRPr="002D7AE7">
        <w:rPr>
          <w:rFonts w:ascii="Times New Roman" w:hAnsi="Times New Roman" w:cs="Times New Roman"/>
          <w:sz w:val="24"/>
          <w:szCs w:val="24"/>
          <w:rPrChange w:id="284" w:author="User" w:date="2016-01-12T18:09:00Z">
            <w:rPr/>
          </w:rPrChange>
        </w:rPr>
        <w:t>.18</w:t>
      </w:r>
      <w:r w:rsidRPr="002D7AE7">
        <w:rPr>
          <w:rFonts w:ascii="Times New Roman" w:hAnsi="Times New Roman" w:cs="Times New Roman"/>
          <w:sz w:val="24"/>
          <w:szCs w:val="24"/>
          <w:rPrChange w:id="285" w:author="User" w:date="2016-01-12T18:09:00Z">
            <w:rPr/>
          </w:rPrChange>
        </w:rPr>
        <w:t xml:space="preserve"> to Figure 4.</w:t>
      </w:r>
      <w:r w:rsidR="00A851D2" w:rsidRPr="002D7AE7">
        <w:rPr>
          <w:rFonts w:ascii="Times New Roman" w:hAnsi="Times New Roman" w:cs="Times New Roman"/>
          <w:sz w:val="24"/>
          <w:szCs w:val="24"/>
          <w:rPrChange w:id="286" w:author="User" w:date="2016-01-12T18:09:00Z">
            <w:rPr/>
          </w:rPrChange>
        </w:rPr>
        <w:t>26</w:t>
      </w:r>
      <w:r w:rsidRPr="002D7AE7">
        <w:rPr>
          <w:rFonts w:ascii="Times New Roman" w:hAnsi="Times New Roman" w:cs="Times New Roman"/>
          <w:sz w:val="24"/>
          <w:szCs w:val="24"/>
          <w:rPrChange w:id="287" w:author="User" w:date="2016-01-12T18:09:00Z">
            <w:rPr/>
          </w:rPrChange>
        </w:rPr>
        <w:t xml:space="preserve">. </w:t>
      </w:r>
    </w:p>
    <w:p w:rsidR="00F27927" w:rsidRPr="002D7AE7" w:rsidRDefault="00F27927" w:rsidP="00F27927">
      <w:pPr>
        <w:spacing w:line="360" w:lineRule="auto"/>
        <w:ind w:firstLine="720"/>
        <w:jc w:val="both"/>
        <w:rPr>
          <w:rFonts w:ascii="Times New Roman" w:hAnsi="Times New Roman" w:cs="Times New Roman"/>
          <w:sz w:val="24"/>
          <w:szCs w:val="24"/>
          <w:rPrChange w:id="288" w:author="User" w:date="2016-01-12T18:09:00Z">
            <w:rPr/>
          </w:rPrChange>
        </w:rPr>
      </w:pPr>
    </w:p>
    <w:p w:rsidR="00F27927" w:rsidRPr="002D7AE7" w:rsidRDefault="00F27927" w:rsidP="00F27927">
      <w:pPr>
        <w:spacing w:line="360" w:lineRule="auto"/>
        <w:ind w:firstLine="720"/>
        <w:jc w:val="both"/>
        <w:rPr>
          <w:rFonts w:ascii="Times New Roman" w:hAnsi="Times New Roman" w:cs="Times New Roman"/>
          <w:sz w:val="24"/>
          <w:szCs w:val="24"/>
          <w:rPrChange w:id="289" w:author="User" w:date="2016-01-12T18:09:00Z">
            <w:rPr/>
          </w:rPrChange>
        </w:rPr>
      </w:pPr>
      <w:r w:rsidRPr="002D7AE7">
        <w:rPr>
          <w:rFonts w:ascii="Times New Roman" w:hAnsi="Times New Roman" w:cs="Times New Roman"/>
          <w:sz w:val="24"/>
          <w:szCs w:val="24"/>
          <w:rPrChange w:id="290" w:author="User" w:date="2016-01-12T18:09:00Z">
            <w:rPr/>
          </w:rPrChange>
        </w:rPr>
        <w:t xml:space="preserve">Table 2 </w:t>
      </w:r>
      <w:r w:rsidR="00DD16EB" w:rsidRPr="002D7AE7">
        <w:rPr>
          <w:rFonts w:ascii="Times New Roman" w:hAnsi="Times New Roman" w:cs="Times New Roman"/>
          <w:sz w:val="24"/>
          <w:szCs w:val="24"/>
          <w:rPrChange w:id="291" w:author="User" w:date="2016-01-12T18:09:00Z">
            <w:rPr/>
          </w:rPrChange>
        </w:rPr>
        <w:t xml:space="preserve">and Figure 4.17 </w:t>
      </w:r>
      <w:ins w:id="292" w:author="User" w:date="2016-01-12T18:14:00Z">
        <w:r w:rsidR="008A3027">
          <w:rPr>
            <w:rFonts w:ascii="Times New Roman" w:hAnsi="Times New Roman" w:cs="Times New Roman"/>
            <w:sz w:val="24"/>
            <w:szCs w:val="24"/>
          </w:rPr>
          <w:t xml:space="preserve">show </w:t>
        </w:r>
      </w:ins>
      <w:del w:id="293" w:author="User" w:date="2016-01-12T18:14:00Z">
        <w:r w:rsidRPr="002D7AE7" w:rsidDel="008A3027">
          <w:rPr>
            <w:rFonts w:ascii="Times New Roman" w:hAnsi="Times New Roman" w:cs="Times New Roman"/>
            <w:sz w:val="24"/>
            <w:szCs w:val="24"/>
            <w:rPrChange w:id="294" w:author="User" w:date="2016-01-12T18:09:00Z">
              <w:rPr/>
            </w:rPrChange>
          </w:rPr>
          <w:delText xml:space="preserve">shows </w:delText>
        </w:r>
      </w:del>
      <w:r w:rsidRPr="002D7AE7">
        <w:rPr>
          <w:rFonts w:ascii="Times New Roman" w:hAnsi="Times New Roman" w:cs="Times New Roman"/>
          <w:sz w:val="24"/>
          <w:szCs w:val="24"/>
          <w:rPrChange w:id="295" w:author="User" w:date="2016-01-12T18:09:00Z">
            <w:rPr/>
          </w:rPrChange>
        </w:rPr>
        <w:t xml:space="preserve">the integrated result of </w:t>
      </w:r>
      <w:ins w:id="296" w:author="User" w:date="2016-01-12T18:15:00Z">
        <w:r w:rsidR="008A3027">
          <w:rPr>
            <w:rFonts w:ascii="Times New Roman" w:hAnsi="Times New Roman" w:cs="Times New Roman"/>
            <w:sz w:val="24"/>
            <w:szCs w:val="24"/>
          </w:rPr>
          <w:t xml:space="preserve">the </w:t>
        </w:r>
      </w:ins>
      <w:r w:rsidRPr="002D7AE7">
        <w:rPr>
          <w:rFonts w:ascii="Times New Roman" w:hAnsi="Times New Roman" w:cs="Times New Roman"/>
          <w:sz w:val="24"/>
          <w:szCs w:val="24"/>
          <w:rPrChange w:id="297" w:author="User" w:date="2016-01-12T18:09:00Z">
            <w:rPr/>
          </w:rPrChange>
        </w:rPr>
        <w:t xml:space="preserve">Iris Recognition System. For each user, we will match for </w:t>
      </w:r>
      <w:ins w:id="298" w:author="User" w:date="2016-01-12T18:15:00Z">
        <w:r w:rsidR="00C03767">
          <w:rPr>
            <w:rFonts w:ascii="Times New Roman" w:hAnsi="Times New Roman" w:cs="Times New Roman"/>
            <w:sz w:val="24"/>
            <w:szCs w:val="24"/>
          </w:rPr>
          <w:t xml:space="preserve">a </w:t>
        </w:r>
      </w:ins>
      <w:r w:rsidRPr="002D7AE7">
        <w:rPr>
          <w:rFonts w:ascii="Times New Roman" w:hAnsi="Times New Roman" w:cs="Times New Roman"/>
          <w:sz w:val="24"/>
          <w:szCs w:val="24"/>
          <w:rPrChange w:id="299" w:author="User" w:date="2016-01-12T18:09:00Z">
            <w:rPr/>
          </w:rPrChange>
        </w:rPr>
        <w:t xml:space="preserve">total 6 times to calculate the accuracy. For User_1, the input iris image can </w:t>
      </w:r>
      <w:ins w:id="300" w:author="User" w:date="2016-01-12T18:16:00Z">
        <w:r w:rsidR="00C03767">
          <w:rPr>
            <w:rFonts w:ascii="Times New Roman" w:hAnsi="Times New Roman" w:cs="Times New Roman"/>
            <w:sz w:val="24"/>
            <w:szCs w:val="24"/>
          </w:rPr>
          <w:t xml:space="preserve">be </w:t>
        </w:r>
      </w:ins>
      <w:r w:rsidRPr="002D7AE7">
        <w:rPr>
          <w:rFonts w:ascii="Times New Roman" w:hAnsi="Times New Roman" w:cs="Times New Roman"/>
          <w:sz w:val="24"/>
          <w:szCs w:val="24"/>
          <w:rPrChange w:id="301" w:author="User" w:date="2016-01-12T18:09:00Z">
            <w:rPr/>
          </w:rPrChange>
        </w:rPr>
        <w:t xml:space="preserve">matched correctly up to 4 times with the database we trained. User_2 also successfully matched 4 times with the database. However, </w:t>
      </w:r>
      <w:r w:rsidR="00766E52" w:rsidRPr="002D7AE7">
        <w:rPr>
          <w:rFonts w:ascii="Times New Roman" w:hAnsi="Times New Roman" w:cs="Times New Roman"/>
          <w:sz w:val="24"/>
          <w:szCs w:val="24"/>
          <w:rPrChange w:id="302" w:author="User" w:date="2016-01-12T18:09:00Z">
            <w:rPr/>
          </w:rPrChange>
        </w:rPr>
        <w:t xml:space="preserve">during the </w:t>
      </w:r>
      <w:del w:id="303" w:author="User" w:date="2016-01-12T18:16:00Z">
        <w:r w:rsidR="00766E52" w:rsidRPr="002D7AE7" w:rsidDel="00C03767">
          <w:rPr>
            <w:rFonts w:ascii="Times New Roman" w:hAnsi="Times New Roman" w:cs="Times New Roman"/>
            <w:sz w:val="24"/>
            <w:szCs w:val="24"/>
            <w:rPrChange w:id="304" w:author="User" w:date="2016-01-12T18:09:00Z">
              <w:rPr/>
            </w:rPrChange>
          </w:rPr>
          <w:delText>3</w:delText>
        </w:r>
        <w:r w:rsidR="00766E52" w:rsidRPr="002D7AE7" w:rsidDel="00C03767">
          <w:rPr>
            <w:rFonts w:ascii="Times New Roman" w:hAnsi="Times New Roman" w:cs="Times New Roman"/>
            <w:sz w:val="24"/>
            <w:szCs w:val="24"/>
            <w:vertAlign w:val="superscript"/>
            <w:rPrChange w:id="305" w:author="User" w:date="2016-01-12T18:09:00Z">
              <w:rPr>
                <w:vertAlign w:val="superscript"/>
              </w:rPr>
            </w:rPrChange>
          </w:rPr>
          <w:delText>rd</w:delText>
        </w:r>
        <w:r w:rsidR="00766E52" w:rsidRPr="002D7AE7" w:rsidDel="00C03767">
          <w:rPr>
            <w:rFonts w:ascii="Times New Roman" w:hAnsi="Times New Roman" w:cs="Times New Roman"/>
            <w:sz w:val="24"/>
            <w:szCs w:val="24"/>
            <w:rPrChange w:id="306" w:author="User" w:date="2016-01-12T18:09:00Z">
              <w:rPr/>
            </w:rPrChange>
          </w:rPr>
          <w:delText xml:space="preserve"> approach of </w:delText>
        </w:r>
      </w:del>
      <w:ins w:id="307" w:author="User" w:date="2016-01-12T18:17:00Z">
        <w:r w:rsidR="00C03767">
          <w:rPr>
            <w:rFonts w:ascii="Times New Roman" w:hAnsi="Times New Roman" w:cs="Times New Roman"/>
            <w:sz w:val="24"/>
            <w:szCs w:val="24"/>
          </w:rPr>
          <w:t xml:space="preserve">third </w:t>
        </w:r>
      </w:ins>
      <w:r w:rsidR="00766E52" w:rsidRPr="002D7AE7">
        <w:rPr>
          <w:rFonts w:ascii="Times New Roman" w:hAnsi="Times New Roman" w:cs="Times New Roman"/>
          <w:sz w:val="24"/>
          <w:szCs w:val="24"/>
          <w:rPrChange w:id="308" w:author="User" w:date="2016-01-12T18:09:00Z">
            <w:rPr/>
          </w:rPrChange>
        </w:rPr>
        <w:lastRenderedPageBreak/>
        <w:t>matching</w:t>
      </w:r>
      <w:ins w:id="309" w:author="User" w:date="2016-01-12T18:17:00Z">
        <w:r w:rsidR="00C03767">
          <w:rPr>
            <w:rFonts w:ascii="Times New Roman" w:hAnsi="Times New Roman" w:cs="Times New Roman"/>
            <w:sz w:val="24"/>
            <w:szCs w:val="24"/>
          </w:rPr>
          <w:t xml:space="preserve"> test</w:t>
        </w:r>
      </w:ins>
      <w:r w:rsidR="00766E52" w:rsidRPr="002D7AE7">
        <w:rPr>
          <w:rFonts w:ascii="Times New Roman" w:hAnsi="Times New Roman" w:cs="Times New Roman"/>
          <w:sz w:val="24"/>
          <w:szCs w:val="24"/>
          <w:rPrChange w:id="310" w:author="User" w:date="2016-01-12T18:09:00Z">
            <w:rPr/>
          </w:rPrChange>
        </w:rPr>
        <w:t xml:space="preserve">, it showed </w:t>
      </w:r>
      <w:ins w:id="311" w:author="User" w:date="2016-01-12T18:16:00Z">
        <w:r w:rsidR="00C03767">
          <w:rPr>
            <w:rFonts w:ascii="Times New Roman" w:hAnsi="Times New Roman" w:cs="Times New Roman"/>
            <w:sz w:val="24"/>
            <w:szCs w:val="24"/>
          </w:rPr>
          <w:t xml:space="preserve">that </w:t>
        </w:r>
      </w:ins>
      <w:r w:rsidR="00766E52" w:rsidRPr="002D7AE7">
        <w:rPr>
          <w:rFonts w:ascii="Times New Roman" w:hAnsi="Times New Roman" w:cs="Times New Roman"/>
          <w:sz w:val="24"/>
          <w:szCs w:val="24"/>
          <w:rPrChange w:id="312" w:author="User" w:date="2016-01-12T18:09:00Z">
            <w:rPr/>
          </w:rPrChange>
        </w:rPr>
        <w:t xml:space="preserve">the User_2 </w:t>
      </w:r>
      <w:ins w:id="313" w:author="User" w:date="2016-01-12T18:17:00Z">
        <w:r w:rsidR="00C03767">
          <w:rPr>
            <w:rFonts w:ascii="Times New Roman" w:hAnsi="Times New Roman" w:cs="Times New Roman"/>
            <w:sz w:val="24"/>
            <w:szCs w:val="24"/>
          </w:rPr>
          <w:t xml:space="preserve">has been </w:t>
        </w:r>
      </w:ins>
      <w:del w:id="314" w:author="User" w:date="2016-01-12T18:17:00Z">
        <w:r w:rsidR="00766E52" w:rsidRPr="002D7AE7" w:rsidDel="00C03767">
          <w:rPr>
            <w:rFonts w:ascii="Times New Roman" w:hAnsi="Times New Roman" w:cs="Times New Roman"/>
            <w:sz w:val="24"/>
            <w:szCs w:val="24"/>
            <w:rPrChange w:id="315" w:author="User" w:date="2016-01-12T18:09:00Z">
              <w:rPr/>
            </w:rPrChange>
          </w:rPr>
          <w:delText xml:space="preserve">match </w:delText>
        </w:r>
      </w:del>
      <w:r w:rsidR="00766E52" w:rsidRPr="002D7AE7">
        <w:rPr>
          <w:rFonts w:ascii="Times New Roman" w:hAnsi="Times New Roman" w:cs="Times New Roman"/>
          <w:sz w:val="24"/>
          <w:szCs w:val="24"/>
          <w:rPrChange w:id="316" w:author="User" w:date="2016-01-12T18:09:00Z">
            <w:rPr/>
          </w:rPrChange>
        </w:rPr>
        <w:t xml:space="preserve">wrongly </w:t>
      </w:r>
      <w:ins w:id="317" w:author="User" w:date="2016-01-12T18:17:00Z">
        <w:r w:rsidR="00C03767">
          <w:rPr>
            <w:rFonts w:ascii="Times New Roman" w:hAnsi="Times New Roman" w:cs="Times New Roman"/>
            <w:sz w:val="24"/>
            <w:szCs w:val="24"/>
          </w:rPr>
          <w:t xml:space="preserve">matched </w:t>
        </w:r>
      </w:ins>
      <w:r w:rsidR="00766E52" w:rsidRPr="002D7AE7">
        <w:rPr>
          <w:rFonts w:ascii="Times New Roman" w:hAnsi="Times New Roman" w:cs="Times New Roman"/>
          <w:sz w:val="24"/>
          <w:szCs w:val="24"/>
          <w:rPrChange w:id="318" w:author="User" w:date="2016-01-12T18:09:00Z">
            <w:rPr/>
          </w:rPrChange>
        </w:rPr>
        <w:t xml:space="preserve">to User_3. This is due to the extracted region of </w:t>
      </w:r>
      <w:ins w:id="319" w:author="User" w:date="2016-01-12T18:17:00Z">
        <w:r w:rsidR="00C03767">
          <w:rPr>
            <w:rFonts w:ascii="Times New Roman" w:hAnsi="Times New Roman" w:cs="Times New Roman"/>
            <w:sz w:val="24"/>
            <w:szCs w:val="24"/>
          </w:rPr>
          <w:t xml:space="preserve">both </w:t>
        </w:r>
      </w:ins>
      <w:r w:rsidR="00766E52" w:rsidRPr="002D7AE7">
        <w:rPr>
          <w:rFonts w:ascii="Times New Roman" w:hAnsi="Times New Roman" w:cs="Times New Roman"/>
          <w:sz w:val="24"/>
          <w:szCs w:val="24"/>
          <w:rPrChange w:id="320" w:author="User" w:date="2016-01-12T18:09:00Z">
            <w:rPr/>
          </w:rPrChange>
        </w:rPr>
        <w:t xml:space="preserve">these 2 user’s iris image </w:t>
      </w:r>
      <w:del w:id="321" w:author="User" w:date="2016-01-12T18:17:00Z">
        <w:r w:rsidR="00766E52" w:rsidRPr="002D7AE7" w:rsidDel="00C03767">
          <w:rPr>
            <w:rFonts w:ascii="Times New Roman" w:hAnsi="Times New Roman" w:cs="Times New Roman"/>
            <w:sz w:val="24"/>
            <w:szCs w:val="24"/>
            <w:rPrChange w:id="322" w:author="User" w:date="2016-01-12T18:09:00Z">
              <w:rPr/>
            </w:rPrChange>
          </w:rPr>
          <w:delText xml:space="preserve">is </w:delText>
        </w:r>
      </w:del>
      <w:ins w:id="323" w:author="User" w:date="2016-01-12T18:17:00Z">
        <w:r w:rsidR="00C03767">
          <w:rPr>
            <w:rFonts w:ascii="Times New Roman" w:hAnsi="Times New Roman" w:cs="Times New Roman"/>
            <w:sz w:val="24"/>
            <w:szCs w:val="24"/>
          </w:rPr>
          <w:t xml:space="preserve">being </w:t>
        </w:r>
      </w:ins>
      <w:r w:rsidR="00766E52" w:rsidRPr="002D7AE7">
        <w:rPr>
          <w:rFonts w:ascii="Times New Roman" w:hAnsi="Times New Roman" w:cs="Times New Roman"/>
          <w:sz w:val="24"/>
          <w:szCs w:val="24"/>
          <w:rPrChange w:id="324" w:author="User" w:date="2016-01-12T18:09:00Z">
            <w:rPr/>
          </w:rPrChange>
        </w:rPr>
        <w:t xml:space="preserve">quite similar after being compressed into </w:t>
      </w:r>
      <w:ins w:id="325" w:author="User" w:date="2016-01-12T18:17:00Z">
        <w:r w:rsidR="00C03767">
          <w:rPr>
            <w:rFonts w:ascii="Times New Roman" w:hAnsi="Times New Roman" w:cs="Times New Roman"/>
            <w:sz w:val="24"/>
            <w:szCs w:val="24"/>
          </w:rPr>
          <w:t xml:space="preserve">a </w:t>
        </w:r>
      </w:ins>
      <w:r w:rsidR="00766E52" w:rsidRPr="002D7AE7">
        <w:rPr>
          <w:rFonts w:ascii="Times New Roman" w:hAnsi="Times New Roman" w:cs="Times New Roman"/>
          <w:sz w:val="24"/>
          <w:szCs w:val="24"/>
          <w:rPrChange w:id="326" w:author="User" w:date="2016-01-12T18:09:00Z">
            <w:rPr/>
          </w:rPrChange>
        </w:rPr>
        <w:t xml:space="preserve">binary template. Next, for User_3, the success rate of matching is only half which is the lowest among the 3 users. </w:t>
      </w:r>
    </w:p>
    <w:p w:rsidR="00B47BC7" w:rsidRPr="002D7AE7" w:rsidRDefault="00B47BC7" w:rsidP="00F27927">
      <w:pPr>
        <w:spacing w:line="360" w:lineRule="auto"/>
        <w:ind w:firstLine="720"/>
        <w:jc w:val="both"/>
        <w:rPr>
          <w:rFonts w:ascii="Times New Roman" w:hAnsi="Times New Roman" w:cs="Times New Roman"/>
          <w:sz w:val="24"/>
          <w:szCs w:val="24"/>
          <w:rPrChange w:id="327" w:author="User" w:date="2016-01-12T18:09:00Z">
            <w:rPr/>
          </w:rPrChange>
        </w:rPr>
      </w:pPr>
    </w:p>
    <w:p w:rsidR="00B3349B" w:rsidDel="004127B4" w:rsidRDefault="00B47BC7" w:rsidP="00B47BC7">
      <w:pPr>
        <w:spacing w:line="360" w:lineRule="auto"/>
        <w:jc w:val="both"/>
        <w:rPr>
          <w:del w:id="328" w:author="User" w:date="2016-01-12T18:24:00Z"/>
          <w:rFonts w:ascii="Times New Roman" w:hAnsi="Times New Roman" w:cs="Times New Roman"/>
          <w:sz w:val="24"/>
          <w:szCs w:val="24"/>
        </w:rPr>
      </w:pPr>
      <w:commentRangeStart w:id="329"/>
      <w:del w:id="330" w:author="User" w:date="2016-01-12T18:24:00Z">
        <w:r w:rsidRPr="002D7AE7" w:rsidDel="004127B4">
          <w:rPr>
            <w:rFonts w:ascii="Times New Roman" w:hAnsi="Times New Roman" w:cs="Times New Roman"/>
            <w:sz w:val="24"/>
            <w:szCs w:val="24"/>
            <w:rPrChange w:id="331" w:author="User" w:date="2016-01-12T18:09:00Z">
              <w:rPr/>
            </w:rPrChange>
          </w:rPr>
          <w:tab/>
          <w:delText>The overall matching rate is above 50%. For User_1 and User_2 the matching rate is 66.67% and the matching rate for User_3 is exactly 50%. This integrated result does not include the ‘No Matching’ counts. ‘No Matching’ means the users did not match with any images in the database.</w:delText>
        </w:r>
      </w:del>
      <w:commentRangeEnd w:id="329"/>
      <w:r w:rsidR="004127B4">
        <w:rPr>
          <w:rStyle w:val="CommentReference"/>
        </w:rPr>
        <w:commentReference w:id="329"/>
      </w:r>
    </w:p>
    <w:p w:rsidR="004127B4" w:rsidRPr="002D7AE7" w:rsidRDefault="004127B4" w:rsidP="00B47BC7">
      <w:pPr>
        <w:spacing w:line="360" w:lineRule="auto"/>
        <w:jc w:val="both"/>
        <w:rPr>
          <w:ins w:id="332" w:author="User" w:date="2016-01-12T18:25:00Z"/>
          <w:rFonts w:ascii="Times New Roman" w:hAnsi="Times New Roman" w:cs="Times New Roman"/>
          <w:sz w:val="24"/>
          <w:szCs w:val="24"/>
          <w:rPrChange w:id="333" w:author="User" w:date="2016-01-12T18:09:00Z">
            <w:rPr>
              <w:ins w:id="334" w:author="User" w:date="2016-01-12T18:25:00Z"/>
            </w:rPr>
          </w:rPrChange>
        </w:rPr>
      </w:pPr>
      <w:ins w:id="335" w:author="User" w:date="2016-01-12T18:25:00Z">
        <w:r>
          <w:rPr>
            <w:rFonts w:ascii="Times New Roman" w:hAnsi="Times New Roman" w:cs="Times New Roman"/>
            <w:sz w:val="24"/>
            <w:szCs w:val="24"/>
          </w:rPr>
          <w:tab/>
        </w:r>
        <w:r w:rsidR="00617BA3">
          <w:rPr>
            <w:rFonts w:ascii="Times New Roman" w:hAnsi="Times New Roman" w:cs="Times New Roman"/>
            <w:sz w:val="24"/>
            <w:szCs w:val="24"/>
          </w:rPr>
          <w:t xml:space="preserve">The </w:t>
        </w:r>
      </w:ins>
      <w:ins w:id="336" w:author="User" w:date="2016-01-12T18:26:00Z">
        <w:r w:rsidR="00617BA3">
          <w:rPr>
            <w:rFonts w:ascii="Times New Roman" w:hAnsi="Times New Roman" w:cs="Times New Roman"/>
            <w:sz w:val="24"/>
            <w:szCs w:val="24"/>
          </w:rPr>
          <w:t>overall matching possibility is above 50%. For User_1 and User_2 the matching probability</w:t>
        </w:r>
      </w:ins>
      <w:ins w:id="337" w:author="User" w:date="2016-01-12T18:27:00Z">
        <w:r w:rsidR="00617BA3">
          <w:rPr>
            <w:rFonts w:ascii="Times New Roman" w:hAnsi="Times New Roman" w:cs="Times New Roman"/>
            <w:sz w:val="24"/>
            <w:szCs w:val="24"/>
          </w:rPr>
          <w:t xml:space="preserve"> is 66.67% and 83.3% respectively while the matching </w:t>
        </w:r>
      </w:ins>
      <w:ins w:id="338" w:author="User" w:date="2016-01-12T18:28:00Z">
        <w:r w:rsidR="00617BA3">
          <w:rPr>
            <w:rFonts w:ascii="Times New Roman" w:hAnsi="Times New Roman" w:cs="Times New Roman"/>
            <w:sz w:val="24"/>
            <w:szCs w:val="24"/>
          </w:rPr>
          <w:t xml:space="preserve">possibility for User_3 is exactly 50% for a total of 6 hardware trial tests for each user. </w:t>
        </w:r>
      </w:ins>
      <w:ins w:id="339" w:author="User" w:date="2016-01-12T18:37:00Z">
        <w:r w:rsidR="00680861">
          <w:rPr>
            <w:rFonts w:ascii="Times New Roman" w:hAnsi="Times New Roman" w:cs="Times New Roman"/>
            <w:sz w:val="24"/>
            <w:szCs w:val="24"/>
          </w:rPr>
          <w:t xml:space="preserve">The matching accuracy is </w:t>
        </w:r>
      </w:ins>
      <w:ins w:id="340" w:author="User" w:date="2016-01-12T18:38:00Z">
        <w:r w:rsidR="00680861">
          <w:rPr>
            <w:rFonts w:ascii="Times New Roman" w:hAnsi="Times New Roman" w:cs="Times New Roman"/>
            <w:sz w:val="24"/>
            <w:szCs w:val="24"/>
          </w:rPr>
          <w:t>10</w:t>
        </w:r>
      </w:ins>
      <w:ins w:id="341" w:author="User" w:date="2016-01-12T18:37:00Z">
        <w:r w:rsidR="00680861">
          <w:rPr>
            <w:rFonts w:ascii="Times New Roman" w:hAnsi="Times New Roman" w:cs="Times New Roman"/>
            <w:sz w:val="24"/>
            <w:szCs w:val="24"/>
          </w:rPr>
          <w:t xml:space="preserve">0% for both User_1 and </w:t>
        </w:r>
      </w:ins>
      <w:ins w:id="342" w:author="User" w:date="2016-01-12T18:38:00Z">
        <w:r w:rsidR="00680861">
          <w:rPr>
            <w:rFonts w:ascii="Times New Roman" w:hAnsi="Times New Roman" w:cs="Times New Roman"/>
            <w:sz w:val="24"/>
            <w:szCs w:val="24"/>
          </w:rPr>
          <w:t>User_3 while the matching accuracy for User_2 is 90% for a total of 6 conducted hardware trial tests</w:t>
        </w:r>
      </w:ins>
      <w:ins w:id="343" w:author="User" w:date="2016-01-12T18:40:00Z">
        <w:r w:rsidR="00680861">
          <w:rPr>
            <w:rFonts w:ascii="Times New Roman" w:hAnsi="Times New Roman" w:cs="Times New Roman"/>
            <w:sz w:val="24"/>
            <w:szCs w:val="24"/>
          </w:rPr>
          <w:t>.</w:t>
        </w:r>
      </w:ins>
      <w:ins w:id="344" w:author="User" w:date="2016-01-12T18:38:00Z">
        <w:r w:rsidR="00680861">
          <w:rPr>
            <w:rFonts w:ascii="Times New Roman" w:hAnsi="Times New Roman" w:cs="Times New Roman"/>
            <w:sz w:val="24"/>
            <w:szCs w:val="24"/>
          </w:rPr>
          <w:t xml:space="preserve"> The average accu</w:t>
        </w:r>
      </w:ins>
      <w:ins w:id="345" w:author="User" w:date="2016-01-12T18:39:00Z">
        <w:r w:rsidR="00680861">
          <w:rPr>
            <w:rFonts w:ascii="Times New Roman" w:hAnsi="Times New Roman" w:cs="Times New Roman"/>
            <w:sz w:val="24"/>
            <w:szCs w:val="24"/>
          </w:rPr>
          <w:t>racy is 96.67% while the average matching probability is 66.67%</w:t>
        </w:r>
      </w:ins>
      <w:ins w:id="346" w:author="User" w:date="2016-01-12T18:43:00Z">
        <w:r w:rsidR="00680861">
          <w:rPr>
            <w:rFonts w:ascii="Times New Roman" w:hAnsi="Times New Roman" w:cs="Times New Roman"/>
            <w:sz w:val="24"/>
            <w:szCs w:val="24"/>
          </w:rPr>
          <w:t xml:space="preserve"> as summarized in Table 2 and illustrated in the bar chart of Figure 4.26</w:t>
        </w:r>
      </w:ins>
      <w:ins w:id="347" w:author="User" w:date="2016-01-12T18:39:00Z">
        <w:r w:rsidR="00680861">
          <w:rPr>
            <w:rFonts w:ascii="Times New Roman" w:hAnsi="Times New Roman" w:cs="Times New Roman"/>
            <w:sz w:val="24"/>
            <w:szCs w:val="24"/>
          </w:rPr>
          <w:t>.</w:t>
        </w:r>
      </w:ins>
    </w:p>
    <w:p w:rsidR="00A851D2" w:rsidRPr="00A851D2" w:rsidRDefault="00A851D2" w:rsidP="00A851D2">
      <w:pPr>
        <w:pStyle w:val="Heading1"/>
        <w:ind w:firstLine="0"/>
        <w:jc w:val="left"/>
        <w:rPr>
          <w:rFonts w:ascii="Times New Roman" w:hAnsi="Times New Roman" w:cs="Times New Roman"/>
          <w:b/>
          <w:sz w:val="36"/>
          <w:szCs w:val="36"/>
        </w:rPr>
      </w:pPr>
      <w:bookmarkStart w:id="348" w:name="_Toc440362497"/>
      <w:r>
        <w:rPr>
          <w:noProof/>
          <w:lang w:val="en-MY" w:eastAsia="en-MY"/>
        </w:rPr>
        <w:drawing>
          <wp:inline distT="0" distB="0" distL="0" distR="0">
            <wp:extent cx="1797538" cy="1491509"/>
            <wp:effectExtent l="0" t="0" r="0" b="0"/>
            <wp:docPr id="41" name="Picture 41" descr="https://lh4.googleusercontent.com/jel8rlGvQyzx_fsxGNuqWIlDSk6Ot8FOyh-2l8uex6L4Oflq-78kloWvPkwbd1JJYMcw4iCtokdHdF9XalN2kCvgmH-KNoJifskG12lQjPOMrUMkAmQvZte5YDT3G8ZVaFRv_Nxg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el8rlGvQyzx_fsxGNuqWIlDSk6Ot8FOyh-2l8uex6L4Oflq-78kloWvPkwbd1JJYMcw4iCtokdHdF9XalN2kCvgmH-KNoJifskG12lQjPOMrUMkAmQvZte5YDT3G8ZVaFRv_NxgBg"/>
                    <pic:cNvPicPr>
                      <a:picLocks noChangeAspect="1" noChangeArrowheads="1"/>
                    </pic:cNvPicPr>
                  </pic:nvPicPr>
                  <pic:blipFill>
                    <a:blip r:embed="rId53"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9205" cy="1517784"/>
                    </a:xfrm>
                    <a:prstGeom prst="rect">
                      <a:avLst/>
                    </a:prstGeom>
                    <a:noFill/>
                    <a:ln>
                      <a:noFill/>
                    </a:ln>
                  </pic:spPr>
                </pic:pic>
              </a:graphicData>
            </a:graphic>
          </wp:inline>
        </w:drawing>
      </w:r>
      <w:r>
        <w:rPr>
          <w:noProof/>
          <w:lang w:val="en-MY" w:eastAsia="en-MY"/>
        </w:rPr>
        <w:drawing>
          <wp:inline distT="0" distB="0" distL="0" distR="0">
            <wp:extent cx="1702636" cy="1461477"/>
            <wp:effectExtent l="0" t="0" r="0" b="5715"/>
            <wp:docPr id="45" name="Picture 45" descr="https://lh6.googleusercontent.com/hkiRhUeDkBh9Oy5pTwhU5avZ6eZR8SQ0rOr_hmurNtYROl5QS_X-PrsZ_WqHzmcGxtngqOVUdm2c4zTEuR32BLmlFmoPN4h0LsSpG3qNuDZdmZrDIDaZriaFa0XA59odO1yOxmW2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hkiRhUeDkBh9Oy5pTwhU5avZ6eZR8SQ0rOr_hmurNtYROl5QS_X-PrsZ_WqHzmcGxtngqOVUdm2c4zTEuR32BLmlFmoPN4h0LsSpG3qNuDZdmZrDIDaZriaFa0XA59odO1yOxmW29Q"/>
                    <pic:cNvPicPr>
                      <a:picLocks noChangeAspect="1" noChangeArrowheads="1"/>
                    </pic:cNvPicPr>
                  </pic:nvPicPr>
                  <pic:blipFill>
                    <a:blip r:embed="rId54"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0800000" flipV="1">
                      <a:off x="0" y="0"/>
                      <a:ext cx="1723406" cy="1479305"/>
                    </a:xfrm>
                    <a:prstGeom prst="rect">
                      <a:avLst/>
                    </a:prstGeom>
                    <a:noFill/>
                    <a:ln>
                      <a:noFill/>
                    </a:ln>
                  </pic:spPr>
                </pic:pic>
              </a:graphicData>
            </a:graphic>
          </wp:inline>
        </w:drawing>
      </w:r>
      <w:r>
        <w:rPr>
          <w:noProof/>
          <w:lang w:val="en-MY" w:eastAsia="en-MY"/>
        </w:rPr>
        <w:drawing>
          <wp:inline distT="0" distB="0" distL="0" distR="0">
            <wp:extent cx="1688818" cy="1445846"/>
            <wp:effectExtent l="0" t="0" r="6985" b="2540"/>
            <wp:docPr id="46" name="Picture 46" descr="https://lh3.googleusercontent.com/8qJ6PDrYcEDNHLDBb8_x-Q_0EBtHxt10f4k_e0_4kTLcN137766mmeEPF2mEbWHp9laCu2G2aQGmr4eRfW_L-kOqtMgotTdxJgxSfy_TTEunh1fa1Kci5MIpWKET-913Zql2Eq55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8qJ6PDrYcEDNHLDBb8_x-Q_0EBtHxt10f4k_e0_4kTLcN137766mmeEPF2mEbWHp9laCu2G2aQGmr4eRfW_L-kOqtMgotTdxJgxSfy_TTEunh1fa1Kci5MIpWKET-913Zql2Eq55yg"/>
                    <pic:cNvPicPr>
                      <a:picLocks noChangeAspect="1" noChangeArrowheads="1"/>
                    </pic:cNvPicPr>
                  </pic:nvPicPr>
                  <pic:blipFill>
                    <a:blip r:embed="rId55"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16341" cy="1469410"/>
                    </a:xfrm>
                    <a:prstGeom prst="rect">
                      <a:avLst/>
                    </a:prstGeom>
                    <a:noFill/>
                    <a:ln>
                      <a:noFill/>
                    </a:ln>
                  </pic:spPr>
                </pic:pic>
              </a:graphicData>
            </a:graphic>
          </wp:inline>
        </w:drawing>
      </w:r>
      <w:bookmarkEnd w:id="348"/>
    </w:p>
    <w:p w:rsidR="00A851D2" w:rsidRDefault="00A851D2" w:rsidP="00A851D2">
      <w:pPr>
        <w:rPr>
          <w:rFonts w:ascii="Times New Roman" w:hAnsi="Times New Roman" w:cs="Times New Roman"/>
          <w:sz w:val="20"/>
          <w:szCs w:val="20"/>
        </w:rPr>
      </w:pPr>
      <w:r>
        <w:rPr>
          <w:rFonts w:ascii="Times New Roman" w:hAnsi="Times New Roman" w:cs="Times New Roman"/>
          <w:sz w:val="20"/>
          <w:szCs w:val="20"/>
        </w:rPr>
        <w:t>Figure 4.</w:t>
      </w:r>
      <w:r w:rsidRPr="00617BA3">
        <w:rPr>
          <w:rFonts w:ascii="Times New Roman" w:hAnsi="Times New Roman" w:cs="Times New Roman"/>
          <w:sz w:val="20"/>
          <w:szCs w:val="20"/>
          <w:highlight w:val="yellow"/>
        </w:rPr>
        <w:t>1</w:t>
      </w:r>
      <w:r w:rsidR="00617BA3" w:rsidRPr="00617BA3">
        <w:rPr>
          <w:rFonts w:ascii="Times New Roman" w:hAnsi="Times New Roman" w:cs="Times New Roman"/>
          <w:sz w:val="20"/>
          <w:szCs w:val="20"/>
          <w:highlight w:val="yellow"/>
        </w:rPr>
        <w:t>7</w:t>
      </w:r>
      <w:r>
        <w:rPr>
          <w:rFonts w:ascii="Times New Roman" w:hAnsi="Times New Roman" w:cs="Times New Roman"/>
          <w:sz w:val="20"/>
          <w:szCs w:val="20"/>
        </w:rPr>
        <w:t xml:space="preserve">: User_1 </w:t>
      </w:r>
      <w:r w:rsidR="00617BA3" w:rsidRPr="00617BA3">
        <w:rPr>
          <w:rFonts w:ascii="Times New Roman" w:hAnsi="Times New Roman" w:cs="Times New Roman"/>
          <w:sz w:val="20"/>
          <w:szCs w:val="20"/>
          <w:highlight w:val="yellow"/>
        </w:rPr>
        <w:t>(1</w:t>
      </w:r>
      <w:r w:rsidR="00617BA3" w:rsidRPr="00617BA3">
        <w:rPr>
          <w:rFonts w:ascii="Times New Roman" w:hAnsi="Times New Roman" w:cs="Times New Roman"/>
          <w:sz w:val="20"/>
          <w:szCs w:val="20"/>
          <w:highlight w:val="yellow"/>
          <w:vertAlign w:val="superscript"/>
        </w:rPr>
        <w:t>st</w:t>
      </w:r>
      <w:r w:rsidR="00617BA3" w:rsidRPr="00617BA3">
        <w:rPr>
          <w:rFonts w:ascii="Times New Roman" w:hAnsi="Times New Roman" w:cs="Times New Roman"/>
          <w:sz w:val="20"/>
          <w:szCs w:val="20"/>
          <w:highlight w:val="yellow"/>
        </w:rPr>
        <w:t xml:space="preserve"> Sample)</w:t>
      </w:r>
      <w:r w:rsidR="00617BA3">
        <w:rPr>
          <w:rFonts w:ascii="Times New Roman" w:hAnsi="Times New Roman" w:cs="Times New Roman"/>
          <w:sz w:val="20"/>
          <w:szCs w:val="20"/>
        </w:rPr>
        <w:t xml:space="preserve">      </w:t>
      </w:r>
      <w:r>
        <w:rPr>
          <w:rFonts w:ascii="Times New Roman" w:hAnsi="Times New Roman" w:cs="Times New Roman"/>
          <w:sz w:val="20"/>
          <w:szCs w:val="20"/>
        </w:rPr>
        <w:t>Figure 4.</w:t>
      </w:r>
      <w:r w:rsidRPr="00617BA3">
        <w:rPr>
          <w:rFonts w:ascii="Times New Roman" w:hAnsi="Times New Roman" w:cs="Times New Roman"/>
          <w:sz w:val="20"/>
          <w:szCs w:val="20"/>
          <w:highlight w:val="yellow"/>
        </w:rPr>
        <w:t>1</w:t>
      </w:r>
      <w:r w:rsidR="00617BA3" w:rsidRPr="00617BA3">
        <w:rPr>
          <w:rFonts w:ascii="Times New Roman" w:hAnsi="Times New Roman" w:cs="Times New Roman"/>
          <w:sz w:val="20"/>
          <w:szCs w:val="20"/>
          <w:highlight w:val="yellow"/>
        </w:rPr>
        <w:t>8</w:t>
      </w:r>
      <w:r>
        <w:rPr>
          <w:rFonts w:ascii="Times New Roman" w:hAnsi="Times New Roman" w:cs="Times New Roman"/>
          <w:sz w:val="20"/>
          <w:szCs w:val="20"/>
        </w:rPr>
        <w:t xml:space="preserve">: User_1 </w:t>
      </w:r>
      <w:r w:rsidR="00617BA3" w:rsidRPr="00617BA3">
        <w:rPr>
          <w:rFonts w:ascii="Times New Roman" w:hAnsi="Times New Roman" w:cs="Times New Roman"/>
          <w:sz w:val="20"/>
          <w:szCs w:val="20"/>
          <w:highlight w:val="yellow"/>
        </w:rPr>
        <w:t>(</w:t>
      </w:r>
      <w:r w:rsidRPr="00617BA3">
        <w:rPr>
          <w:rFonts w:ascii="Times New Roman" w:hAnsi="Times New Roman" w:cs="Times New Roman"/>
          <w:sz w:val="20"/>
          <w:szCs w:val="20"/>
          <w:highlight w:val="yellow"/>
        </w:rPr>
        <w:t>2</w:t>
      </w:r>
      <w:r w:rsidRPr="00617BA3">
        <w:rPr>
          <w:rFonts w:ascii="Times New Roman" w:hAnsi="Times New Roman" w:cs="Times New Roman"/>
          <w:sz w:val="20"/>
          <w:szCs w:val="20"/>
          <w:highlight w:val="yellow"/>
          <w:vertAlign w:val="superscript"/>
        </w:rPr>
        <w:t>nd</w:t>
      </w:r>
      <w:r w:rsidRPr="00617BA3">
        <w:rPr>
          <w:rFonts w:ascii="Times New Roman" w:hAnsi="Times New Roman" w:cs="Times New Roman"/>
          <w:sz w:val="20"/>
          <w:szCs w:val="20"/>
          <w:highlight w:val="yellow"/>
        </w:rPr>
        <w:t xml:space="preserve"> </w:t>
      </w:r>
      <w:r w:rsidR="00617BA3" w:rsidRPr="00617BA3">
        <w:rPr>
          <w:rFonts w:ascii="Times New Roman" w:hAnsi="Times New Roman" w:cs="Times New Roman"/>
          <w:sz w:val="20"/>
          <w:szCs w:val="20"/>
          <w:highlight w:val="yellow"/>
        </w:rPr>
        <w:t>Sample)</w:t>
      </w:r>
      <w:r w:rsidR="00617BA3">
        <w:rPr>
          <w:rFonts w:ascii="Times New Roman" w:hAnsi="Times New Roman" w:cs="Times New Roman"/>
          <w:sz w:val="20"/>
          <w:szCs w:val="20"/>
        </w:rPr>
        <w:t xml:space="preserve">   </w:t>
      </w:r>
      <w:r>
        <w:rPr>
          <w:rFonts w:ascii="Times New Roman" w:hAnsi="Times New Roman" w:cs="Times New Roman"/>
          <w:sz w:val="20"/>
          <w:szCs w:val="20"/>
        </w:rPr>
        <w:t>Figure 4.</w:t>
      </w:r>
      <w:r w:rsidR="00617BA3" w:rsidRPr="00617BA3">
        <w:rPr>
          <w:rFonts w:ascii="Times New Roman" w:hAnsi="Times New Roman" w:cs="Times New Roman"/>
          <w:sz w:val="20"/>
          <w:szCs w:val="20"/>
          <w:highlight w:val="yellow"/>
        </w:rPr>
        <w:t>19</w:t>
      </w:r>
      <w:r>
        <w:rPr>
          <w:rFonts w:ascii="Times New Roman" w:hAnsi="Times New Roman" w:cs="Times New Roman"/>
          <w:sz w:val="20"/>
          <w:szCs w:val="20"/>
        </w:rPr>
        <w:t xml:space="preserve">: User_1 </w:t>
      </w:r>
      <w:r w:rsidR="00617BA3" w:rsidRPr="00617BA3">
        <w:rPr>
          <w:rFonts w:ascii="Times New Roman" w:hAnsi="Times New Roman" w:cs="Times New Roman"/>
          <w:sz w:val="20"/>
          <w:szCs w:val="20"/>
          <w:highlight w:val="yellow"/>
        </w:rPr>
        <w:t>(</w:t>
      </w:r>
      <w:r w:rsidRPr="00617BA3">
        <w:rPr>
          <w:rFonts w:ascii="Times New Roman" w:hAnsi="Times New Roman" w:cs="Times New Roman"/>
          <w:sz w:val="20"/>
          <w:szCs w:val="20"/>
          <w:highlight w:val="yellow"/>
        </w:rPr>
        <w:t>3</w:t>
      </w:r>
      <w:r w:rsidRPr="00617BA3">
        <w:rPr>
          <w:rFonts w:ascii="Times New Roman" w:hAnsi="Times New Roman" w:cs="Times New Roman"/>
          <w:sz w:val="20"/>
          <w:szCs w:val="20"/>
          <w:highlight w:val="yellow"/>
          <w:vertAlign w:val="superscript"/>
        </w:rPr>
        <w:t>rd</w:t>
      </w:r>
      <w:r w:rsidRPr="00617BA3">
        <w:rPr>
          <w:rFonts w:ascii="Times New Roman" w:hAnsi="Times New Roman" w:cs="Times New Roman"/>
          <w:sz w:val="20"/>
          <w:szCs w:val="20"/>
          <w:highlight w:val="yellow"/>
        </w:rPr>
        <w:t xml:space="preserve"> </w:t>
      </w:r>
      <w:r w:rsidR="00617BA3" w:rsidRPr="00617BA3">
        <w:rPr>
          <w:rFonts w:ascii="Times New Roman" w:hAnsi="Times New Roman" w:cs="Times New Roman"/>
          <w:sz w:val="20"/>
          <w:szCs w:val="20"/>
          <w:highlight w:val="yellow"/>
        </w:rPr>
        <w:t>Sample)</w:t>
      </w:r>
    </w:p>
    <w:p w:rsidR="00A851D2" w:rsidRDefault="00A851D2" w:rsidP="00A851D2">
      <w:pPr>
        <w:rPr>
          <w:rFonts w:ascii="Times New Roman" w:hAnsi="Times New Roman" w:cs="Times New Roman"/>
          <w:sz w:val="20"/>
          <w:szCs w:val="20"/>
        </w:rPr>
      </w:pPr>
    </w:p>
    <w:p w:rsidR="00A851D2" w:rsidRDefault="00A851D2" w:rsidP="00A851D2">
      <w:pPr>
        <w:rPr>
          <w:rFonts w:ascii="Times New Roman" w:hAnsi="Times New Roman" w:cs="Times New Roman"/>
          <w:sz w:val="20"/>
          <w:szCs w:val="20"/>
        </w:rPr>
      </w:pPr>
      <w:r>
        <w:rPr>
          <w:noProof/>
          <w:lang w:val="en-MY" w:eastAsia="en-MY"/>
        </w:rPr>
        <w:drawing>
          <wp:inline distT="0" distB="0" distL="0" distR="0">
            <wp:extent cx="1805354" cy="1422995"/>
            <wp:effectExtent l="0" t="0" r="4445" b="6350"/>
            <wp:docPr id="47" name="Picture 47" descr="https://lh3.googleusercontent.com/15fLffBUPAUdg8tdQbmqZluqKfvTd7IQ-GYYcPs7TGbkPeOUX95jer43B5vdQeSgqo9a7xI4v4OuzH64atuzV5gOQrF1Bk8J9NIQWIo7oXzc6q5cMIxvHowq5-yWQ09yjSg0d6Zr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15fLffBUPAUdg8tdQbmqZluqKfvTd7IQ-GYYcPs7TGbkPeOUX95jer43B5vdQeSgqo9a7xI4v4OuzH64atuzV5gOQrF1Bk8J9NIQWIo7oXzc6q5cMIxvHowq5-yWQ09yjSg0d6ZrLQ"/>
                    <pic:cNvPicPr>
                      <a:picLocks noChangeAspect="1" noChangeArrowheads="1"/>
                    </pic:cNvPicPr>
                  </pic:nvPicPr>
                  <pic:blipFill>
                    <a:blip r:embed="rId56"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2174" cy="1436253"/>
                    </a:xfrm>
                    <a:prstGeom prst="rect">
                      <a:avLst/>
                    </a:prstGeom>
                    <a:noFill/>
                    <a:ln>
                      <a:noFill/>
                    </a:ln>
                  </pic:spPr>
                </pic:pic>
              </a:graphicData>
            </a:graphic>
          </wp:inline>
        </w:drawing>
      </w:r>
      <w:r>
        <w:rPr>
          <w:noProof/>
          <w:lang w:val="en-MY" w:eastAsia="en-MY"/>
        </w:rPr>
        <w:drawing>
          <wp:inline distT="0" distB="0" distL="0" distR="0">
            <wp:extent cx="1781908" cy="1390779"/>
            <wp:effectExtent l="0" t="0" r="8890" b="0"/>
            <wp:docPr id="48" name="Picture 48" descr="https://lh4.googleusercontent.com/K3Mo2F3FVQqZ7lLlAdyyrc9EBCaC5k7IJ0eMXnoQxMJPheAu8kR954XhKoSgQqs0RVl4IVy1TiXEGZ9UsdPK5-2CI_XVNtM459SAPXtmGJaEHEhxCgvVRIInj5DPKgx36mV09c-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3Mo2F3FVQqZ7lLlAdyyrc9EBCaC5k7IJ0eMXnoQxMJPheAu8kR954XhKoSgQqs0RVl4IVy1TiXEGZ9UsdPK5-2CI_XVNtM459SAPXtmGJaEHEhxCgvVRIInj5DPKgx36mV09c-OQQ"/>
                    <pic:cNvPicPr>
                      <a:picLocks noChangeAspect="1" noChangeArrowheads="1"/>
                    </pic:cNvPicPr>
                  </pic:nvPicPr>
                  <pic:blipFill>
                    <a:blip r:embed="rId57"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0800000" flipV="1">
                      <a:off x="0" y="0"/>
                      <a:ext cx="1796728" cy="1402346"/>
                    </a:xfrm>
                    <a:prstGeom prst="rect">
                      <a:avLst/>
                    </a:prstGeom>
                    <a:noFill/>
                    <a:ln>
                      <a:noFill/>
                    </a:ln>
                  </pic:spPr>
                </pic:pic>
              </a:graphicData>
            </a:graphic>
          </wp:inline>
        </w:drawing>
      </w:r>
      <w:r>
        <w:rPr>
          <w:noProof/>
          <w:lang w:val="en-MY" w:eastAsia="en-MY"/>
        </w:rPr>
        <w:drawing>
          <wp:inline distT="0" distB="0" distL="0" distR="0">
            <wp:extent cx="1758859" cy="1398953"/>
            <wp:effectExtent l="0" t="0" r="0" b="0"/>
            <wp:docPr id="49" name="Picture 49" descr="https://lh5.googleusercontent.com/Uh95zVxREOSe039BdMvuw70Qs1GihglVAqsKc6UqtQphXH1sQWYFlPZhKVUZU879G2TP91EbjDqZe1n1Ew_P6FvkBScpM_w68kw2vrVifrOcPs-IkwYUwix6XxuI6S0D-z9-AaeT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h95zVxREOSe039BdMvuw70Qs1GihglVAqsKc6UqtQphXH1sQWYFlPZhKVUZU879G2TP91EbjDqZe1n1Ew_P6FvkBScpM_w68kw2vrVifrOcPs-IkwYUwix6XxuI6S0D-z9-AaeTsA"/>
                    <pic:cNvPicPr>
                      <a:picLocks noChangeAspect="1" noChangeArrowheads="1"/>
                    </pic:cNvPicPr>
                  </pic:nvPicPr>
                  <pic:blipFill>
                    <a:blip r:embed="rId58"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70720" cy="1408387"/>
                    </a:xfrm>
                    <a:prstGeom prst="rect">
                      <a:avLst/>
                    </a:prstGeom>
                    <a:noFill/>
                    <a:ln>
                      <a:noFill/>
                    </a:ln>
                  </pic:spPr>
                </pic:pic>
              </a:graphicData>
            </a:graphic>
          </wp:inline>
        </w:drawing>
      </w:r>
    </w:p>
    <w:p w:rsidR="00A851D2" w:rsidRDefault="00A851D2" w:rsidP="00A851D2">
      <w:pPr>
        <w:rPr>
          <w:rFonts w:ascii="Times New Roman" w:hAnsi="Times New Roman" w:cs="Times New Roman"/>
          <w:sz w:val="20"/>
          <w:szCs w:val="20"/>
        </w:rPr>
      </w:pPr>
      <w:r>
        <w:rPr>
          <w:rFonts w:ascii="Times New Roman" w:hAnsi="Times New Roman" w:cs="Times New Roman"/>
          <w:sz w:val="20"/>
          <w:szCs w:val="20"/>
        </w:rPr>
        <w:t>Figure 4.</w:t>
      </w:r>
      <w:r w:rsidRPr="00617BA3">
        <w:rPr>
          <w:rFonts w:ascii="Times New Roman" w:hAnsi="Times New Roman" w:cs="Times New Roman"/>
          <w:sz w:val="20"/>
          <w:szCs w:val="20"/>
          <w:highlight w:val="yellow"/>
        </w:rPr>
        <w:t>2</w:t>
      </w:r>
      <w:r w:rsidR="00617BA3" w:rsidRPr="00617BA3">
        <w:rPr>
          <w:rFonts w:ascii="Times New Roman" w:hAnsi="Times New Roman" w:cs="Times New Roman"/>
          <w:sz w:val="20"/>
          <w:szCs w:val="20"/>
          <w:highlight w:val="yellow"/>
        </w:rPr>
        <w:t>0</w:t>
      </w:r>
      <w:r>
        <w:rPr>
          <w:rFonts w:ascii="Times New Roman" w:hAnsi="Times New Roman" w:cs="Times New Roman"/>
          <w:sz w:val="20"/>
          <w:szCs w:val="20"/>
        </w:rPr>
        <w:t xml:space="preserve">: User_2 </w:t>
      </w:r>
      <w:r w:rsidR="00617BA3" w:rsidRPr="00617BA3">
        <w:rPr>
          <w:rFonts w:ascii="Times New Roman" w:hAnsi="Times New Roman" w:cs="Times New Roman"/>
          <w:sz w:val="20"/>
          <w:szCs w:val="20"/>
          <w:highlight w:val="yellow"/>
        </w:rPr>
        <w:t>(1</w:t>
      </w:r>
      <w:r w:rsidR="00617BA3" w:rsidRPr="00617BA3">
        <w:rPr>
          <w:rFonts w:ascii="Times New Roman" w:hAnsi="Times New Roman" w:cs="Times New Roman"/>
          <w:sz w:val="20"/>
          <w:szCs w:val="20"/>
          <w:highlight w:val="yellow"/>
          <w:vertAlign w:val="superscript"/>
        </w:rPr>
        <w:t>st</w:t>
      </w:r>
      <w:r w:rsidR="00617BA3" w:rsidRPr="00617BA3">
        <w:rPr>
          <w:rFonts w:ascii="Times New Roman" w:hAnsi="Times New Roman" w:cs="Times New Roman"/>
          <w:sz w:val="20"/>
          <w:szCs w:val="20"/>
          <w:highlight w:val="yellow"/>
        </w:rPr>
        <w:t xml:space="preserve"> Sample)</w:t>
      </w:r>
      <w:r w:rsidR="00617BA3">
        <w:rPr>
          <w:rFonts w:ascii="Times New Roman" w:hAnsi="Times New Roman" w:cs="Times New Roman"/>
          <w:sz w:val="20"/>
          <w:szCs w:val="20"/>
        </w:rPr>
        <w:t xml:space="preserve">      </w:t>
      </w:r>
      <w:r>
        <w:rPr>
          <w:rFonts w:ascii="Times New Roman" w:hAnsi="Times New Roman" w:cs="Times New Roman"/>
          <w:sz w:val="20"/>
          <w:szCs w:val="20"/>
        </w:rPr>
        <w:t>Figure 4.</w:t>
      </w:r>
      <w:r w:rsidR="00617BA3" w:rsidRPr="00617BA3">
        <w:rPr>
          <w:rFonts w:ascii="Times New Roman" w:hAnsi="Times New Roman" w:cs="Times New Roman"/>
          <w:sz w:val="20"/>
          <w:szCs w:val="20"/>
          <w:highlight w:val="yellow"/>
        </w:rPr>
        <w:t>21</w:t>
      </w:r>
      <w:r>
        <w:rPr>
          <w:rFonts w:ascii="Times New Roman" w:hAnsi="Times New Roman" w:cs="Times New Roman"/>
          <w:sz w:val="20"/>
          <w:szCs w:val="20"/>
        </w:rPr>
        <w:t xml:space="preserve">: User_2 </w:t>
      </w:r>
      <w:r w:rsidR="00617BA3" w:rsidRPr="00617BA3">
        <w:rPr>
          <w:rFonts w:ascii="Times New Roman" w:hAnsi="Times New Roman" w:cs="Times New Roman"/>
          <w:sz w:val="20"/>
          <w:szCs w:val="20"/>
          <w:highlight w:val="yellow"/>
        </w:rPr>
        <w:t>(</w:t>
      </w:r>
      <w:r w:rsidR="00617BA3">
        <w:rPr>
          <w:rFonts w:ascii="Times New Roman" w:hAnsi="Times New Roman" w:cs="Times New Roman"/>
          <w:sz w:val="20"/>
          <w:szCs w:val="20"/>
          <w:highlight w:val="yellow"/>
        </w:rPr>
        <w:t>2</w:t>
      </w:r>
      <w:r w:rsidR="00617BA3">
        <w:rPr>
          <w:rFonts w:ascii="Times New Roman" w:hAnsi="Times New Roman" w:cs="Times New Roman"/>
          <w:sz w:val="20"/>
          <w:szCs w:val="20"/>
          <w:highlight w:val="yellow"/>
          <w:vertAlign w:val="superscript"/>
        </w:rPr>
        <w:t>nd</w:t>
      </w:r>
      <w:r w:rsidR="00617BA3" w:rsidRPr="00617BA3">
        <w:rPr>
          <w:rFonts w:ascii="Times New Roman" w:hAnsi="Times New Roman" w:cs="Times New Roman"/>
          <w:sz w:val="20"/>
          <w:szCs w:val="20"/>
          <w:highlight w:val="yellow"/>
        </w:rPr>
        <w:t xml:space="preserve"> Sample)</w:t>
      </w:r>
      <w:r w:rsidR="00617BA3">
        <w:rPr>
          <w:rFonts w:ascii="Times New Roman" w:hAnsi="Times New Roman" w:cs="Times New Roman"/>
          <w:sz w:val="20"/>
          <w:szCs w:val="20"/>
        </w:rPr>
        <w:t xml:space="preserve">      </w:t>
      </w:r>
      <w:r>
        <w:rPr>
          <w:rFonts w:ascii="Times New Roman" w:hAnsi="Times New Roman" w:cs="Times New Roman"/>
          <w:sz w:val="20"/>
          <w:szCs w:val="20"/>
        </w:rPr>
        <w:t>Figure 4.</w:t>
      </w:r>
      <w:r w:rsidRPr="00617BA3">
        <w:rPr>
          <w:rFonts w:ascii="Times New Roman" w:hAnsi="Times New Roman" w:cs="Times New Roman"/>
          <w:sz w:val="20"/>
          <w:szCs w:val="20"/>
          <w:highlight w:val="yellow"/>
        </w:rPr>
        <w:t>2</w:t>
      </w:r>
      <w:r w:rsidR="00617BA3" w:rsidRPr="00617BA3">
        <w:rPr>
          <w:rFonts w:ascii="Times New Roman" w:hAnsi="Times New Roman" w:cs="Times New Roman"/>
          <w:sz w:val="20"/>
          <w:szCs w:val="20"/>
          <w:highlight w:val="yellow"/>
        </w:rPr>
        <w:t>2</w:t>
      </w:r>
      <w:r>
        <w:rPr>
          <w:rFonts w:ascii="Times New Roman" w:hAnsi="Times New Roman" w:cs="Times New Roman"/>
          <w:sz w:val="20"/>
          <w:szCs w:val="20"/>
        </w:rPr>
        <w:t xml:space="preserve">: User_2 </w:t>
      </w:r>
      <w:r w:rsidR="006E19F8" w:rsidRPr="00617BA3">
        <w:rPr>
          <w:rFonts w:ascii="Times New Roman" w:hAnsi="Times New Roman" w:cs="Times New Roman"/>
          <w:sz w:val="20"/>
          <w:szCs w:val="20"/>
          <w:highlight w:val="yellow"/>
        </w:rPr>
        <w:t>(3</w:t>
      </w:r>
      <w:r w:rsidR="006E19F8" w:rsidRPr="00617BA3">
        <w:rPr>
          <w:rFonts w:ascii="Times New Roman" w:hAnsi="Times New Roman" w:cs="Times New Roman"/>
          <w:sz w:val="20"/>
          <w:szCs w:val="20"/>
          <w:highlight w:val="yellow"/>
          <w:vertAlign w:val="superscript"/>
        </w:rPr>
        <w:t>rd</w:t>
      </w:r>
      <w:r w:rsidR="006E19F8" w:rsidRPr="00617BA3">
        <w:rPr>
          <w:rFonts w:ascii="Times New Roman" w:hAnsi="Times New Roman" w:cs="Times New Roman"/>
          <w:sz w:val="20"/>
          <w:szCs w:val="20"/>
          <w:highlight w:val="yellow"/>
        </w:rPr>
        <w:t xml:space="preserve"> Sample)</w:t>
      </w:r>
    </w:p>
    <w:p w:rsidR="00A851D2" w:rsidRDefault="00A851D2" w:rsidP="00A851D2">
      <w:pPr>
        <w:rPr>
          <w:rFonts w:ascii="Times New Roman" w:hAnsi="Times New Roman" w:cs="Times New Roman"/>
          <w:sz w:val="20"/>
          <w:szCs w:val="20"/>
        </w:rPr>
      </w:pPr>
    </w:p>
    <w:p w:rsidR="00A851D2" w:rsidRDefault="00A851D2" w:rsidP="00A851D2">
      <w:pPr>
        <w:rPr>
          <w:rFonts w:ascii="Times New Roman" w:hAnsi="Times New Roman" w:cs="Times New Roman"/>
          <w:sz w:val="20"/>
          <w:szCs w:val="20"/>
        </w:rPr>
      </w:pPr>
      <w:r>
        <w:rPr>
          <w:noProof/>
          <w:lang w:val="en-MY" w:eastAsia="en-MY"/>
        </w:rPr>
        <w:lastRenderedPageBreak/>
        <w:drawing>
          <wp:inline distT="0" distB="0" distL="0" distR="0">
            <wp:extent cx="1813169" cy="1442149"/>
            <wp:effectExtent l="0" t="0" r="0" b="5715"/>
            <wp:docPr id="50" name="Picture 50" descr="https://lh4.googleusercontent.com/soL4AuTCyyvi3hmwuFmg3YskaHbaJ4ifvjKFnKqVrGOlhwuBNrhiHHF_1l-_fVou8SL1t3qKbac_YxsWxTd9aqwLLqQmoIjVaMjwSRPbhCnmR90ZG9yxpeWbmccTIhTfScTih28F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soL4AuTCyyvi3hmwuFmg3YskaHbaJ4ifvjKFnKqVrGOlhwuBNrhiHHF_1l-_fVou8SL1t3qKbac_YxsWxTd9aqwLLqQmoIjVaMjwSRPbhCnmR90ZG9yxpeWbmccTIhTfScTih28FxA"/>
                    <pic:cNvPicPr>
                      <a:picLocks noChangeAspect="1" noChangeArrowheads="1"/>
                    </pic:cNvPicPr>
                  </pic:nvPicPr>
                  <pic:blipFill>
                    <a:blip r:embed="rId59"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0465" cy="1471813"/>
                    </a:xfrm>
                    <a:prstGeom prst="rect">
                      <a:avLst/>
                    </a:prstGeom>
                    <a:noFill/>
                    <a:ln>
                      <a:noFill/>
                    </a:ln>
                  </pic:spPr>
                </pic:pic>
              </a:graphicData>
            </a:graphic>
          </wp:inline>
        </w:drawing>
      </w:r>
      <w:r>
        <w:rPr>
          <w:noProof/>
          <w:lang w:val="en-MY" w:eastAsia="en-MY"/>
        </w:rPr>
        <w:drawing>
          <wp:inline distT="0" distB="0" distL="0" distR="0">
            <wp:extent cx="1788951" cy="1445846"/>
            <wp:effectExtent l="0" t="0" r="1905" b="2540"/>
            <wp:docPr id="51" name="Picture 51" descr="https://lh4.googleusercontent.com/sOw7C_JyyJVKU7AMlq39ux8XY0EYBtAaPKms2NMxZQFlAAn_u2EUDZWjm-Z4iNUOOkAnCA8MOOYM1iXe_K6OMH-bX3V1GZf8xYEfl3rPiL5-Vv6P8nsnsG3mhQn79-OfRruphMu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sOw7C_JyyJVKU7AMlq39ux8XY0EYBtAaPKms2NMxZQFlAAn_u2EUDZWjm-Z4iNUOOkAnCA8MOOYM1iXe_K6OMH-bX3V1GZf8xYEfl3rPiL5-Vv6P8nsnsG3mhQn79-OfRruphMuCHA"/>
                    <pic:cNvPicPr>
                      <a:picLocks noChangeAspect="1" noChangeArrowheads="1"/>
                    </pic:cNvPicPr>
                  </pic:nvPicPr>
                  <pic:blipFill>
                    <a:blip r:embed="rId60"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0800000" flipV="1">
                      <a:off x="0" y="0"/>
                      <a:ext cx="1809076" cy="1462112"/>
                    </a:xfrm>
                    <a:prstGeom prst="rect">
                      <a:avLst/>
                    </a:prstGeom>
                    <a:noFill/>
                    <a:ln>
                      <a:noFill/>
                    </a:ln>
                  </pic:spPr>
                </pic:pic>
              </a:graphicData>
            </a:graphic>
          </wp:inline>
        </w:drawing>
      </w:r>
      <w:r>
        <w:rPr>
          <w:noProof/>
          <w:lang w:val="en-MY" w:eastAsia="en-MY"/>
        </w:rPr>
        <w:drawing>
          <wp:inline distT="0" distB="0" distL="0" distR="0">
            <wp:extent cx="1822571" cy="1398954"/>
            <wp:effectExtent l="0" t="0" r="6350" b="0"/>
            <wp:docPr id="52" name="Picture 52" descr="https://lh4.googleusercontent.com/iwQX-sutls_6kdjRMxIXBjEVDWR7dzCvdFX3O5WDcLcuAhBFzQQ1dL2uyuozm425pvtapvJsr6FcB2t88QlsrlrzR7KU0kU-gfC18QeZmE6GwLXCKZx6sE_0VWWVBo2HiqlLv_lF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wQX-sutls_6kdjRMxIXBjEVDWR7dzCvdFX3O5WDcLcuAhBFzQQ1dL2uyuozm425pvtapvJsr6FcB2t88QlsrlrzR7KU0kU-gfC18QeZmE6GwLXCKZx6sE_0VWWVBo2HiqlLv_lFXA"/>
                    <pic:cNvPicPr>
                      <a:picLocks noChangeAspect="1" noChangeArrowheads="1"/>
                    </pic:cNvPicPr>
                  </pic:nvPicPr>
                  <pic:blipFill>
                    <a:blip r:embed="rId61"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45581" cy="1416615"/>
                    </a:xfrm>
                    <a:prstGeom prst="rect">
                      <a:avLst/>
                    </a:prstGeom>
                    <a:noFill/>
                    <a:ln>
                      <a:noFill/>
                    </a:ln>
                  </pic:spPr>
                </pic:pic>
              </a:graphicData>
            </a:graphic>
          </wp:inline>
        </w:drawing>
      </w:r>
    </w:p>
    <w:p w:rsidR="00A851D2" w:rsidRDefault="00A851D2" w:rsidP="00A851D2">
      <w:pPr>
        <w:rPr>
          <w:rFonts w:ascii="Times New Roman" w:hAnsi="Times New Roman" w:cs="Times New Roman"/>
          <w:sz w:val="20"/>
          <w:szCs w:val="20"/>
        </w:rPr>
      </w:pPr>
      <w:r>
        <w:rPr>
          <w:rFonts w:ascii="Times New Roman" w:hAnsi="Times New Roman" w:cs="Times New Roman"/>
          <w:sz w:val="20"/>
          <w:szCs w:val="20"/>
        </w:rPr>
        <w:t>Figure 4.</w:t>
      </w:r>
      <w:r w:rsidRPr="00617BA3">
        <w:rPr>
          <w:rFonts w:ascii="Times New Roman" w:hAnsi="Times New Roman" w:cs="Times New Roman"/>
          <w:sz w:val="20"/>
          <w:szCs w:val="20"/>
          <w:highlight w:val="yellow"/>
        </w:rPr>
        <w:t>2</w:t>
      </w:r>
      <w:r w:rsidR="00617BA3" w:rsidRPr="00617BA3">
        <w:rPr>
          <w:rFonts w:ascii="Times New Roman" w:hAnsi="Times New Roman" w:cs="Times New Roman"/>
          <w:sz w:val="20"/>
          <w:szCs w:val="20"/>
          <w:highlight w:val="yellow"/>
        </w:rPr>
        <w:t>3</w:t>
      </w:r>
      <w:r>
        <w:rPr>
          <w:rFonts w:ascii="Times New Roman" w:hAnsi="Times New Roman" w:cs="Times New Roman"/>
          <w:sz w:val="20"/>
          <w:szCs w:val="20"/>
        </w:rPr>
        <w:t xml:space="preserve">: User_3 </w:t>
      </w:r>
      <w:r w:rsidR="006E19F8" w:rsidRPr="00617BA3">
        <w:rPr>
          <w:rFonts w:ascii="Times New Roman" w:hAnsi="Times New Roman" w:cs="Times New Roman"/>
          <w:sz w:val="20"/>
          <w:szCs w:val="20"/>
          <w:highlight w:val="yellow"/>
        </w:rPr>
        <w:t>(</w:t>
      </w:r>
      <w:r w:rsidR="006E19F8">
        <w:rPr>
          <w:rFonts w:ascii="Times New Roman" w:hAnsi="Times New Roman" w:cs="Times New Roman"/>
          <w:sz w:val="20"/>
          <w:szCs w:val="20"/>
          <w:highlight w:val="yellow"/>
        </w:rPr>
        <w:t>2</w:t>
      </w:r>
      <w:r w:rsidR="006E19F8">
        <w:rPr>
          <w:rFonts w:ascii="Times New Roman" w:hAnsi="Times New Roman" w:cs="Times New Roman"/>
          <w:sz w:val="20"/>
          <w:szCs w:val="20"/>
          <w:highlight w:val="yellow"/>
          <w:vertAlign w:val="superscript"/>
        </w:rPr>
        <w:t>nd</w:t>
      </w:r>
      <w:r w:rsidR="006E19F8" w:rsidRPr="00617BA3">
        <w:rPr>
          <w:rFonts w:ascii="Times New Roman" w:hAnsi="Times New Roman" w:cs="Times New Roman"/>
          <w:sz w:val="20"/>
          <w:szCs w:val="20"/>
          <w:highlight w:val="yellow"/>
        </w:rPr>
        <w:t xml:space="preserve"> Sample)</w:t>
      </w:r>
      <w:r w:rsidR="006E19F8">
        <w:rPr>
          <w:rFonts w:ascii="Times New Roman" w:hAnsi="Times New Roman" w:cs="Times New Roman"/>
          <w:sz w:val="20"/>
          <w:szCs w:val="20"/>
        </w:rPr>
        <w:t xml:space="preserve">      </w:t>
      </w:r>
      <w:r>
        <w:rPr>
          <w:rFonts w:ascii="Times New Roman" w:hAnsi="Times New Roman" w:cs="Times New Roman"/>
          <w:sz w:val="20"/>
          <w:szCs w:val="20"/>
        </w:rPr>
        <w:t>Figure 4.</w:t>
      </w:r>
      <w:r w:rsidRPr="00617BA3">
        <w:rPr>
          <w:rFonts w:ascii="Times New Roman" w:hAnsi="Times New Roman" w:cs="Times New Roman"/>
          <w:sz w:val="20"/>
          <w:szCs w:val="20"/>
          <w:highlight w:val="yellow"/>
        </w:rPr>
        <w:t>2</w:t>
      </w:r>
      <w:r w:rsidR="00617BA3" w:rsidRPr="00617BA3">
        <w:rPr>
          <w:rFonts w:ascii="Times New Roman" w:hAnsi="Times New Roman" w:cs="Times New Roman"/>
          <w:sz w:val="20"/>
          <w:szCs w:val="20"/>
          <w:highlight w:val="yellow"/>
        </w:rPr>
        <w:t>4</w:t>
      </w:r>
      <w:r>
        <w:rPr>
          <w:rFonts w:ascii="Times New Roman" w:hAnsi="Times New Roman" w:cs="Times New Roman"/>
          <w:sz w:val="20"/>
          <w:szCs w:val="20"/>
        </w:rPr>
        <w:t xml:space="preserve">: User_3 </w:t>
      </w:r>
      <w:r w:rsidR="006E19F8" w:rsidRPr="00617BA3">
        <w:rPr>
          <w:rFonts w:ascii="Times New Roman" w:hAnsi="Times New Roman" w:cs="Times New Roman"/>
          <w:sz w:val="20"/>
          <w:szCs w:val="20"/>
          <w:highlight w:val="yellow"/>
        </w:rPr>
        <w:t>(</w:t>
      </w:r>
      <w:r w:rsidR="006E19F8">
        <w:rPr>
          <w:rFonts w:ascii="Times New Roman" w:hAnsi="Times New Roman" w:cs="Times New Roman"/>
          <w:sz w:val="20"/>
          <w:szCs w:val="20"/>
          <w:highlight w:val="yellow"/>
        </w:rPr>
        <w:t>2</w:t>
      </w:r>
      <w:r w:rsidR="006E19F8">
        <w:rPr>
          <w:rFonts w:ascii="Times New Roman" w:hAnsi="Times New Roman" w:cs="Times New Roman"/>
          <w:sz w:val="20"/>
          <w:szCs w:val="20"/>
          <w:highlight w:val="yellow"/>
          <w:vertAlign w:val="superscript"/>
        </w:rPr>
        <w:t>nd</w:t>
      </w:r>
      <w:r w:rsidR="006E19F8" w:rsidRPr="00617BA3">
        <w:rPr>
          <w:rFonts w:ascii="Times New Roman" w:hAnsi="Times New Roman" w:cs="Times New Roman"/>
          <w:sz w:val="20"/>
          <w:szCs w:val="20"/>
          <w:highlight w:val="yellow"/>
        </w:rPr>
        <w:t xml:space="preserve"> Sample)</w:t>
      </w:r>
      <w:r>
        <w:rPr>
          <w:rFonts w:ascii="Times New Roman" w:hAnsi="Times New Roman" w:cs="Times New Roman"/>
          <w:sz w:val="20"/>
          <w:szCs w:val="20"/>
        </w:rPr>
        <w:t xml:space="preserve">           Figure 4.</w:t>
      </w:r>
      <w:r w:rsidRPr="00617BA3">
        <w:rPr>
          <w:rFonts w:ascii="Times New Roman" w:hAnsi="Times New Roman" w:cs="Times New Roman"/>
          <w:sz w:val="20"/>
          <w:szCs w:val="20"/>
          <w:highlight w:val="yellow"/>
        </w:rPr>
        <w:t>2</w:t>
      </w:r>
      <w:r w:rsidR="00617BA3" w:rsidRPr="00617BA3">
        <w:rPr>
          <w:rFonts w:ascii="Times New Roman" w:hAnsi="Times New Roman" w:cs="Times New Roman"/>
          <w:sz w:val="20"/>
          <w:szCs w:val="20"/>
          <w:highlight w:val="yellow"/>
        </w:rPr>
        <w:t>5</w:t>
      </w:r>
      <w:r>
        <w:rPr>
          <w:rFonts w:ascii="Times New Roman" w:hAnsi="Times New Roman" w:cs="Times New Roman"/>
          <w:sz w:val="20"/>
          <w:szCs w:val="20"/>
        </w:rPr>
        <w:t xml:space="preserve">: User_3 </w:t>
      </w:r>
      <w:r w:rsidR="006E19F8" w:rsidRPr="00617BA3">
        <w:rPr>
          <w:rFonts w:ascii="Times New Roman" w:hAnsi="Times New Roman" w:cs="Times New Roman"/>
          <w:sz w:val="20"/>
          <w:szCs w:val="20"/>
          <w:highlight w:val="yellow"/>
        </w:rPr>
        <w:t>(3</w:t>
      </w:r>
      <w:r w:rsidR="006E19F8" w:rsidRPr="00617BA3">
        <w:rPr>
          <w:rFonts w:ascii="Times New Roman" w:hAnsi="Times New Roman" w:cs="Times New Roman"/>
          <w:sz w:val="20"/>
          <w:szCs w:val="20"/>
          <w:highlight w:val="yellow"/>
          <w:vertAlign w:val="superscript"/>
        </w:rPr>
        <w:t>rd</w:t>
      </w:r>
      <w:r w:rsidR="006E19F8" w:rsidRPr="00617BA3">
        <w:rPr>
          <w:rFonts w:ascii="Times New Roman" w:hAnsi="Times New Roman" w:cs="Times New Roman"/>
          <w:sz w:val="20"/>
          <w:szCs w:val="20"/>
          <w:highlight w:val="yellow"/>
        </w:rPr>
        <w:t xml:space="preserve"> Sample)</w:t>
      </w:r>
    </w:p>
    <w:p w:rsidR="00A851D2" w:rsidRDefault="00A851D2" w:rsidP="00A851D2">
      <w:pPr>
        <w:rPr>
          <w:rFonts w:ascii="Times New Roman" w:hAnsi="Times New Roman" w:cs="Times New Roman"/>
          <w:sz w:val="20"/>
          <w:szCs w:val="20"/>
        </w:rPr>
      </w:pPr>
    </w:p>
    <w:p w:rsidR="00C03767" w:rsidRPr="00B3349B" w:rsidRDefault="00C03767" w:rsidP="00C03767">
      <w:pPr>
        <w:spacing w:line="360" w:lineRule="auto"/>
        <w:jc w:val="center"/>
      </w:pPr>
      <w:commentRangeStart w:id="349"/>
      <w:r w:rsidRPr="00AA0223">
        <w:rPr>
          <w:rFonts w:ascii="Times New Roman" w:hAnsi="Times New Roman" w:cs="Times New Roman"/>
          <w:sz w:val="20"/>
          <w:szCs w:val="20"/>
        </w:rPr>
        <w:t>Table 2: Hardware Implementation Result</w:t>
      </w:r>
    </w:p>
    <w:tbl>
      <w:tblPr>
        <w:tblStyle w:val="TableGrid"/>
        <w:tblW w:w="9586" w:type="dxa"/>
        <w:tblLook w:val="04A0"/>
      </w:tblPr>
      <w:tblGrid>
        <w:gridCol w:w="1525"/>
        <w:gridCol w:w="1470"/>
        <w:gridCol w:w="1322"/>
        <w:gridCol w:w="1322"/>
        <w:gridCol w:w="1323"/>
        <w:gridCol w:w="1323"/>
        <w:gridCol w:w="1301"/>
      </w:tblGrid>
      <w:tr w:rsidR="00C03767" w:rsidTr="00EA197C">
        <w:tc>
          <w:tcPr>
            <w:tcW w:w="1525" w:type="dxa"/>
          </w:tcPr>
          <w:p w:rsidR="00CE0FB4" w:rsidRDefault="00C03767" w:rsidP="00EA197C">
            <w:pPr>
              <w:rPr>
                <w:ins w:id="350" w:author="User" w:date="2016-01-12T18:35:00Z"/>
              </w:rPr>
            </w:pPr>
            <w:del w:id="351" w:author="User" w:date="2016-01-12T18:35:00Z">
              <w:r w:rsidDel="00CE0FB4">
                <w:delText>User Trained</w:delText>
              </w:r>
            </w:del>
          </w:p>
          <w:p w:rsidR="00C03767" w:rsidRDefault="00CE0FB4" w:rsidP="00EA197C">
            <w:ins w:id="352" w:author="User" w:date="2016-01-12T18:35:00Z">
              <w:r>
                <w:t>Trained User</w:t>
              </w:r>
            </w:ins>
          </w:p>
        </w:tc>
        <w:tc>
          <w:tcPr>
            <w:tcW w:w="8061" w:type="dxa"/>
            <w:gridSpan w:val="6"/>
          </w:tcPr>
          <w:p w:rsidR="00CE0FB4" w:rsidRDefault="00C03767" w:rsidP="00EA197C">
            <w:pPr>
              <w:rPr>
                <w:ins w:id="353" w:author="User" w:date="2016-01-12T18:36:00Z"/>
              </w:rPr>
            </w:pPr>
            <w:del w:id="354" w:author="User" w:date="2016-01-12T18:36:00Z">
              <w:r w:rsidDel="00CE0FB4">
                <w:delText>Matching rate</w:delText>
              </w:r>
            </w:del>
          </w:p>
          <w:p w:rsidR="00C03767" w:rsidRDefault="00CE0FB4" w:rsidP="00EA197C">
            <w:ins w:id="355" w:author="User" w:date="2016-01-12T18:36:00Z">
              <w:r>
                <w:t>Matching Accuray</w:t>
              </w:r>
            </w:ins>
          </w:p>
        </w:tc>
      </w:tr>
      <w:tr w:rsidR="00C03767" w:rsidTr="00EA197C">
        <w:tc>
          <w:tcPr>
            <w:tcW w:w="1525" w:type="dxa"/>
          </w:tcPr>
          <w:p w:rsidR="00C03767" w:rsidRDefault="00C03767" w:rsidP="00EA197C">
            <w:r>
              <w:t>User_1</w:t>
            </w:r>
          </w:p>
        </w:tc>
        <w:tc>
          <w:tcPr>
            <w:tcW w:w="1470" w:type="dxa"/>
          </w:tcPr>
          <w:p w:rsidR="00C03767" w:rsidRDefault="00C03767" w:rsidP="00EA197C">
            <w:r>
              <w:t>1</w:t>
            </w:r>
          </w:p>
        </w:tc>
        <w:tc>
          <w:tcPr>
            <w:tcW w:w="1322" w:type="dxa"/>
          </w:tcPr>
          <w:p w:rsidR="00C03767" w:rsidRDefault="00C03767" w:rsidP="00EA197C">
            <w:r>
              <w:t>1</w:t>
            </w:r>
          </w:p>
        </w:tc>
        <w:tc>
          <w:tcPr>
            <w:tcW w:w="1322" w:type="dxa"/>
          </w:tcPr>
          <w:p w:rsidR="00C03767" w:rsidRDefault="00C03767" w:rsidP="00EA197C">
            <w:r>
              <w:t>1</w:t>
            </w:r>
          </w:p>
        </w:tc>
        <w:tc>
          <w:tcPr>
            <w:tcW w:w="1323" w:type="dxa"/>
          </w:tcPr>
          <w:p w:rsidR="00C03767" w:rsidRDefault="00C03767" w:rsidP="00EA197C">
            <w:r>
              <w:t>1</w:t>
            </w:r>
          </w:p>
        </w:tc>
        <w:tc>
          <w:tcPr>
            <w:tcW w:w="1323" w:type="dxa"/>
          </w:tcPr>
          <w:p w:rsidR="00C03767" w:rsidRDefault="00C03767" w:rsidP="00EA197C">
            <w:ins w:id="356" w:author="User" w:date="2016-01-12T18:23:00Z">
              <w:r>
                <w:t>X</w:t>
              </w:r>
            </w:ins>
          </w:p>
        </w:tc>
        <w:tc>
          <w:tcPr>
            <w:tcW w:w="1301" w:type="dxa"/>
          </w:tcPr>
          <w:p w:rsidR="00C03767" w:rsidRDefault="00C03767" w:rsidP="00EA197C">
            <w:ins w:id="357" w:author="User" w:date="2016-01-12T18:23:00Z">
              <w:r>
                <w:t>X</w:t>
              </w:r>
            </w:ins>
          </w:p>
        </w:tc>
      </w:tr>
      <w:tr w:rsidR="00C03767" w:rsidTr="00EA197C">
        <w:tc>
          <w:tcPr>
            <w:tcW w:w="1525" w:type="dxa"/>
          </w:tcPr>
          <w:p w:rsidR="00C03767" w:rsidRDefault="00C03767" w:rsidP="00EA197C">
            <w:r>
              <w:t>User_2</w:t>
            </w:r>
          </w:p>
        </w:tc>
        <w:tc>
          <w:tcPr>
            <w:tcW w:w="1470" w:type="dxa"/>
          </w:tcPr>
          <w:p w:rsidR="00C03767" w:rsidRDefault="00C03767" w:rsidP="00EA197C">
            <w:r>
              <w:t>2</w:t>
            </w:r>
          </w:p>
        </w:tc>
        <w:tc>
          <w:tcPr>
            <w:tcW w:w="1322" w:type="dxa"/>
          </w:tcPr>
          <w:p w:rsidR="00C03767" w:rsidRDefault="00C03767" w:rsidP="00EA197C">
            <w:r>
              <w:t>2</w:t>
            </w:r>
          </w:p>
        </w:tc>
        <w:tc>
          <w:tcPr>
            <w:tcW w:w="1322" w:type="dxa"/>
          </w:tcPr>
          <w:p w:rsidR="00C03767" w:rsidRDefault="00C03767" w:rsidP="00EA197C">
            <w:r>
              <w:t>3</w:t>
            </w:r>
          </w:p>
        </w:tc>
        <w:tc>
          <w:tcPr>
            <w:tcW w:w="1323" w:type="dxa"/>
          </w:tcPr>
          <w:p w:rsidR="00C03767" w:rsidRDefault="00C03767" w:rsidP="00EA197C">
            <w:r>
              <w:t>2</w:t>
            </w:r>
          </w:p>
        </w:tc>
        <w:tc>
          <w:tcPr>
            <w:tcW w:w="1323" w:type="dxa"/>
          </w:tcPr>
          <w:p w:rsidR="00C03767" w:rsidRDefault="00C03767" w:rsidP="00EA197C">
            <w:r>
              <w:t>2</w:t>
            </w:r>
          </w:p>
        </w:tc>
        <w:tc>
          <w:tcPr>
            <w:tcW w:w="1301" w:type="dxa"/>
          </w:tcPr>
          <w:p w:rsidR="00C03767" w:rsidRDefault="00C03767" w:rsidP="00EA197C">
            <w:ins w:id="358" w:author="User" w:date="2016-01-12T18:23:00Z">
              <w:r>
                <w:t>X</w:t>
              </w:r>
            </w:ins>
          </w:p>
        </w:tc>
      </w:tr>
      <w:tr w:rsidR="00C03767" w:rsidTr="00EA197C">
        <w:tc>
          <w:tcPr>
            <w:tcW w:w="1525" w:type="dxa"/>
          </w:tcPr>
          <w:p w:rsidR="00C03767" w:rsidRDefault="00C03767" w:rsidP="00EA197C">
            <w:r>
              <w:t>User_3</w:t>
            </w:r>
          </w:p>
        </w:tc>
        <w:tc>
          <w:tcPr>
            <w:tcW w:w="1470" w:type="dxa"/>
          </w:tcPr>
          <w:p w:rsidR="00C03767" w:rsidRDefault="00C03767" w:rsidP="00EA197C">
            <w:r>
              <w:t>3</w:t>
            </w:r>
          </w:p>
        </w:tc>
        <w:tc>
          <w:tcPr>
            <w:tcW w:w="1322" w:type="dxa"/>
          </w:tcPr>
          <w:p w:rsidR="00C03767" w:rsidRDefault="00C03767" w:rsidP="00EA197C">
            <w:r>
              <w:t>3</w:t>
            </w:r>
          </w:p>
        </w:tc>
        <w:tc>
          <w:tcPr>
            <w:tcW w:w="1322" w:type="dxa"/>
          </w:tcPr>
          <w:p w:rsidR="00C03767" w:rsidRDefault="00C03767" w:rsidP="00EA197C">
            <w:r>
              <w:t>3</w:t>
            </w:r>
          </w:p>
        </w:tc>
        <w:tc>
          <w:tcPr>
            <w:tcW w:w="1323" w:type="dxa"/>
          </w:tcPr>
          <w:p w:rsidR="00C03767" w:rsidRPr="006E19F8" w:rsidRDefault="00C03767" w:rsidP="00EA197C">
            <w:pPr>
              <w:rPr>
                <w:color w:val="FF0000"/>
                <w:highlight w:val="yellow"/>
              </w:rPr>
            </w:pPr>
            <w:ins w:id="359" w:author="User" w:date="2016-01-12T18:23:00Z">
              <w:r w:rsidRPr="006E19F8">
                <w:rPr>
                  <w:color w:val="FF0000"/>
                  <w:highlight w:val="yellow"/>
                </w:rPr>
                <w:t>X</w:t>
              </w:r>
            </w:ins>
          </w:p>
        </w:tc>
        <w:tc>
          <w:tcPr>
            <w:tcW w:w="1323" w:type="dxa"/>
          </w:tcPr>
          <w:p w:rsidR="00C03767" w:rsidRPr="006E19F8" w:rsidRDefault="00C03767" w:rsidP="00EA197C">
            <w:pPr>
              <w:rPr>
                <w:highlight w:val="yellow"/>
              </w:rPr>
            </w:pPr>
            <w:ins w:id="360" w:author="User" w:date="2016-01-12T18:23:00Z">
              <w:r w:rsidRPr="006E19F8">
                <w:rPr>
                  <w:highlight w:val="yellow"/>
                </w:rPr>
                <w:t>X</w:t>
              </w:r>
            </w:ins>
          </w:p>
        </w:tc>
        <w:tc>
          <w:tcPr>
            <w:tcW w:w="1301" w:type="dxa"/>
          </w:tcPr>
          <w:p w:rsidR="00C03767" w:rsidRPr="006E19F8" w:rsidRDefault="00C03767" w:rsidP="00EA197C">
            <w:pPr>
              <w:rPr>
                <w:highlight w:val="yellow"/>
              </w:rPr>
            </w:pPr>
            <w:ins w:id="361" w:author="User" w:date="2016-01-12T18:23:00Z">
              <w:r w:rsidRPr="006E19F8">
                <w:rPr>
                  <w:highlight w:val="yellow"/>
                </w:rPr>
                <w:t>X</w:t>
              </w:r>
            </w:ins>
          </w:p>
        </w:tc>
      </w:tr>
    </w:tbl>
    <w:p w:rsidR="00C03767" w:rsidRDefault="00C03767" w:rsidP="00C03767"/>
    <w:p w:rsidR="00C03767" w:rsidRDefault="00C03767" w:rsidP="00C03767">
      <w:pPr>
        <w:jc w:val="center"/>
      </w:pPr>
      <w:commentRangeStart w:id="362"/>
      <w:r>
        <w:rPr>
          <w:noProof/>
          <w:lang w:val="en-MY" w:eastAsia="en-MY"/>
        </w:rPr>
        <w:drawing>
          <wp:inline distT="0" distB="0" distL="0" distR="0">
            <wp:extent cx="5486400" cy="2680677"/>
            <wp:effectExtent l="19050" t="0" r="19050" b="5373"/>
            <wp:docPr id="55"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commentRangeEnd w:id="362"/>
      <w:r w:rsidR="00680861">
        <w:rPr>
          <w:rStyle w:val="CommentReference"/>
        </w:rPr>
        <w:commentReference w:id="362"/>
      </w:r>
    </w:p>
    <w:p w:rsidR="00C03767" w:rsidRDefault="00C03767" w:rsidP="00C03767">
      <w:pPr>
        <w:jc w:val="center"/>
        <w:rPr>
          <w:rFonts w:ascii="Times New Roman" w:hAnsi="Times New Roman" w:cs="Times New Roman"/>
          <w:sz w:val="20"/>
          <w:szCs w:val="20"/>
        </w:rPr>
      </w:pPr>
      <w:del w:id="363" w:author="User" w:date="2016-01-12T18:29:00Z">
        <w:r w:rsidRPr="00AA0223" w:rsidDel="00617BA3">
          <w:rPr>
            <w:rFonts w:ascii="Times New Roman" w:hAnsi="Times New Roman" w:cs="Times New Roman"/>
            <w:sz w:val="20"/>
            <w:szCs w:val="20"/>
          </w:rPr>
          <w:delText>Figure 4.17</w:delText>
        </w:r>
      </w:del>
      <w:ins w:id="364" w:author="User" w:date="2016-01-12T18:29:00Z">
        <w:r w:rsidR="00617BA3">
          <w:rPr>
            <w:rFonts w:ascii="Times New Roman" w:hAnsi="Times New Roman" w:cs="Times New Roman"/>
            <w:sz w:val="20"/>
            <w:szCs w:val="20"/>
          </w:rPr>
          <w:t>Figure 4.26</w:t>
        </w:r>
      </w:ins>
      <w:r w:rsidRPr="00AA0223">
        <w:rPr>
          <w:rFonts w:ascii="Times New Roman" w:hAnsi="Times New Roman" w:cs="Times New Roman"/>
          <w:sz w:val="20"/>
          <w:szCs w:val="20"/>
        </w:rPr>
        <w:t>: Bar Chart of Integrated Result</w:t>
      </w:r>
    </w:p>
    <w:commentRangeEnd w:id="349"/>
    <w:p w:rsidR="00A851D2" w:rsidRPr="00A851D2" w:rsidRDefault="00C03767" w:rsidP="00A851D2">
      <w:pPr>
        <w:rPr>
          <w:rFonts w:ascii="Times New Roman" w:hAnsi="Times New Roman" w:cs="Times New Roman"/>
          <w:sz w:val="20"/>
          <w:szCs w:val="20"/>
        </w:rPr>
      </w:pPr>
      <w:r>
        <w:rPr>
          <w:rStyle w:val="CommentReference"/>
        </w:rPr>
        <w:commentReference w:id="349"/>
      </w:r>
    </w:p>
    <w:p w:rsidR="000C231F" w:rsidRDefault="000C231F" w:rsidP="002A3D01">
      <w:pPr>
        <w:pStyle w:val="Heading1"/>
        <w:ind w:firstLine="0"/>
        <w:jc w:val="left"/>
        <w:rPr>
          <w:rFonts w:ascii="Times New Roman" w:hAnsi="Times New Roman" w:cs="Times New Roman"/>
          <w:b/>
          <w:sz w:val="36"/>
          <w:szCs w:val="36"/>
        </w:rPr>
      </w:pPr>
    </w:p>
    <w:p w:rsidR="000C231F" w:rsidRDefault="000C231F" w:rsidP="000C231F">
      <w:pPr>
        <w:pStyle w:val="Heading1"/>
        <w:ind w:firstLine="0"/>
        <w:jc w:val="left"/>
        <w:rPr>
          <w:sz w:val="22"/>
          <w:szCs w:val="22"/>
        </w:rPr>
      </w:pPr>
    </w:p>
    <w:p w:rsidR="000C231F" w:rsidRPr="000C231F" w:rsidRDefault="000C231F" w:rsidP="000C231F"/>
    <w:p w:rsidR="00933A5C" w:rsidRDefault="00933A5C" w:rsidP="000C231F">
      <w:pPr>
        <w:pStyle w:val="Heading1"/>
        <w:ind w:firstLine="0"/>
        <w:jc w:val="left"/>
        <w:rPr>
          <w:rFonts w:ascii="Times New Roman" w:hAnsi="Times New Roman" w:cs="Times New Roman"/>
          <w:b/>
          <w:sz w:val="36"/>
          <w:szCs w:val="36"/>
        </w:rPr>
      </w:pPr>
      <w:bookmarkStart w:id="365" w:name="_Toc440362498"/>
    </w:p>
    <w:p w:rsidR="00933A5C" w:rsidRDefault="00933A5C" w:rsidP="00933A5C"/>
    <w:p w:rsidR="00933A5C" w:rsidRPr="00933A5C" w:rsidRDefault="00933A5C" w:rsidP="00933A5C"/>
    <w:p w:rsidR="00933A5C" w:rsidRDefault="00136D28" w:rsidP="000C231F">
      <w:pPr>
        <w:pStyle w:val="Heading1"/>
        <w:ind w:firstLine="0"/>
        <w:jc w:val="left"/>
        <w:rPr>
          <w:rFonts w:ascii="Times New Roman" w:hAnsi="Times New Roman" w:cs="Times New Roman"/>
          <w:b/>
          <w:sz w:val="36"/>
          <w:szCs w:val="36"/>
        </w:rPr>
      </w:pPr>
      <w:r>
        <w:rPr>
          <w:rStyle w:val="CommentReference"/>
        </w:rPr>
        <w:lastRenderedPageBreak/>
        <w:commentReference w:id="366"/>
      </w:r>
    </w:p>
    <w:p w:rsidR="000C231F" w:rsidRDefault="00CD2593" w:rsidP="000C231F">
      <w:pPr>
        <w:pStyle w:val="Heading1"/>
        <w:ind w:firstLine="0"/>
        <w:jc w:val="left"/>
        <w:rPr>
          <w:rFonts w:ascii="Times New Roman" w:hAnsi="Times New Roman" w:cs="Times New Roman"/>
          <w:b/>
          <w:sz w:val="36"/>
          <w:szCs w:val="36"/>
        </w:rPr>
      </w:pPr>
      <w:r w:rsidRPr="002A3D01">
        <w:rPr>
          <w:rFonts w:ascii="Times New Roman" w:hAnsi="Times New Roman" w:cs="Times New Roman"/>
          <w:b/>
          <w:sz w:val="36"/>
          <w:szCs w:val="36"/>
        </w:rPr>
        <w:t>CHAPTER 5: CONCLUSION</w:t>
      </w:r>
      <w:bookmarkEnd w:id="365"/>
    </w:p>
    <w:p w:rsidR="000C231F" w:rsidRDefault="000C231F" w:rsidP="000C231F">
      <w:pPr>
        <w:pStyle w:val="Heading1"/>
        <w:ind w:firstLine="0"/>
        <w:jc w:val="left"/>
        <w:rPr>
          <w:rFonts w:ascii="Times New Roman" w:hAnsi="Times New Roman" w:cs="Times New Roman"/>
          <w:b/>
          <w:sz w:val="28"/>
          <w:szCs w:val="28"/>
          <w:u w:val="single"/>
        </w:rPr>
      </w:pPr>
    </w:p>
    <w:p w:rsidR="0090600F" w:rsidRPr="000C231F" w:rsidRDefault="00CD2593" w:rsidP="000C231F">
      <w:pPr>
        <w:pStyle w:val="Heading1"/>
        <w:ind w:firstLine="0"/>
        <w:jc w:val="left"/>
        <w:rPr>
          <w:rFonts w:ascii="Times New Roman" w:hAnsi="Times New Roman" w:cs="Times New Roman"/>
          <w:b/>
          <w:sz w:val="36"/>
          <w:szCs w:val="36"/>
        </w:rPr>
      </w:pPr>
      <w:bookmarkStart w:id="367" w:name="_Toc440362499"/>
      <w:r w:rsidRPr="002A3D01">
        <w:rPr>
          <w:rFonts w:ascii="Times New Roman" w:hAnsi="Times New Roman" w:cs="Times New Roman"/>
          <w:b/>
          <w:sz w:val="28"/>
          <w:szCs w:val="28"/>
          <w:u w:val="single"/>
        </w:rPr>
        <w:t>5.1: Conclusion</w:t>
      </w:r>
      <w:bookmarkEnd w:id="367"/>
    </w:p>
    <w:p w:rsidR="0090600F" w:rsidRDefault="00CD2593">
      <w:pPr>
        <w:spacing w:line="360" w:lineRule="auto"/>
        <w:jc w:val="both"/>
      </w:pPr>
      <w:r>
        <w:rPr>
          <w:rFonts w:ascii="Times New Roman" w:eastAsia="Times New Roman" w:hAnsi="Times New Roman" w:cs="Times New Roman"/>
          <w:sz w:val="24"/>
          <w:szCs w:val="24"/>
        </w:rPr>
        <w:t xml:space="preserve">In this project, the iris recognition system is developed by using Verilog HDL based on FPGA and implemented on the DE2 board. Firstly, the iris image is captured by the CMOS camera. Then the iris image is used to detect the pupil and iris points for segmentation. The segmented iris image, which is a grayscale image will be normalized by extracting a specific region for comparison. This extracted region is compressed and a binary template is produced. Finally, this binary template is trained into the database in preparation for matching of the incoming user. </w:t>
      </w:r>
    </w:p>
    <w:p w:rsidR="0090600F" w:rsidRDefault="0090600F">
      <w:pPr>
        <w:spacing w:line="360" w:lineRule="auto"/>
        <w:ind w:firstLine="720"/>
        <w:jc w:val="both"/>
      </w:pPr>
    </w:p>
    <w:p w:rsidR="0090600F" w:rsidRDefault="00CD2593">
      <w:pPr>
        <w:spacing w:line="360" w:lineRule="auto"/>
        <w:ind w:firstLine="720"/>
        <w:jc w:val="both"/>
      </w:pPr>
      <w:r>
        <w:rPr>
          <w:rFonts w:ascii="Times New Roman" w:eastAsia="Times New Roman" w:hAnsi="Times New Roman" w:cs="Times New Roman"/>
          <w:sz w:val="24"/>
          <w:szCs w:val="24"/>
        </w:rPr>
        <w:t xml:space="preserve">This work focuses on image post-processing (Iris Normalization) and compression which are the two main steps to extract and compress into a binary template. The main purpose of Iris Normalization is to extract a specific region from the iris image to make later comparison. It is important to normalize before comparison or matching as the iris is non-concentric. Furthermore, in order to use less resources and increase the processing time, the extraction region is compressed into a 10x10 matrix consisting of only 1 bit in each element. The proposed image post-processing and compression will be modeled, designed and simulated in Verilog HDL using ModelSim of Mentor Graphics environment and later integrated into Altera Cyclone II DE2 board for hardware verification purposes. This result </w:t>
      </w:r>
      <w:del w:id="368" w:author="User" w:date="2016-01-12T18:43:00Z">
        <w:r w:rsidDel="00EA197C">
          <w:rPr>
            <w:rFonts w:ascii="Times New Roman" w:eastAsia="Times New Roman" w:hAnsi="Times New Roman" w:cs="Times New Roman"/>
            <w:sz w:val="24"/>
            <w:szCs w:val="24"/>
          </w:rPr>
          <w:delText xml:space="preserve">in </w:delText>
        </w:r>
      </w:del>
      <w:ins w:id="369" w:author="User" w:date="2016-01-12T18:43:00Z">
        <w:r w:rsidR="00EA197C">
          <w:rPr>
            <w:rFonts w:ascii="Times New Roman" w:eastAsia="Times New Roman" w:hAnsi="Times New Roman" w:cs="Times New Roman"/>
            <w:sz w:val="24"/>
            <w:szCs w:val="24"/>
          </w:rPr>
          <w:t xml:space="preserve">is </w:t>
        </w:r>
      </w:ins>
      <w:r>
        <w:rPr>
          <w:rFonts w:ascii="Times New Roman" w:eastAsia="Times New Roman" w:hAnsi="Times New Roman" w:cs="Times New Roman"/>
          <w:sz w:val="24"/>
          <w:szCs w:val="24"/>
        </w:rPr>
        <w:t xml:space="preserve">a faster processing time and lower resource usage of the DE2 board. However, the </w:t>
      </w:r>
      <w:commentRangeStart w:id="370"/>
      <w:del w:id="371" w:author="User" w:date="2016-01-12T18:54:00Z">
        <w:r w:rsidDel="008911CA">
          <w:rPr>
            <w:rFonts w:ascii="Times New Roman" w:eastAsia="Times New Roman" w:hAnsi="Times New Roman" w:cs="Times New Roman"/>
            <w:sz w:val="24"/>
            <w:szCs w:val="24"/>
          </w:rPr>
          <w:delText xml:space="preserve">accuracy is relatively low </w:delText>
        </w:r>
        <w:r w:rsidDel="00E6599C">
          <w:rPr>
            <w:rFonts w:ascii="Times New Roman" w:eastAsia="Times New Roman" w:hAnsi="Times New Roman" w:cs="Times New Roman"/>
            <w:sz w:val="24"/>
            <w:szCs w:val="24"/>
          </w:rPr>
          <w:delText xml:space="preserve">at 30% </w:delText>
        </w:r>
        <w:commentRangeEnd w:id="370"/>
        <w:r w:rsidR="00C22C25" w:rsidDel="00E6599C">
          <w:rPr>
            <w:rStyle w:val="CommentReference"/>
          </w:rPr>
          <w:commentReference w:id="370"/>
        </w:r>
      </w:del>
      <w:ins w:id="372" w:author="User" w:date="2016-01-12T18:56:00Z">
        <w:r w:rsidR="008911CA">
          <w:rPr>
            <w:rFonts w:ascii="Times New Roman" w:eastAsia="Times New Roman" w:hAnsi="Times New Roman" w:cs="Times New Roman"/>
            <w:sz w:val="24"/>
            <w:szCs w:val="24"/>
          </w:rPr>
          <w:t xml:space="preserve"> </w:t>
        </w:r>
        <w:r w:rsidR="008911CA" w:rsidRPr="00EF1313">
          <w:rPr>
            <w:rFonts w:ascii="Times New Roman" w:hAnsi="Times New Roman" w:cs="Times New Roman"/>
            <w:sz w:val="24"/>
            <w:szCs w:val="24"/>
            <w:rPrChange w:id="373" w:author="User" w:date="2016-01-12T18:57:00Z">
              <w:rPr/>
            </w:rPrChange>
          </w:rPr>
          <w:t>matching accuracy is relatively low if only one iris image is trained for each user for database matching purposes. With multiple (3) iris images trained for each user, matching accuracy reaches an average of 96.67% albeit with an average matching possibility of 66.67%. The lower accuracy when single iris image was used</w:t>
        </w:r>
        <w:r w:rsidR="008911CA" w:rsidRPr="00EF1313">
          <w:rPr>
            <w:sz w:val="24"/>
            <w:szCs w:val="24"/>
            <w:rPrChange w:id="374" w:author="User" w:date="2016-01-12T18:57:00Z">
              <w:rPr/>
            </w:rPrChange>
          </w:rPr>
          <w:t xml:space="preserve"> </w:t>
        </w:r>
      </w:ins>
      <w:r>
        <w:rPr>
          <w:rFonts w:ascii="Times New Roman" w:eastAsia="Times New Roman" w:hAnsi="Times New Roman" w:cs="Times New Roman"/>
          <w:sz w:val="24"/>
          <w:szCs w:val="24"/>
        </w:rPr>
        <w:t xml:space="preserve">when performing hardware verification </w:t>
      </w:r>
      <w:ins w:id="375" w:author="User" w:date="2016-01-12T18:56:00Z">
        <w:r w:rsidR="008911CA">
          <w:rPr>
            <w:rFonts w:ascii="Times New Roman" w:eastAsia="Times New Roman" w:hAnsi="Times New Roman" w:cs="Times New Roman"/>
            <w:sz w:val="24"/>
            <w:szCs w:val="24"/>
          </w:rPr>
          <w:t xml:space="preserve">is </w:t>
        </w:r>
      </w:ins>
      <w:r>
        <w:rPr>
          <w:rFonts w:ascii="Times New Roman" w:eastAsia="Times New Roman" w:hAnsi="Times New Roman" w:cs="Times New Roman"/>
          <w:sz w:val="24"/>
          <w:szCs w:val="24"/>
        </w:rPr>
        <w:t>due to compression from a large image to a smaller image as well as 10-bit being compressed into 1 bit. Finally, the proposed IRS system can be applied to security system</w:t>
      </w:r>
      <w:del w:id="376" w:author="User" w:date="2016-01-12T18:45:00Z">
        <w:r w:rsidDel="00C22C25">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which uses the IRS for faster access.</w:t>
      </w:r>
    </w:p>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90600F" w:rsidRPr="002A3D01" w:rsidRDefault="00CD2593" w:rsidP="002A3D01">
      <w:pPr>
        <w:pStyle w:val="Heading2"/>
        <w:rPr>
          <w:rFonts w:ascii="Times New Roman" w:hAnsi="Times New Roman" w:cs="Times New Roman"/>
          <w:b/>
          <w:sz w:val="28"/>
          <w:szCs w:val="28"/>
          <w:u w:val="single"/>
        </w:rPr>
      </w:pPr>
      <w:bookmarkStart w:id="377" w:name="_Toc440362500"/>
      <w:r w:rsidRPr="002A3D01">
        <w:rPr>
          <w:rFonts w:ascii="Times New Roman" w:hAnsi="Times New Roman" w:cs="Times New Roman"/>
          <w:b/>
          <w:sz w:val="28"/>
          <w:szCs w:val="28"/>
          <w:u w:val="single"/>
        </w:rPr>
        <w:lastRenderedPageBreak/>
        <w:t>5.1: Future Trends &amp; Recommendation</w:t>
      </w:r>
      <w:bookmarkEnd w:id="377"/>
    </w:p>
    <w:p w:rsidR="0090600F" w:rsidRDefault="00CD2593">
      <w:pPr>
        <w:spacing w:line="360" w:lineRule="auto"/>
        <w:jc w:val="both"/>
      </w:pPr>
      <w:r>
        <w:rPr>
          <w:rFonts w:ascii="Times New Roman" w:eastAsia="Times New Roman" w:hAnsi="Times New Roman" w:cs="Times New Roman"/>
          <w:sz w:val="24"/>
          <w:szCs w:val="24"/>
        </w:rPr>
        <w:t xml:space="preserve">There are several recommendations for future work. Firstly, the hardware setup can be improved by using a better camera with which autofocus function and also </w:t>
      </w:r>
      <w:ins w:id="378" w:author="User" w:date="2016-01-12T18:58:00Z">
        <w:r w:rsidR="0093547E">
          <w:rPr>
            <w:rFonts w:ascii="Times New Roman" w:eastAsia="Times New Roman" w:hAnsi="Times New Roman" w:cs="Times New Roman"/>
            <w:sz w:val="24"/>
            <w:szCs w:val="24"/>
          </w:rPr>
          <w:t xml:space="preserve">to </w:t>
        </w:r>
      </w:ins>
      <w:r>
        <w:rPr>
          <w:rFonts w:ascii="Times New Roman" w:eastAsia="Times New Roman" w:hAnsi="Times New Roman" w:cs="Times New Roman"/>
          <w:sz w:val="24"/>
          <w:szCs w:val="24"/>
        </w:rPr>
        <w:t>compensate the lighting condition. Next, an image enhancement algorithm could be developed to enhance the extracted iris region before compression is done. The iris normalization algorithm could also be improved by using the John Daugman algorithm which normalizes the entire iris image to form an iris template for matching purposes. Furthermore, instead of compressing 10 bits to a 1 bit value, the 10 bits could be compre</w:t>
      </w:r>
      <w:r w:rsidR="00B47BC7">
        <w:rPr>
          <w:rFonts w:ascii="Times New Roman" w:eastAsia="Times New Roman" w:hAnsi="Times New Roman" w:cs="Times New Roman"/>
          <w:sz w:val="24"/>
          <w:szCs w:val="24"/>
        </w:rPr>
        <w:t>ssed into 2 bits</w:t>
      </w:r>
      <w:del w:id="379" w:author="User" w:date="2016-01-12T18:58:00Z">
        <w:r w:rsidR="00B47BC7" w:rsidDel="0093547E">
          <w:rPr>
            <w:rFonts w:ascii="Times New Roman" w:eastAsia="Times New Roman" w:hAnsi="Times New Roman" w:cs="Times New Roman"/>
            <w:sz w:val="24"/>
            <w:szCs w:val="24"/>
          </w:rPr>
          <w:delText xml:space="preserve"> </w:delText>
        </w:r>
      </w:del>
      <w:ins w:id="380" w:author="User" w:date="2016-01-12T18:59:00Z">
        <w:r w:rsidR="0093547E">
          <w:rPr>
            <w:rFonts w:ascii="Times New Roman" w:eastAsia="Times New Roman" w:hAnsi="Times New Roman" w:cs="Times New Roman"/>
            <w:sz w:val="24"/>
            <w:szCs w:val="24"/>
          </w:rPr>
          <w:t>before matching is done.</w:t>
        </w:r>
      </w:ins>
      <w:del w:id="381" w:author="User" w:date="2016-01-12T18:58:00Z">
        <w:r w:rsidR="00B47BC7" w:rsidDel="0093547E">
          <w:rPr>
            <w:rFonts w:ascii="Times New Roman" w:eastAsia="Times New Roman" w:hAnsi="Times New Roman" w:cs="Times New Roman"/>
            <w:sz w:val="24"/>
            <w:szCs w:val="24"/>
          </w:rPr>
          <w:delText>for comparison</w:delText>
        </w:r>
      </w:del>
      <w:r w:rsidR="00B47BC7">
        <w:rPr>
          <w:rFonts w:ascii="Times New Roman" w:eastAsia="Times New Roman" w:hAnsi="Times New Roman" w:cs="Times New Roman"/>
          <w:sz w:val="24"/>
          <w:szCs w:val="24"/>
        </w:rPr>
        <w:t>.</w:t>
      </w:r>
      <w:ins w:id="382" w:author="User" w:date="2016-01-12T18:59:00Z">
        <w:r w:rsidR="0093547E">
          <w:rPr>
            <w:rFonts w:ascii="Times New Roman" w:eastAsia="Times New Roman" w:hAnsi="Times New Roman" w:cs="Times New Roman"/>
            <w:sz w:val="24"/>
            <w:szCs w:val="24"/>
          </w:rPr>
          <w:t xml:space="preserve"> </w:t>
        </w:r>
      </w:ins>
      <w:r w:rsidR="00B47BC7">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comparing 2 bits in each coordinates, the matching accuracy could be increased.      </w:t>
      </w:r>
    </w:p>
    <w:p w:rsidR="0090600F" w:rsidRDefault="0090600F">
      <w:pPr>
        <w:spacing w:line="360" w:lineRule="auto"/>
        <w:jc w:val="both"/>
      </w:pPr>
    </w:p>
    <w:p w:rsidR="0090600F" w:rsidRDefault="0090600F">
      <w:pPr>
        <w:spacing w:line="360" w:lineRule="auto"/>
        <w:ind w:firstLine="720"/>
        <w:jc w:val="both"/>
      </w:pPr>
    </w:p>
    <w:p w:rsidR="0090600F" w:rsidRDefault="0090600F">
      <w:pPr>
        <w:spacing w:line="360" w:lineRule="auto"/>
        <w:jc w:val="both"/>
      </w:pPr>
    </w:p>
    <w:p w:rsidR="0090600F" w:rsidRDefault="0090600F">
      <w:pPr>
        <w:spacing w:line="360" w:lineRule="auto"/>
        <w:jc w:val="both"/>
      </w:pPr>
    </w:p>
    <w:p w:rsidR="0090600F" w:rsidRDefault="0090600F">
      <w:pPr>
        <w:spacing w:line="360" w:lineRule="auto"/>
      </w:pPr>
    </w:p>
    <w:p w:rsidR="0090600F" w:rsidRDefault="0090600F">
      <w:pPr>
        <w:spacing w:line="360" w:lineRule="auto"/>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pPr>
    </w:p>
    <w:p w:rsidR="002A3D01" w:rsidRDefault="002A3D01">
      <w:pPr>
        <w:spacing w:line="360" w:lineRule="auto"/>
        <w:jc w:val="both"/>
        <w:rPr>
          <w:rFonts w:ascii="Times New Roman" w:eastAsia="Times New Roman" w:hAnsi="Times New Roman" w:cs="Times New Roman"/>
          <w:b/>
          <w:sz w:val="36"/>
          <w:szCs w:val="36"/>
        </w:rPr>
      </w:pPr>
    </w:p>
    <w:p w:rsidR="002A3D01" w:rsidRDefault="002A3D01">
      <w:pPr>
        <w:spacing w:line="360" w:lineRule="auto"/>
        <w:jc w:val="both"/>
        <w:rPr>
          <w:rFonts w:ascii="Times New Roman" w:eastAsia="Times New Roman" w:hAnsi="Times New Roman" w:cs="Times New Roman"/>
          <w:b/>
          <w:sz w:val="36"/>
          <w:szCs w:val="36"/>
        </w:rPr>
      </w:pPr>
    </w:p>
    <w:p w:rsidR="0090600F" w:rsidRPr="002A3D01" w:rsidRDefault="00CD2593" w:rsidP="002A3D01">
      <w:pPr>
        <w:pStyle w:val="Heading1"/>
        <w:ind w:firstLine="0"/>
        <w:jc w:val="left"/>
        <w:rPr>
          <w:rFonts w:ascii="Times New Roman" w:hAnsi="Times New Roman" w:cs="Times New Roman"/>
          <w:b/>
          <w:sz w:val="36"/>
          <w:szCs w:val="36"/>
        </w:rPr>
      </w:pPr>
      <w:bookmarkStart w:id="383" w:name="_Toc440362501"/>
      <w:r w:rsidRPr="002A3D01">
        <w:rPr>
          <w:rFonts w:ascii="Times New Roman" w:hAnsi="Times New Roman" w:cs="Times New Roman"/>
          <w:b/>
          <w:sz w:val="36"/>
          <w:szCs w:val="36"/>
        </w:rPr>
        <w:lastRenderedPageBreak/>
        <w:t>REFERENCE</w:t>
      </w:r>
      <w:bookmarkEnd w:id="383"/>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 G. Daugman, “High confidence visual recognition of persons by a test of statistical independence,” IEEE Transactions on Pattern Analysis and Machine Intelligence, Vol. 15, 2013, pp. 1148-1161.</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J.G. Daugman, "The importance of being random: statistical principles of iris recognition", Pattern Recognition, Vol. 36, No. 2, pp. 279 – 291, February 2013.</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Wildes, J. Asmuth, G. Green, S. Hsu, R. Kolczynski, J. Matey, S. McBride, A machine-vision system for iris recognition, Mach. Vision Appl. 9 (1996) 1–8.</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L. Birgale and M. Kokare, "Iris recognition without iris normalization," Journal of Computer Science, Vol. 6, No. 9, (2010), pp. 1042.</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Nabti, L. Ghouti, and A. Bouridane, "An effective and fast iris recognition system based on a combined multiscale feature extraction technique," Elsevier, Pattern Recognition, Vol. 41, pp. 868–879, 2008.</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RaidaHentati, MoncefBousselmi,MohamedAbid,“An Embedded System for iris Recognition, “International Conference on Design &amp; Technology of Integrated Systems in Nanoscale Era. IEEE 2010.</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Judith Liu-Jimenez, Raul Sanchez-Reillo, Carmen Sanchez-Avila, “Full Hardware solution for processing iris biometric,”.IEEE 2005</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 Grabowski, W. Sankowski, M. Napieralska, M. Zubert, A. Napieralski, “Iris Recognition Algorithm Optimized for Hardware Implementation,” IEEE 2006</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Buethna, “Hardware Implementation of Iris Matching,”. International Journal of Scientific Research (IJSC) volume: 1/Issue: 6/ Nov 2012-ISSN No. 2277 -8179.</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Babasaheb G. Patil, Nikhil Niwas Mane, ShailaSubbaraman, “Iris Feature Extraction and Classificatio-n using FPGA,” International Journal of Electrical and Computer Engineering, vol. 2, no. 2, April 2012.</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Y. Yang, “Robust face recognition via sparse representation," IEEE PAMI, 2012.</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Boles W. and Boashash B. (1998). A human identification technique using images of the iris and wavelet transform. IEEE Transactions on Signal Processing, vol. 46, no. 4, pp. 1185-1188.</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Monro D. M., Rakshit S., and Zhang D. (2007). DCT-Based Iris Recognition. IEEE Transactions on PAMI, vol. 29, no. 4, pp. 586-595.</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Poursaberi A. and Araabi B.N. (2005). A Novel Iris Recognition System Using Morphological Edge Detector and Wavelet Phase Features.GVIP (05), No. V6, pp. 9-15.</w:t>
      </w:r>
    </w:p>
    <w:p w:rsidR="0090600F" w:rsidRDefault="00CD2593">
      <w:pPr>
        <w:numPr>
          <w:ilvl w:val="0"/>
          <w:numId w:val="1"/>
        </w:numPr>
        <w:spacing w:line="360" w:lineRule="auto"/>
        <w:ind w:hanging="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Belcher C, Du Y (2009) Region-based SIFT approach to iris recognition. Opt Lasers Eng 47(1):139–147</w:t>
      </w:r>
    </w:p>
    <w:p w:rsidR="0090600F" w:rsidRDefault="00CD2593">
      <w:pPr>
        <w:numPr>
          <w:ilvl w:val="0"/>
          <w:numId w:val="1"/>
        </w:numPr>
        <w:spacing w:line="360" w:lineRule="auto"/>
        <w:ind w:hanging="36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Why Do Math?. 2015. Why Do Math?. [ONLINE] Available at:</w:t>
      </w:r>
      <w:hyperlink r:id="rId63">
        <w:r>
          <w:rPr>
            <w:rFonts w:ascii="Times New Roman" w:eastAsia="Times New Roman" w:hAnsi="Times New Roman" w:cs="Times New Roman"/>
            <w:color w:val="333333"/>
            <w:sz w:val="24"/>
            <w:szCs w:val="24"/>
          </w:rPr>
          <w:t>http://www.whydomath.org/node/wavlets/hwt.html</w:t>
        </w:r>
      </w:hyperlink>
      <w:r>
        <w:rPr>
          <w:rFonts w:ascii="Times New Roman" w:eastAsia="Times New Roman" w:hAnsi="Times New Roman" w:cs="Times New Roman"/>
          <w:color w:val="333333"/>
          <w:sz w:val="24"/>
          <w:szCs w:val="24"/>
        </w:rPr>
        <w:t>. [Accessed 29 December 2015].</w:t>
      </w:r>
    </w:p>
    <w:p w:rsidR="0090600F" w:rsidRDefault="00CD2593">
      <w:pPr>
        <w:numPr>
          <w:ilvl w:val="0"/>
          <w:numId w:val="1"/>
        </w:numPr>
        <w:spacing w:line="360" w:lineRule="auto"/>
        <w:ind w:hanging="36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Application to image compression. 2015. Application to image compression. [ONLINE] Available at:</w:t>
      </w:r>
      <w:hyperlink r:id="rId64">
        <w:r>
          <w:rPr>
            <w:rFonts w:ascii="Times New Roman" w:eastAsia="Times New Roman" w:hAnsi="Times New Roman" w:cs="Times New Roman"/>
            <w:sz w:val="24"/>
            <w:szCs w:val="24"/>
          </w:rPr>
          <w:t>http://aix1.uottawa.ca/~jkhoury/haar.htm</w:t>
        </w:r>
      </w:hyperlink>
      <w:r>
        <w:rPr>
          <w:rFonts w:ascii="Times New Roman" w:eastAsia="Times New Roman" w:hAnsi="Times New Roman" w:cs="Times New Roman"/>
          <w:color w:val="333333"/>
          <w:sz w:val="24"/>
          <w:szCs w:val="24"/>
        </w:rPr>
        <w:t>. [Accessed 29 December 2015].</w:t>
      </w:r>
    </w:p>
    <w:p w:rsidR="0090600F" w:rsidRDefault="00CD2593">
      <w:pPr>
        <w:numPr>
          <w:ilvl w:val="0"/>
          <w:numId w:val="1"/>
        </w:numPr>
        <w:spacing w:line="360" w:lineRule="auto"/>
        <w:ind w:hanging="36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 Kokare, "Iris recognition without iris normalization," Journal of Computer Science, Vol. 6, No. 9, (2010), pp. 1042.</w:t>
      </w:r>
    </w:p>
    <w:p w:rsidR="0090600F" w:rsidRDefault="00CD2593">
      <w:pPr>
        <w:numPr>
          <w:ilvl w:val="0"/>
          <w:numId w:val="1"/>
        </w:numPr>
        <w:spacing w:line="360" w:lineRule="auto"/>
        <w:ind w:hanging="36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Sarin, “IRIS BIOMETRIC SYSTEM USING A HYBRID APPROACH”.IEEE 2014.</w:t>
      </w:r>
    </w:p>
    <w:p w:rsidR="0090600F" w:rsidRDefault="00CD2593">
      <w:pPr>
        <w:numPr>
          <w:ilvl w:val="0"/>
          <w:numId w:val="1"/>
        </w:numPr>
        <w:spacing w:line="360" w:lineRule="auto"/>
        <w:ind w:hanging="36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TSAI, J. S. TAUR AND C. W. TAO, “Iris Recognition Using Gabor Filters and the Fractal Dimension”. JOURNAL OF INFORMATION SCIENCE AND ENGINEERING 25, 633-648 2007.</w:t>
      </w:r>
    </w:p>
    <w:p w:rsidR="0090600F" w:rsidRDefault="00CD2593">
      <w:pPr>
        <w:numPr>
          <w:ilvl w:val="0"/>
          <w:numId w:val="1"/>
        </w:numPr>
        <w:spacing w:line="360" w:lineRule="auto"/>
        <w:ind w:hanging="360"/>
        <w:contextualSpacing/>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highlight w:val="white"/>
        </w:rPr>
        <w:t>Chabrow,“Readying Iris Recognition for Prime Time”. http://www.bankinfosecurity.com/blogs/readying-iris-recognition-for-primetime-p-1545/op-1, 2014</w:t>
      </w:r>
    </w:p>
    <w:p w:rsidR="0090600F" w:rsidRDefault="00CD2593">
      <w:pPr>
        <w:numPr>
          <w:ilvl w:val="0"/>
          <w:numId w:val="1"/>
        </w:numPr>
        <w:spacing w:line="360" w:lineRule="auto"/>
        <w:ind w:hanging="36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Field D. (1987). Relations between the statistics of natural images and the response properties of cortical cells. Journal of the Optical Society of America, Vol. 4, Issue 12, pp. 2379-2394.</w:t>
      </w:r>
    </w:p>
    <w:p w:rsidR="0090600F" w:rsidRDefault="00CD2593">
      <w:pPr>
        <w:numPr>
          <w:ilvl w:val="0"/>
          <w:numId w:val="1"/>
        </w:numPr>
        <w:spacing w:line="360" w:lineRule="auto"/>
        <w:ind w:hanging="36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Chen Y., Dass S., and Jain A. (2006). Localized Iris Image Quality Using 2D Wavelets. Proceedings of International Conference on Biometrics, LNCS 3832, pp. 373-381.</w:t>
      </w:r>
    </w:p>
    <w:p w:rsidR="0090600F" w:rsidRDefault="00CD2593">
      <w:pPr>
        <w:numPr>
          <w:ilvl w:val="0"/>
          <w:numId w:val="1"/>
        </w:numPr>
        <w:spacing w:line="360" w:lineRule="auto"/>
        <w:ind w:hanging="36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Rydgren E., Ea T., Amiel F., Rossant F., and Amara A. (2004). Iris Feature Extraction Using Wavelet Packets. IEEE International Conference on Image Processing, vol. 2, pp. 861-864.</w:t>
      </w:r>
    </w:p>
    <w:p w:rsidR="0090600F" w:rsidRDefault="00CD2593">
      <w:pPr>
        <w:numPr>
          <w:ilvl w:val="0"/>
          <w:numId w:val="1"/>
        </w:numPr>
        <w:spacing w:line="360" w:lineRule="auto"/>
        <w:ind w:hanging="360"/>
        <w:contextualSpacing/>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Sanchez-Avila C., Sanchez-Reillo R., and Martin-Roche D. De (2002). Iris-Based Biometric Recognition Using Dyadic Wavelet Transform. IEEE AESS System Magazines, vol. 17, no. 10, pp. 3-6.</w:t>
      </w:r>
    </w:p>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0C231F" w:rsidRDefault="002A3D01" w:rsidP="000C231F">
      <w:pPr>
        <w:pStyle w:val="Heading1"/>
        <w:ind w:firstLine="0"/>
        <w:jc w:val="left"/>
        <w:rPr>
          <w:rFonts w:ascii="Times New Roman" w:hAnsi="Times New Roman" w:cs="Times New Roman"/>
          <w:b/>
          <w:sz w:val="36"/>
          <w:szCs w:val="36"/>
        </w:rPr>
      </w:pPr>
      <w:bookmarkStart w:id="384" w:name="_Toc440362502"/>
      <w:r w:rsidRPr="002A3D01">
        <w:rPr>
          <w:rFonts w:ascii="Times New Roman" w:hAnsi="Times New Roman" w:cs="Times New Roman"/>
          <w:b/>
          <w:sz w:val="36"/>
          <w:szCs w:val="36"/>
        </w:rPr>
        <w:lastRenderedPageBreak/>
        <w:t>Appendix</w:t>
      </w:r>
      <w:bookmarkEnd w:id="384"/>
    </w:p>
    <w:p w:rsidR="000C231F" w:rsidRDefault="000C231F" w:rsidP="000C231F">
      <w:pPr>
        <w:pStyle w:val="Heading1"/>
        <w:ind w:firstLine="0"/>
        <w:jc w:val="left"/>
        <w:rPr>
          <w:rFonts w:ascii="Times New Roman" w:hAnsi="Times New Roman" w:cs="Times New Roman"/>
          <w:b/>
          <w:sz w:val="24"/>
          <w:szCs w:val="24"/>
          <w:u w:val="single"/>
        </w:rPr>
      </w:pPr>
      <w:bookmarkStart w:id="385" w:name="_Toc440362503"/>
      <w:r w:rsidRPr="000C231F">
        <w:rPr>
          <w:rFonts w:ascii="Times New Roman" w:hAnsi="Times New Roman" w:cs="Times New Roman"/>
          <w:b/>
          <w:sz w:val="24"/>
          <w:szCs w:val="24"/>
          <w:u w:val="single"/>
        </w:rPr>
        <w:t>Integrated Code:</w:t>
      </w:r>
      <w:r>
        <w:rPr>
          <w:rFonts w:ascii="Times New Roman" w:hAnsi="Times New Roman" w:cs="Times New Roman"/>
          <w:b/>
          <w:sz w:val="24"/>
          <w:szCs w:val="24"/>
          <w:u w:val="single"/>
        </w:rPr>
        <w:t xml:space="preserve"> Main module</w:t>
      </w:r>
      <w:bookmarkEnd w:id="385"/>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module DE2_D5M</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Clock Input</w:t>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CLOCK_27,</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27 MHz</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CLOCK_50,</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50 MHz</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EXT_CLOCK,</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External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Pus</w:t>
      </w:r>
      <w:r>
        <w:rPr>
          <w:rFonts w:ascii="Times New Roman" w:hAnsi="Times New Roman" w:cs="Times New Roman"/>
          <w:sz w:val="16"/>
          <w:szCs w:val="16"/>
        </w:rPr>
        <w:t>h Button</w:t>
      </w:r>
      <w:r>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KEY,</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Pushbutton[3:0]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DPDT Switch</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SW,</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Toggle Switch[17:0]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7-SEG Dispaly</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HEX0,</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Seven Segment Digit 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H</w:t>
      </w:r>
      <w:r>
        <w:rPr>
          <w:rFonts w:ascii="Times New Roman" w:hAnsi="Times New Roman" w:cs="Times New Roman"/>
          <w:sz w:val="16"/>
          <w:szCs w:val="16"/>
        </w:rPr>
        <w:t>EX1,</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1</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HEX2,</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2</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HEX3,</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3</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HEX4,</w:t>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4</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HEX5,</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5</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HEX6,</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6</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HEX7,</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7</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LED</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LEDG,</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LED Green[8:0]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LEDR,</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LED Red[17:0]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UART</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UART_TXD,</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UART Transmitter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U</w:t>
      </w:r>
      <w:r>
        <w:rPr>
          <w:rFonts w:ascii="Times New Roman" w:hAnsi="Times New Roman" w:cs="Times New Roman"/>
          <w:sz w:val="16"/>
          <w:szCs w:val="16"/>
        </w:rPr>
        <w:t>ART_RXD,</w:t>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UART Receiver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IRDA</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IRDA_TXD,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IRDA Transmitter</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IRDA_RXD,</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IRDA Receiver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Interface</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DRAM_DQ,</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Data bus 16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DRAM_ADDR,</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Address bus 12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DRAM_LDQM,</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 xml:space="preserve">SDRAM Low-byte Data Mask </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DRAM_UDQM,</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High-byte Data Mask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DRAM_WE_N,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Write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DRAM_CAS_N,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Column Address Strobe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DRAM_RAS_N,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Row Address Strobe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DRAM_CS_N,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Chip Select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DRAM_BA_0,</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Bank Address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DRAM_BA_1,</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Bank Address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DRAM_CLK,</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Clock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DRAM_CKE,</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Clock Enable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Flash Interface</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FL_DQ,</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FLASH Data bus 8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FL_ADDR,</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FLASH Address bus 22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FL_WE_N,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FLASH Write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FL_RST_N,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FLASH Reset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FL_OE_N,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FLASH Output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FL_CE_N,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FLASH Chip Enable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SRAM Interface</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SRAM_DQ,</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SRAM Data bus 16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SRAM_ADDR,</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SRAM Address bus 18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SRAM_UB_N,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 xml:space="preserve">SRAM High-byte Data Mask </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SRAM_LB_N,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 xml:space="preserve">SRAM Low-byte Data Mask </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SRAM_WE_N,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SRAM Write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SRAM_CE_N,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SRAM Chip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SRAM_OE_N,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SRAM Output Enable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ISP1362 Interface</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OTG_DATA,</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Data bus 16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OTG_ADDR,</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Address 2 Bits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OTG_CS_N,</w:t>
      </w:r>
      <w:r w:rsidRPr="000C231F">
        <w:rPr>
          <w:rFonts w:ascii="Times New Roman" w:hAnsi="Times New Roman" w:cs="Times New Roman"/>
          <w:sz w:val="16"/>
          <w:szCs w:val="16"/>
        </w:rPr>
        <w:tab/>
      </w:r>
      <w:r w:rsidRPr="000C231F">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Chip Select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OTG_RD_N,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Write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OTG_WR_N,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Read</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OTG_RST_N,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Reset</w:t>
      </w:r>
    </w:p>
    <w:p w:rsidR="000C231F" w:rsidRPr="000C231F" w:rsidRDefault="000C231F" w:rsidP="000C231F">
      <w:pPr>
        <w:spacing w:line="240" w:lineRule="auto"/>
        <w:ind w:left="720" w:hanging="720"/>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OTG_</w:t>
      </w:r>
      <w:r>
        <w:rPr>
          <w:rFonts w:ascii="Times New Roman" w:hAnsi="Times New Roman" w:cs="Times New Roman"/>
          <w:sz w:val="16"/>
          <w:szCs w:val="16"/>
        </w:rPr>
        <w:t>FSPEED,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w:t>
      </w:r>
      <w:r>
        <w:rPr>
          <w:rFonts w:ascii="Times New Roman" w:hAnsi="Times New Roman" w:cs="Times New Roman"/>
          <w:sz w:val="16"/>
          <w:szCs w:val="16"/>
        </w:rPr>
        <w:tab/>
        <w:t>USB Full Speed,</w:t>
      </w:r>
      <w:r w:rsidRPr="000C231F">
        <w:rPr>
          <w:rFonts w:ascii="Times New Roman" w:hAnsi="Times New Roman" w:cs="Times New Roman"/>
          <w:sz w:val="16"/>
          <w:szCs w:val="16"/>
        </w:rPr>
        <w:t>0 = Enable, Z = Disable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OTG_</w:t>
      </w:r>
      <w:r>
        <w:rPr>
          <w:rFonts w:ascii="Times New Roman" w:hAnsi="Times New Roman" w:cs="Times New Roman"/>
          <w:sz w:val="16"/>
          <w:szCs w:val="16"/>
        </w:rPr>
        <w:t>LSPEED,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w:t>
      </w:r>
      <w:r>
        <w:rPr>
          <w:rFonts w:ascii="Times New Roman" w:hAnsi="Times New Roman" w:cs="Times New Roman"/>
          <w:sz w:val="16"/>
          <w:szCs w:val="16"/>
        </w:rPr>
        <w:tab/>
        <w:t xml:space="preserve">USB Low Speed, </w:t>
      </w:r>
      <w:r w:rsidRPr="000C231F">
        <w:rPr>
          <w:rFonts w:ascii="Times New Roman" w:hAnsi="Times New Roman" w:cs="Times New Roman"/>
          <w:sz w:val="16"/>
          <w:szCs w:val="16"/>
        </w:rPr>
        <w:t>0 = Enable, Z = Disable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lastRenderedPageBreak/>
        <w:tab/>
      </w:r>
      <w:r w:rsidRPr="000C231F">
        <w:rPr>
          <w:rFonts w:ascii="Times New Roman" w:hAnsi="Times New Roman" w:cs="Times New Roman"/>
          <w:sz w:val="16"/>
          <w:szCs w:val="16"/>
        </w:rPr>
        <w:tab/>
        <w:t>O</w:t>
      </w:r>
      <w:r>
        <w:rPr>
          <w:rFonts w:ascii="Times New Roman" w:hAnsi="Times New Roman" w:cs="Times New Roman"/>
          <w:sz w:val="16"/>
          <w:szCs w:val="16"/>
        </w:rPr>
        <w:t>TG_INT0,</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Interrupt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OTG_INT1,</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Interrupt 1</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OTG_DREQ0,</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DMA Request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OTG_DREQ1,</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DMA Request 1</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OTG_DACK0_N,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DMA Acknowledge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OTG_DACK1_N,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DMA Acknowledge 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LCD Module 16X2</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LCD_ON,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Power ON/OFF</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LCD_BLON,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Back Light ON/OFF</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LCD_RW,</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Read/Write Select, 0 = Write, 1 = Read</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LCD_EN,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LCD_RS,</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Command/Data Select, 0 = Command, 1 =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LCD_DATA,</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Data bus 8 bits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SD_Card Interface</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SD_DAT,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 Card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SD_DAT3,</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 Card Data 3</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SD_CMD,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 Card Command Signal</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SD_CLK,</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 Card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USB JTAG link</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 xml:space="preserve">TDI,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 CPLD -&gt; FPGA (data in)</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 xml:space="preserve">TCK,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 CPLD -&gt; FPGA (clk)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 xml:space="preserve">TCS,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 CPLD -&gt; FPGA (CS)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t xml:space="preserve">    TDO,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 FPGA -&gt; CPLD (data out)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I2C</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I2C_SDAT,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I2C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I2C_SCLK,</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I2C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PS2</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PS2_DAT,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PS2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PS2_CLK,</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PS2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 xml:space="preserve">VGA_CLK,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VGA Clock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VGA_HS,</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 H_SYNC</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VGA_VS,</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 V_SYNC</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VGA_BLANK,</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 BLANK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VGA_SYNC,</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 SYNC</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 xml:space="preserve">VGA_R,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 Red[9:0]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VGA_G,</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 Green[9:0]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 xml:space="preserve">VGA_B,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 Blue[9:0]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Ethernet Interface</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ENET_DATA,</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DATA bus 16Bits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ENET_CMD,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Command/Data Select, 0 = Command, 1 =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ENET_CS_N,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Chip Select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ENET_WR_N,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Write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ENET_RD_N,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DM9000A Read</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ENET_RST_N,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DM9000A Reset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ENET_INT,</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DM9000A Interrupt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ENET_CLK,</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DM9000A Clock 25 MHz</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Audio CODEC</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AUD_ADCLRCK,</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Audio CODEC ADC LR Clock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AUD_ADCDAT,</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Audio CODEC ADC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AUD_DACLRCK,</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Audio CODEC DAC LR Clock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AUD_DACDAT,</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Audio CODEC DAC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AUD_BCLK,</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Audio CODEC Bit-Stream Clock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AUD_XCK,</w:t>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Audio CODEC Chip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TV Decoder</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 xml:space="preserve">TD_DATA,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TV Decoder Data bus 8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TD_HS,</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TV Decoder H_SYNC</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TD_VS,</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TV Decoder V_SYNC</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TD_RESET,</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TV Decoder Reset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GPIO</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GPIO_0,</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GPIO Connection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GPIO_1</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GPIO Connection 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Clock Input</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input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CLOCK_27;</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27 MHz</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input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CLOCK_50;</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50 MHz</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input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EXT_CLOCK;</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External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Push Button</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input</w:t>
      </w:r>
      <w:r w:rsidRPr="000C231F">
        <w:rPr>
          <w:rFonts w:ascii="Times New Roman" w:hAnsi="Times New Roman" w:cs="Times New Roman"/>
          <w:sz w:val="16"/>
          <w:szCs w:val="16"/>
        </w:rPr>
        <w:tab/>
        <w:t>[3:0]</w:t>
      </w:r>
      <w:r w:rsidRPr="000C231F">
        <w:rPr>
          <w:rFonts w:ascii="Times New Roman" w:hAnsi="Times New Roman" w:cs="Times New Roman"/>
          <w:sz w:val="16"/>
          <w:szCs w:val="16"/>
        </w:rPr>
        <w:tab/>
        <w:t>KEY;</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Pushbutton[3:0]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lastRenderedPageBreak/>
        <w:t>////////////////////////</w:t>
      </w:r>
      <w:r w:rsidRPr="000C231F">
        <w:rPr>
          <w:rFonts w:ascii="Times New Roman" w:hAnsi="Times New Roman" w:cs="Times New Roman"/>
          <w:sz w:val="16"/>
          <w:szCs w:val="16"/>
        </w:rPr>
        <w:tab/>
        <w:t>DPDT Switch</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t>[17:0]</w:t>
      </w:r>
      <w:r>
        <w:rPr>
          <w:rFonts w:ascii="Times New Roman" w:hAnsi="Times New Roman" w:cs="Times New Roman"/>
          <w:sz w:val="16"/>
          <w:szCs w:val="16"/>
        </w:rPr>
        <w:tab/>
        <w:t>SW;</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Toggle Switch[17:0]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7-SEG Dispaly</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[6:0]</w:t>
      </w:r>
      <w:r w:rsidRPr="000C231F">
        <w:rPr>
          <w:rFonts w:ascii="Times New Roman" w:hAnsi="Times New Roman" w:cs="Times New Roman"/>
          <w:sz w:val="16"/>
          <w:szCs w:val="16"/>
        </w:rPr>
        <w:tab/>
        <w:t>HEX0;</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[6:0]</w:t>
      </w:r>
      <w:r w:rsidRPr="000C231F">
        <w:rPr>
          <w:rFonts w:ascii="Times New Roman" w:hAnsi="Times New Roman" w:cs="Times New Roman"/>
          <w:sz w:val="16"/>
          <w:szCs w:val="16"/>
        </w:rPr>
        <w:tab/>
        <w:t>HEX1;</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[6:0]</w:t>
      </w:r>
      <w:r w:rsidRPr="000C231F">
        <w:rPr>
          <w:rFonts w:ascii="Times New Roman" w:hAnsi="Times New Roman" w:cs="Times New Roman"/>
          <w:sz w:val="16"/>
          <w:szCs w:val="16"/>
        </w:rPr>
        <w:tab/>
        <w:t>HEX2;</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[6:0]</w:t>
      </w:r>
      <w:r w:rsidRPr="000C231F">
        <w:rPr>
          <w:rFonts w:ascii="Times New Roman" w:hAnsi="Times New Roman" w:cs="Times New Roman"/>
          <w:sz w:val="16"/>
          <w:szCs w:val="16"/>
        </w:rPr>
        <w:tab/>
        <w:t>HEX3;</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[6:0]</w:t>
      </w:r>
      <w:r w:rsidRPr="000C231F">
        <w:rPr>
          <w:rFonts w:ascii="Times New Roman" w:hAnsi="Times New Roman" w:cs="Times New Roman"/>
          <w:sz w:val="16"/>
          <w:szCs w:val="16"/>
        </w:rPr>
        <w:tab/>
        <w:t>HEX4;</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4</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[6:0]</w:t>
      </w:r>
      <w:r w:rsidRPr="000C231F">
        <w:rPr>
          <w:rFonts w:ascii="Times New Roman" w:hAnsi="Times New Roman" w:cs="Times New Roman"/>
          <w:sz w:val="16"/>
          <w:szCs w:val="16"/>
        </w:rPr>
        <w:tab/>
        <w:t>HEX5;</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5</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[6:0]</w:t>
      </w:r>
      <w:r w:rsidRPr="000C231F">
        <w:rPr>
          <w:rFonts w:ascii="Times New Roman" w:hAnsi="Times New Roman" w:cs="Times New Roman"/>
          <w:sz w:val="16"/>
          <w:szCs w:val="16"/>
        </w:rPr>
        <w:tab/>
        <w:t>HEX6;</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6</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[6:0]</w:t>
      </w:r>
      <w:r w:rsidRPr="000C231F">
        <w:rPr>
          <w:rFonts w:ascii="Times New Roman" w:hAnsi="Times New Roman" w:cs="Times New Roman"/>
          <w:sz w:val="16"/>
          <w:szCs w:val="16"/>
        </w:rPr>
        <w:tab/>
        <w:t>HEX7;</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Seven Segment Digit 7</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LED</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 xml:space="preserve"> [8:0]</w:t>
      </w:r>
      <w:r w:rsidRPr="000C231F">
        <w:rPr>
          <w:rFonts w:ascii="Times New Roman" w:hAnsi="Times New Roman" w:cs="Times New Roman"/>
          <w:sz w:val="16"/>
          <w:szCs w:val="16"/>
        </w:rPr>
        <w:tab/>
        <w:t>LEDG;</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LED Green[8:0]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[17:0]</w:t>
      </w:r>
      <w:r w:rsidRPr="000C231F">
        <w:rPr>
          <w:rFonts w:ascii="Times New Roman" w:hAnsi="Times New Roman" w:cs="Times New Roman"/>
          <w:sz w:val="16"/>
          <w:szCs w:val="16"/>
        </w:rPr>
        <w:tab/>
        <w:t>LEDR;</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LED Red[17:0]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UART</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UART_TXD;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UART Transmitter</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UART_RXD;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UART Receiver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IRDA</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IRDA_TXD;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IRDA Transmitter</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IRDA_RXD;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IRDA Receiver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r>
      <w:r w:rsidRPr="000C231F">
        <w:rPr>
          <w:rFonts w:ascii="Times New Roman" w:hAnsi="Times New Roman" w:cs="Times New Roman"/>
          <w:sz w:val="16"/>
          <w:szCs w:val="16"/>
        </w:rPr>
        <w:tab/>
        <w:t>SDRAM Interface</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inout</w:t>
      </w:r>
      <w:r w:rsidRPr="000C231F">
        <w:rPr>
          <w:rFonts w:ascii="Times New Roman" w:hAnsi="Times New Roman" w:cs="Times New Roman"/>
          <w:sz w:val="16"/>
          <w:szCs w:val="16"/>
        </w:rPr>
        <w:tab/>
        <w:t>[15:0]</w:t>
      </w:r>
      <w:r w:rsidRPr="000C231F">
        <w:rPr>
          <w:rFonts w:ascii="Times New Roman" w:hAnsi="Times New Roman" w:cs="Times New Roman"/>
          <w:sz w:val="16"/>
          <w:szCs w:val="16"/>
        </w:rPr>
        <w:tab/>
        <w:t>DRAM_DQ;</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Data bus 16 Bits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[11:0]</w:t>
      </w:r>
      <w:r w:rsidRPr="000C231F">
        <w:rPr>
          <w:rFonts w:ascii="Times New Roman" w:hAnsi="Times New Roman" w:cs="Times New Roman"/>
          <w:sz w:val="16"/>
          <w:szCs w:val="16"/>
        </w:rPr>
        <w:tab/>
        <w:t>DRAM_ADDR;</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SDRAM Address bus 12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DRAM_LDQM;</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 xml:space="preserve">SDRAM Low-byte Data Mask </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DRAM_UDQM;</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High-byte Data Mask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DRAM_WE_N;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Write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DRAM_CAS_N;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Column Address Strobe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DRAM_RAS_N;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Row Address Strobe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DRAM_CS_N;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Chip Select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DRAM_BA_0;</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Bank Address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DRAM_BA_1;</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Bank Address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DRAM_CLK;</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Clock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DRAM_CKE;</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SDRAM Clock Enable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Flash Interface</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inout</w:t>
      </w:r>
      <w:r w:rsidRPr="000C231F">
        <w:rPr>
          <w:rFonts w:ascii="Times New Roman" w:hAnsi="Times New Roman" w:cs="Times New Roman"/>
          <w:sz w:val="16"/>
          <w:szCs w:val="16"/>
        </w:rPr>
        <w:tab/>
        <w:t>[7:0]</w:t>
      </w:r>
      <w:r w:rsidRPr="000C231F">
        <w:rPr>
          <w:rFonts w:ascii="Times New Roman" w:hAnsi="Times New Roman" w:cs="Times New Roman"/>
          <w:sz w:val="16"/>
          <w:szCs w:val="16"/>
        </w:rPr>
        <w:tab/>
        <w:t>FL_DQ;</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FLASH Data bus 8 Bits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[21:0]</w:t>
      </w:r>
      <w:r w:rsidRPr="000C231F">
        <w:rPr>
          <w:rFonts w:ascii="Times New Roman" w:hAnsi="Times New Roman" w:cs="Times New Roman"/>
          <w:sz w:val="16"/>
          <w:szCs w:val="16"/>
        </w:rPr>
        <w:tab/>
        <w:t>FL_ADDR;</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FLASH Address bus 22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FL_WE_N;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FLASH Write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FL_RST_N;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FLASH Reset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FL_OE_N;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FLASH Output Enable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FL_CE_N;</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FLASH Chip Enable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SRAM Interface</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inout</w:t>
      </w:r>
      <w:r w:rsidRPr="000C231F">
        <w:rPr>
          <w:rFonts w:ascii="Times New Roman" w:hAnsi="Times New Roman" w:cs="Times New Roman"/>
          <w:sz w:val="16"/>
          <w:szCs w:val="16"/>
        </w:rPr>
        <w:tab/>
        <w:t>[15:0]</w:t>
      </w:r>
      <w:r w:rsidRPr="000C231F">
        <w:rPr>
          <w:rFonts w:ascii="Times New Roman" w:hAnsi="Times New Roman" w:cs="Times New Roman"/>
          <w:sz w:val="16"/>
          <w:szCs w:val="16"/>
        </w:rPr>
        <w:tab/>
        <w:t>SRAM_DQ;</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SRAM Data bus 16 Bits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[17:0]</w:t>
      </w:r>
      <w:r w:rsidRPr="000C231F">
        <w:rPr>
          <w:rFonts w:ascii="Times New Roman" w:hAnsi="Times New Roman" w:cs="Times New Roman"/>
          <w:sz w:val="16"/>
          <w:szCs w:val="16"/>
        </w:rPr>
        <w:tab/>
        <w:t>SRAM_ADDR;</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SRAM Address bus 18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SRAM_UB_N;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 xml:space="preserve">SRAM High-byte Data Mask </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SRAM_LB_N;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 xml:space="preserve">SRAM Low-byte Data Mask </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SRAM_WE_N;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SRAM Write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SRAM_CE_N;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SRAM Chip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SRAM_OE_N;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SRAM Output Enable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ISP1362 Interface</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inout</w:t>
      </w:r>
      <w:r w:rsidRPr="000C231F">
        <w:rPr>
          <w:rFonts w:ascii="Times New Roman" w:hAnsi="Times New Roman" w:cs="Times New Roman"/>
          <w:sz w:val="16"/>
          <w:szCs w:val="16"/>
        </w:rPr>
        <w:tab/>
        <w:t>[15:0]</w:t>
      </w:r>
      <w:r w:rsidRPr="000C231F">
        <w:rPr>
          <w:rFonts w:ascii="Times New Roman" w:hAnsi="Times New Roman" w:cs="Times New Roman"/>
          <w:sz w:val="16"/>
          <w:szCs w:val="16"/>
        </w:rPr>
        <w:tab/>
        <w:t>OTG_DATA;</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ISP1362 Data bus 16 Bits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[1:0]</w:t>
      </w:r>
      <w:r w:rsidRPr="000C231F">
        <w:rPr>
          <w:rFonts w:ascii="Times New Roman" w:hAnsi="Times New Roman" w:cs="Times New Roman"/>
          <w:sz w:val="16"/>
          <w:szCs w:val="16"/>
        </w:rPr>
        <w:tab/>
        <w:t>OTG_ADDR;</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ISP1362 Address 2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OTG_CS_N;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ISP1362 Chip Select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OTG_RD_N;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Write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OTG_W</w:t>
      </w:r>
      <w:r>
        <w:rPr>
          <w:rFonts w:ascii="Times New Roman" w:hAnsi="Times New Roman" w:cs="Times New Roman"/>
          <w:sz w:val="16"/>
          <w:szCs w:val="16"/>
        </w:rPr>
        <w:t>R_N;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ISP1362 Read</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OTG_RST_N;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ISP1362 Reset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OTG_FSPEED;</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USB Full Speed,</w:t>
      </w:r>
      <w:r w:rsidRPr="000C231F">
        <w:rPr>
          <w:rFonts w:ascii="Times New Roman" w:hAnsi="Times New Roman" w:cs="Times New Roman"/>
          <w:sz w:val="16"/>
          <w:szCs w:val="16"/>
        </w:rPr>
        <w:tab/>
        <w:t>0 = Enable, Z = Disable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OTG_LSPEED;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 xml:space="preserve">USB Low Speed, </w:t>
      </w:r>
      <w:r w:rsidRPr="000C231F">
        <w:rPr>
          <w:rFonts w:ascii="Times New Roman" w:hAnsi="Times New Roman" w:cs="Times New Roman"/>
          <w:sz w:val="16"/>
          <w:szCs w:val="16"/>
        </w:rPr>
        <w:tab/>
        <w:t>0 = Enable, Z = Disable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OTG_INT0;</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Interrupt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OTG_INT1;</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Interrupt 1</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OTG_DREQ0;</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DMA Request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OTG_DREQ1;</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ISP1362 DMA Request 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OTG_DACK0_N;</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ISP1362 DMA Acknowledge 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OTG_DACK1_N;</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ISP1362 DMA Acknowledge 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LCD Module 16X2</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inout</w:t>
      </w:r>
      <w:r w:rsidRPr="000C231F">
        <w:rPr>
          <w:rFonts w:ascii="Times New Roman" w:hAnsi="Times New Roman" w:cs="Times New Roman"/>
          <w:sz w:val="16"/>
          <w:szCs w:val="16"/>
        </w:rPr>
        <w:tab/>
        <w:t>[7:0]</w:t>
      </w:r>
      <w:r w:rsidRPr="000C231F">
        <w:rPr>
          <w:rFonts w:ascii="Times New Roman" w:hAnsi="Times New Roman" w:cs="Times New Roman"/>
          <w:sz w:val="16"/>
          <w:szCs w:val="16"/>
        </w:rPr>
        <w:tab/>
        <w:t>LCD_DATA;</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LCD Data bus 8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LCD_ON;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Power ON/OFF</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LCD_BLON;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Back Light ON/OFF</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LCD_RW;</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Read/Write Select, 0 = Write, 1 = Read</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LCD_EN;</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Enable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LCD_RS;</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LCD Command/Data Select, 0 = Command, 1 = 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lastRenderedPageBreak/>
        <w:t>////////////////////</w:t>
      </w:r>
      <w:r w:rsidRPr="000C231F">
        <w:rPr>
          <w:rFonts w:ascii="Times New Roman" w:hAnsi="Times New Roman" w:cs="Times New Roman"/>
          <w:sz w:val="16"/>
          <w:szCs w:val="16"/>
        </w:rPr>
        <w:tab/>
        <w:t>SD Card Interface</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inout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SD_DAT;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 Card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inout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SD_DAT3;</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 Card Data 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inout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SD_</w:t>
      </w:r>
      <w:r>
        <w:rPr>
          <w:rFonts w:ascii="Times New Roman" w:hAnsi="Times New Roman" w:cs="Times New Roman"/>
          <w:sz w:val="16"/>
          <w:szCs w:val="16"/>
        </w:rPr>
        <w:t>CMD;</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 Card Command Signal</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SD_CLK;</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SD Card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I2C</w:t>
      </w:r>
      <w:r w:rsidRPr="000C231F">
        <w:rPr>
          <w:rFonts w:ascii="Times New Roman" w:hAnsi="Times New Roman" w:cs="Times New Roman"/>
          <w:sz w:val="16"/>
          <w:szCs w:val="16"/>
        </w:rPr>
        <w:tab/>
      </w:r>
      <w:r w:rsidRPr="000C231F">
        <w:rPr>
          <w:rFonts w:ascii="Times New Roman" w:hAnsi="Times New Roman" w:cs="Times New Roman"/>
          <w:sz w:val="16"/>
          <w:szCs w:val="16"/>
        </w:rPr>
        <w:tab/>
      </w:r>
      <w:r>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inout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I2C_SDAT;</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I2C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I2C_SCLK;</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I2C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PS2</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PS2_DAT;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PS2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PS2_CLK;</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PS2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USB JTAG link</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 xml:space="preserve">input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TDI;</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 CPLD -&gt; FPGA (data in)</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 xml:space="preserve">input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TCK;</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 CPLD -&gt; FPGA (clk)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 xml:space="preserve">input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TCS;</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 CPLD -&gt; FPGA (CS)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 xml:space="preserve">output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TDO;</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 FPGA -&gt; CPLD (data out)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VGA</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 xml:space="preserve">VGA_CLK;   </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VGA Clock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VGA_HS;</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VGA H_SYNC</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VGA_VS;</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VGA V_SYNC</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w:t>
      </w:r>
      <w:r>
        <w:rPr>
          <w:rFonts w:ascii="Times New Roman" w:hAnsi="Times New Roman" w:cs="Times New Roman"/>
          <w:sz w:val="16"/>
          <w:szCs w:val="16"/>
        </w:rPr>
        <w: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VGA_BLANK;</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VGA BLANK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VGA_SYNC;</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VGA SYNC</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[9:0]</w:t>
      </w:r>
      <w:r w:rsidRPr="000C231F">
        <w:rPr>
          <w:rFonts w:ascii="Times New Roman" w:hAnsi="Times New Roman" w:cs="Times New Roman"/>
          <w:sz w:val="16"/>
          <w:szCs w:val="16"/>
        </w:rPr>
        <w:tab/>
        <w:t xml:space="preserve">VGA_R;   </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 Red[9:0]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t>[9:0]</w:t>
      </w:r>
      <w:r>
        <w:rPr>
          <w:rFonts w:ascii="Times New Roman" w:hAnsi="Times New Roman" w:cs="Times New Roman"/>
          <w:sz w:val="16"/>
          <w:szCs w:val="16"/>
        </w:rPr>
        <w:tab/>
        <w:t>VGA_G;</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VGA Green[9:0]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w:t>
      </w:r>
      <w:r w:rsidRPr="000C231F">
        <w:rPr>
          <w:rFonts w:ascii="Times New Roman" w:hAnsi="Times New Roman" w:cs="Times New Roman"/>
          <w:sz w:val="16"/>
          <w:szCs w:val="16"/>
        </w:rPr>
        <w:tab/>
        <w:t>[9:0]</w:t>
      </w:r>
      <w:r w:rsidRPr="000C231F">
        <w:rPr>
          <w:rFonts w:ascii="Times New Roman" w:hAnsi="Times New Roman" w:cs="Times New Roman"/>
          <w:sz w:val="16"/>
          <w:szCs w:val="16"/>
        </w:rPr>
        <w:tab/>
        <w:t xml:space="preserve">VGA_B;   </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VGA Blue[9:0]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Ethernet Interface</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inout</w:t>
      </w:r>
      <w:r>
        <w:rPr>
          <w:rFonts w:ascii="Times New Roman" w:hAnsi="Times New Roman" w:cs="Times New Roman"/>
          <w:sz w:val="16"/>
          <w:szCs w:val="16"/>
        </w:rPr>
        <w:tab/>
        <w:t>[15:0]</w:t>
      </w:r>
      <w:r>
        <w:rPr>
          <w:rFonts w:ascii="Times New Roman" w:hAnsi="Times New Roman" w:cs="Times New Roman"/>
          <w:sz w:val="16"/>
          <w:szCs w:val="16"/>
        </w:rPr>
        <w:tab/>
        <w:t>ENET_DATA;</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DATA bus 16Bits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ENET_CMD;</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Command/Data Select, 0 = Command, 1 =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ENET_CS_N;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Chip Select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ENET_WR_N;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Write</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ENET_RD_N;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Read</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ENET_RST_N;</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Reset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ENET_INT;</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Interrupt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ENET_CLK;</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DM9000A Clock 25 MHz</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Audio CODEC</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inout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AUD_ADCLRCK;</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Audio CODEC ADC LR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input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AU</w:t>
      </w:r>
      <w:r>
        <w:rPr>
          <w:rFonts w:ascii="Times New Roman" w:hAnsi="Times New Roman" w:cs="Times New Roman"/>
          <w:sz w:val="16"/>
          <w:szCs w:val="16"/>
        </w:rPr>
        <w:t>D_ADCDAT;</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Audio CODEC ADC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inout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AUD_DACLRCK;</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Audio CODEC DAC LR Clock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AUD_DACDAT;</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Audio CODEC DAC Data</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inout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AUD_BCLK;</w:t>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Audio CODEC Bit-Stream Clock</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AUD_XCK;</w:t>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Audio CODEC Chip Clock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TV Devoder</w:t>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input</w:t>
      </w:r>
      <w:r w:rsidRPr="000C231F">
        <w:rPr>
          <w:rFonts w:ascii="Times New Roman" w:hAnsi="Times New Roman" w:cs="Times New Roman"/>
          <w:sz w:val="16"/>
          <w:szCs w:val="16"/>
        </w:rPr>
        <w:tab/>
        <w:t>[7:0]</w:t>
      </w:r>
      <w:r w:rsidRPr="000C231F">
        <w:rPr>
          <w:rFonts w:ascii="Times New Roman" w:hAnsi="Times New Roman" w:cs="Times New Roman"/>
          <w:sz w:val="16"/>
          <w:szCs w:val="16"/>
        </w:rPr>
        <w:tab/>
        <w:t xml:space="preserve">TD_DATA;    </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TV Decoder Data bus 8 bits</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TD_HS;</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TV Decoder H_SYNC</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TD_VS;</w:t>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TV Decoder V_SYNC</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output</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TD_RESET;</w:t>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TV Decoder Reset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GPIO</w:t>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inout</w:t>
      </w:r>
      <w:r>
        <w:rPr>
          <w:rFonts w:ascii="Times New Roman" w:hAnsi="Times New Roman" w:cs="Times New Roman"/>
          <w:sz w:val="16"/>
          <w:szCs w:val="16"/>
        </w:rPr>
        <w:tab/>
        <w:t>[35:0]</w:t>
      </w:r>
      <w:r>
        <w:rPr>
          <w:rFonts w:ascii="Times New Roman" w:hAnsi="Times New Roman" w:cs="Times New Roman"/>
          <w:sz w:val="16"/>
          <w:szCs w:val="16"/>
        </w:rPr>
        <w:tab/>
        <w:t>GPIO_0;</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GPIO Connection 0</w:t>
      </w:r>
    </w:p>
    <w:p w:rsidR="000C231F" w:rsidRPr="000C231F" w:rsidRDefault="000C231F" w:rsidP="000C231F">
      <w:pPr>
        <w:spacing w:line="240" w:lineRule="auto"/>
        <w:rPr>
          <w:rFonts w:ascii="Times New Roman" w:hAnsi="Times New Roman" w:cs="Times New Roman"/>
          <w:sz w:val="16"/>
          <w:szCs w:val="16"/>
        </w:rPr>
      </w:pPr>
      <w:r>
        <w:rPr>
          <w:rFonts w:ascii="Times New Roman" w:hAnsi="Times New Roman" w:cs="Times New Roman"/>
          <w:sz w:val="16"/>
          <w:szCs w:val="16"/>
        </w:rPr>
        <w:t>inout</w:t>
      </w:r>
      <w:r>
        <w:rPr>
          <w:rFonts w:ascii="Times New Roman" w:hAnsi="Times New Roman" w:cs="Times New Roman"/>
          <w:sz w:val="16"/>
          <w:szCs w:val="16"/>
        </w:rPr>
        <w:tab/>
        <w:t>[35:0]</w:t>
      </w:r>
      <w:r>
        <w:rPr>
          <w:rFonts w:ascii="Times New Roman" w:hAnsi="Times New Roman" w:cs="Times New Roman"/>
          <w:sz w:val="16"/>
          <w:szCs w:val="16"/>
        </w:rPr>
        <w:tab/>
        <w:t>GPIO_1;</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GPIO Connection 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REG/WIRE declarations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CCD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[11:0]</w:t>
      </w:r>
      <w:r w:rsidRPr="000C231F">
        <w:rPr>
          <w:rFonts w:ascii="Times New Roman" w:hAnsi="Times New Roman" w:cs="Times New Roman"/>
          <w:sz w:val="16"/>
          <w:szCs w:val="16"/>
        </w:rPr>
        <w:tab/>
        <w:t>CCD_DATA;</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CCD_SDAT;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CCD_SCLK;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CCD_FLASH;</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CCD_FVAL;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CCD_LVAL;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CCD_PIXCLK;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t>CCD_MCLK;</w:t>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CCD Master Clock</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[15:0]</w:t>
      </w:r>
      <w:r w:rsidRPr="000C231F">
        <w:rPr>
          <w:rFonts w:ascii="Times New Roman" w:hAnsi="Times New Roman" w:cs="Times New Roman"/>
          <w:sz w:val="16"/>
          <w:szCs w:val="16"/>
        </w:rPr>
        <w:tab/>
        <w:t>Read_DATA1;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[15:0]</w:t>
      </w:r>
      <w:r w:rsidRPr="000C231F">
        <w:rPr>
          <w:rFonts w:ascii="Times New Roman" w:hAnsi="Times New Roman" w:cs="Times New Roman"/>
          <w:sz w:val="16"/>
          <w:szCs w:val="16"/>
        </w:rPr>
        <w:tab/>
        <w:t>Read_DATA2;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VGA_CTRL_CLK;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[11:0]</w:t>
      </w:r>
      <w:r w:rsidRPr="000C231F">
        <w:rPr>
          <w:rFonts w:ascii="Times New Roman" w:hAnsi="Times New Roman" w:cs="Times New Roman"/>
          <w:sz w:val="16"/>
          <w:szCs w:val="16"/>
        </w:rPr>
        <w:tab/>
        <w:t>mCCD_DATA;</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mCCD_DVAL;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mCCD_DVAL_d;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lastRenderedPageBreak/>
        <w:t>wire</w:t>
      </w:r>
      <w:r w:rsidRPr="000C231F">
        <w:rPr>
          <w:rFonts w:ascii="Times New Roman" w:hAnsi="Times New Roman" w:cs="Times New Roman"/>
          <w:sz w:val="16"/>
          <w:szCs w:val="16"/>
        </w:rPr>
        <w:tab/>
        <w:t>[15:0]</w:t>
      </w:r>
      <w:r w:rsidRPr="000C231F">
        <w:rPr>
          <w:rFonts w:ascii="Times New Roman" w:hAnsi="Times New Roman" w:cs="Times New Roman"/>
          <w:sz w:val="16"/>
          <w:szCs w:val="16"/>
        </w:rPr>
        <w:tab/>
        <w:t>X_Cont;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[15:0]</w:t>
      </w:r>
      <w:r w:rsidRPr="000C231F">
        <w:rPr>
          <w:rFonts w:ascii="Times New Roman" w:hAnsi="Times New Roman" w:cs="Times New Roman"/>
          <w:sz w:val="16"/>
          <w:szCs w:val="16"/>
        </w:rPr>
        <w:tab/>
        <w:t>Y_Cont;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[9:0]</w:t>
      </w:r>
      <w:r w:rsidRPr="000C231F">
        <w:rPr>
          <w:rFonts w:ascii="Times New Roman" w:hAnsi="Times New Roman" w:cs="Times New Roman"/>
          <w:sz w:val="16"/>
          <w:szCs w:val="16"/>
        </w:rPr>
        <w:tab/>
        <w:t>X_ADDR;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[31:0]</w:t>
      </w:r>
      <w:r w:rsidRPr="000C231F">
        <w:rPr>
          <w:rFonts w:ascii="Times New Roman" w:hAnsi="Times New Roman" w:cs="Times New Roman"/>
          <w:sz w:val="16"/>
          <w:szCs w:val="16"/>
        </w:rPr>
        <w:tab/>
        <w:t>Frame_Cont;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DLY_RST_0;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DLY_RST_1;</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Read;</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reg</w:t>
      </w:r>
      <w:r>
        <w:rPr>
          <w:rFonts w:ascii="Times New Roman" w:hAnsi="Times New Roman" w:cs="Times New Roman"/>
          <w:sz w:val="16"/>
          <w:szCs w:val="16"/>
        </w:rPr>
        <w:tab/>
      </w:r>
      <w:r w:rsidR="000C231F" w:rsidRPr="000C231F">
        <w:rPr>
          <w:rFonts w:ascii="Times New Roman" w:hAnsi="Times New Roman" w:cs="Times New Roman"/>
          <w:sz w:val="16"/>
          <w:szCs w:val="16"/>
        </w:rPr>
        <w:t>[11:0]</w:t>
      </w:r>
      <w:r w:rsidR="000C231F" w:rsidRPr="000C231F">
        <w:rPr>
          <w:rFonts w:ascii="Times New Roman" w:hAnsi="Times New Roman" w:cs="Times New Roman"/>
          <w:sz w:val="16"/>
          <w:szCs w:val="16"/>
        </w:rPr>
        <w:tab/>
        <w:t>rCCD_DATA;</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reg</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rCCD_LVAL;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reg</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rCCD_FVAL;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[11:0]</w:t>
      </w:r>
      <w:r w:rsidRPr="000C231F">
        <w:rPr>
          <w:rFonts w:ascii="Times New Roman" w:hAnsi="Times New Roman" w:cs="Times New Roman"/>
          <w:sz w:val="16"/>
          <w:szCs w:val="16"/>
        </w:rPr>
        <w:tab/>
        <w:t>sCCD_R;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[11:0]</w:t>
      </w:r>
      <w:r w:rsidRPr="000C231F">
        <w:rPr>
          <w:rFonts w:ascii="Times New Roman" w:hAnsi="Times New Roman" w:cs="Times New Roman"/>
          <w:sz w:val="16"/>
          <w:szCs w:val="16"/>
        </w:rPr>
        <w:tab/>
        <w:t>sCCD_G;</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[11:0]</w:t>
      </w:r>
      <w:r w:rsidRPr="000C231F">
        <w:rPr>
          <w:rFonts w:ascii="Times New Roman" w:hAnsi="Times New Roman" w:cs="Times New Roman"/>
          <w:sz w:val="16"/>
          <w:szCs w:val="16"/>
        </w:rPr>
        <w:tab/>
        <w:t>sCCD_B;</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sCCD_DVAL;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w:t>
      </w:r>
      <w:r w:rsidRPr="000C231F">
        <w:rPr>
          <w:rFonts w:ascii="Times New Roman" w:hAnsi="Times New Roman" w:cs="Times New Roman"/>
          <w:sz w:val="16"/>
          <w:szCs w:val="16"/>
        </w:rPr>
        <w:tab/>
        <w:t>[9:0</w:t>
      </w:r>
      <w:r w:rsidR="00DA065E">
        <w:rPr>
          <w:rFonts w:ascii="Times New Roman" w:hAnsi="Times New Roman" w:cs="Times New Roman"/>
          <w:sz w:val="16"/>
          <w:szCs w:val="16"/>
        </w:rPr>
        <w:t>]</w:t>
      </w:r>
      <w:r w:rsidR="00DA065E">
        <w:rPr>
          <w:rFonts w:ascii="Times New Roman" w:hAnsi="Times New Roman" w:cs="Times New Roman"/>
          <w:sz w:val="16"/>
          <w:szCs w:val="16"/>
        </w:rPr>
        <w:tab/>
        <w:t xml:space="preserve">VGA_R;   </w:t>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VGA Red[9:0]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t>[9:0]</w:t>
      </w:r>
      <w:r>
        <w:rPr>
          <w:rFonts w:ascii="Times New Roman" w:hAnsi="Times New Roman" w:cs="Times New Roman"/>
          <w:sz w:val="16"/>
          <w:szCs w:val="16"/>
        </w:rPr>
        <w:tab/>
        <w:t>VGA_G;</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VGA Green[9:0]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t>[9:0]</w:t>
      </w:r>
      <w:r>
        <w:rPr>
          <w:rFonts w:ascii="Times New Roman" w:hAnsi="Times New Roman" w:cs="Times New Roman"/>
          <w:sz w:val="16"/>
          <w:szCs w:val="16"/>
        </w:rPr>
        <w:tab/>
        <w:t xml:space="preserve">VGA_B;   </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VGA Blue[9:0]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reg</w:t>
      </w:r>
      <w:r>
        <w:rPr>
          <w:rFonts w:ascii="Times New Roman" w:hAnsi="Times New Roman" w:cs="Times New Roman"/>
          <w:sz w:val="16"/>
          <w:szCs w:val="16"/>
        </w:rPr>
        <w:tab/>
      </w:r>
      <w:r w:rsidR="000C231F" w:rsidRPr="000C231F">
        <w:rPr>
          <w:rFonts w:ascii="Times New Roman" w:hAnsi="Times New Roman" w:cs="Times New Roman"/>
          <w:sz w:val="16"/>
          <w:szCs w:val="16"/>
        </w:rPr>
        <w:t>[1:0]</w:t>
      </w:r>
      <w:r w:rsidR="000C231F" w:rsidRPr="000C231F">
        <w:rPr>
          <w:rFonts w:ascii="Times New Roman" w:hAnsi="Times New Roman" w:cs="Times New Roman"/>
          <w:sz w:val="16"/>
          <w:szCs w:val="16"/>
        </w:rPr>
        <w:tab/>
        <w:t>rClk;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wire</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sdram_ctrl_clk;</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Structural coding</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CCD_DATA[0]</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GPIO_1[13];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CCD_DATA[1]</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GPIO_1[12];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CCD_DATA[2]</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GPIO_1[11];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CCD_DATA[3]</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GPIO_1[10];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CCD_DATA[4]</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GPIO_1[9];</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CCD_DATA[5]</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GPIO_1[8];</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CCD_DATA[6]</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GPIO_1[7];</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CCD_DATA[7]</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GPIO_1[6];</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CCD_DATA[8]</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GPIO_1[5];</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CCD_DATA[9]</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GPIO_1[4];</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CCD_DATA[10]</w:t>
      </w:r>
      <w:r w:rsidR="00DA065E">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GPIO_1[3];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CCD_DATA[11]</w:t>
      </w:r>
      <w:r w:rsidR="00DA065E">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GPIO_1[1];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GPIO_1[16]</w:t>
      </w:r>
      <w:r w:rsidRPr="000C231F">
        <w:rPr>
          <w:rFonts w:ascii="Times New Roman" w:hAnsi="Times New Roman" w:cs="Times New Roman"/>
          <w:sz w:val="16"/>
          <w:szCs w:val="16"/>
        </w:rPr>
        <w:tab/>
        <w:t>=</w:t>
      </w:r>
      <w:r w:rsidRPr="000C231F">
        <w:rPr>
          <w:rFonts w:ascii="Times New Roman" w:hAnsi="Times New Roman" w:cs="Times New Roman"/>
          <w:sz w:val="16"/>
          <w:szCs w:val="16"/>
        </w:rPr>
        <w:tab/>
        <w:t>CCD_MCLK;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CCD_FVAL</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GPIO_1[22];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CCD_LVAL</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GPIO_1[21];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CCD_PIXCLK</w:t>
      </w:r>
      <w:r w:rsidRPr="000C231F">
        <w:rPr>
          <w:rFonts w:ascii="Times New Roman" w:hAnsi="Times New Roman" w:cs="Times New Roman"/>
          <w:sz w:val="16"/>
          <w:szCs w:val="16"/>
        </w:rPr>
        <w:tab/>
        <w:t>=</w:t>
      </w:r>
      <w:r w:rsidRPr="000C231F">
        <w:rPr>
          <w:rFonts w:ascii="Times New Roman" w:hAnsi="Times New Roman" w:cs="Times New Roman"/>
          <w:sz w:val="16"/>
          <w:szCs w:val="16"/>
        </w:rPr>
        <w:tab/>
        <w:t>GPIO_1[0];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GPIO_1[19]</w:t>
      </w:r>
      <w:r w:rsidRPr="000C231F">
        <w:rPr>
          <w:rFonts w:ascii="Times New Roman" w:hAnsi="Times New Roman" w:cs="Times New Roman"/>
          <w:sz w:val="16"/>
          <w:szCs w:val="16"/>
        </w:rPr>
        <w:tab/>
        <w:t>=</w:t>
      </w:r>
      <w:r w:rsidRPr="000C231F">
        <w:rPr>
          <w:rFonts w:ascii="Times New Roman" w:hAnsi="Times New Roman" w:cs="Times New Roman"/>
          <w:sz w:val="16"/>
          <w:szCs w:val="16"/>
        </w:rPr>
        <w:tab/>
        <w:t>1'b1;  // tRIGGER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GPIO_1[17]</w:t>
      </w:r>
      <w:r w:rsidRPr="000C231F">
        <w:rPr>
          <w:rFonts w:ascii="Times New Roman" w:hAnsi="Times New Roman" w:cs="Times New Roman"/>
          <w:sz w:val="16"/>
          <w:szCs w:val="16"/>
        </w:rPr>
        <w:tab/>
        <w:t>=</w:t>
      </w:r>
      <w:r w:rsidRPr="000C231F">
        <w:rPr>
          <w:rFonts w:ascii="Times New Roman" w:hAnsi="Times New Roman" w:cs="Times New Roman"/>
          <w:sz w:val="16"/>
          <w:szCs w:val="16"/>
        </w:rPr>
        <w:tab/>
        <w:t>DLY_RST_1;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LEDR</w:t>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SW;</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LEDG</w:t>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t>Y_Cont;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VGA_CTRL_CLK</w:t>
      </w:r>
      <w:r w:rsidR="00DA065E">
        <w:rPr>
          <w:rFonts w:ascii="Times New Roman" w:hAnsi="Times New Roman" w:cs="Times New Roman"/>
          <w:sz w:val="16"/>
          <w:szCs w:val="16"/>
        </w:rPr>
        <w:tab/>
      </w:r>
      <w:r w:rsidRPr="000C231F">
        <w:rPr>
          <w:rFonts w:ascii="Times New Roman" w:hAnsi="Times New Roman" w:cs="Times New Roman"/>
          <w:sz w:val="16"/>
          <w:szCs w:val="16"/>
        </w:rPr>
        <w:t>=</w:t>
      </w:r>
      <w:r w:rsidRPr="000C231F">
        <w:rPr>
          <w:rFonts w:ascii="Times New Roman" w:hAnsi="Times New Roman" w:cs="Times New Roman"/>
          <w:sz w:val="16"/>
          <w:szCs w:val="16"/>
        </w:rPr>
        <w:tab/>
        <w:t>rClk[0];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assign</w:t>
      </w:r>
      <w:r>
        <w:rPr>
          <w:rFonts w:ascii="Times New Roman" w:hAnsi="Times New Roman" w:cs="Times New Roman"/>
          <w:sz w:val="16"/>
          <w:szCs w:val="16"/>
        </w:rPr>
        <w:tab/>
        <w:t>VGA_CLK</w:t>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~rClk[0];</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always@(posedge CLOCK_50)</w:t>
      </w:r>
      <w:r w:rsidRPr="000C231F">
        <w:rPr>
          <w:rFonts w:ascii="Times New Roman" w:hAnsi="Times New Roman" w:cs="Times New Roman"/>
          <w:sz w:val="16"/>
          <w:szCs w:val="16"/>
        </w:rPr>
        <w:tab/>
        <w:t>rClk</w:t>
      </w:r>
      <w:r w:rsidRPr="000C231F">
        <w:rPr>
          <w:rFonts w:ascii="Times New Roman" w:hAnsi="Times New Roman" w:cs="Times New Roman"/>
          <w:sz w:val="16"/>
          <w:szCs w:val="16"/>
        </w:rPr>
        <w:tab/>
        <w:t>&lt;=</w:t>
      </w:r>
      <w:r w:rsidRPr="000C231F">
        <w:rPr>
          <w:rFonts w:ascii="Times New Roman" w:hAnsi="Times New Roman" w:cs="Times New Roman"/>
          <w:sz w:val="16"/>
          <w:szCs w:val="16"/>
        </w:rPr>
        <w:tab/>
        <w:t>rClk+1;</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always@(posedge CCD_PIXCLK)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t>rCCD_DATA</w:t>
      </w:r>
      <w:r w:rsidRPr="000C231F">
        <w:rPr>
          <w:rFonts w:ascii="Times New Roman" w:hAnsi="Times New Roman" w:cs="Times New Roman"/>
          <w:sz w:val="16"/>
          <w:szCs w:val="16"/>
        </w:rPr>
        <w:tab/>
        <w:t>&lt;=</w:t>
      </w:r>
      <w:r w:rsidRPr="000C231F">
        <w:rPr>
          <w:rFonts w:ascii="Times New Roman" w:hAnsi="Times New Roman" w:cs="Times New Roman"/>
          <w:sz w:val="16"/>
          <w:szCs w:val="16"/>
        </w:rPr>
        <w:tab/>
        <w:t>CCD_DATA;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t>rCCD_LVAL</w:t>
      </w:r>
      <w:r w:rsidRPr="000C231F">
        <w:rPr>
          <w:rFonts w:ascii="Times New Roman" w:hAnsi="Times New Roman" w:cs="Times New Roman"/>
          <w:sz w:val="16"/>
          <w:szCs w:val="16"/>
        </w:rPr>
        <w:tab/>
        <w:t>&lt;=</w:t>
      </w:r>
      <w:r w:rsidRPr="000C231F">
        <w:rPr>
          <w:rFonts w:ascii="Times New Roman" w:hAnsi="Times New Roman" w:cs="Times New Roman"/>
          <w:sz w:val="16"/>
          <w:szCs w:val="16"/>
        </w:rPr>
        <w:tab/>
        <w:t>CCD_LVAL;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t>rCCD_FVAL</w:t>
      </w:r>
      <w:r w:rsidRPr="000C231F">
        <w:rPr>
          <w:rFonts w:ascii="Times New Roman" w:hAnsi="Times New Roman" w:cs="Times New Roman"/>
          <w:sz w:val="16"/>
          <w:szCs w:val="16"/>
        </w:rPr>
        <w:tab/>
        <w:t>&lt;=</w:t>
      </w:r>
      <w:r w:rsidRPr="000C231F">
        <w:rPr>
          <w:rFonts w:ascii="Times New Roman" w:hAnsi="Times New Roman" w:cs="Times New Roman"/>
          <w:sz w:val="16"/>
          <w:szCs w:val="16"/>
        </w:rPr>
        <w:tab/>
        <w:t>CCD_FVAL;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end</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VGA_Controller</w:t>
      </w:r>
      <w:r w:rsidRPr="000C231F">
        <w:rPr>
          <w:rFonts w:ascii="Times New Roman" w:hAnsi="Times New Roman" w:cs="Times New Roman"/>
          <w:sz w:val="16"/>
          <w:szCs w:val="16"/>
        </w:rPr>
        <w:tab/>
      </w:r>
      <w:r w:rsidRPr="000C231F">
        <w:rPr>
          <w:rFonts w:ascii="Times New Roman" w:hAnsi="Times New Roman" w:cs="Times New Roman"/>
          <w:sz w:val="16"/>
          <w:szCs w:val="16"/>
        </w:rPr>
        <w:tab/>
        <w:t>u1</w:t>
      </w:r>
      <w:r w:rsidRPr="000C231F">
        <w:rPr>
          <w:rFonts w:ascii="Times New Roman" w:hAnsi="Times New Roman" w:cs="Times New Roman"/>
          <w:sz w:val="16"/>
          <w:szCs w:val="16"/>
        </w:rPr>
        <w:tab/>
        <w:t>(</w:t>
      </w:r>
      <w:r w:rsidRPr="000C231F">
        <w:rPr>
          <w:rFonts w:ascii="Times New Roman" w:hAnsi="Times New Roman" w:cs="Times New Roman"/>
          <w:sz w:val="16"/>
          <w:szCs w:val="16"/>
        </w:rPr>
        <w:tab/>
        <w:t>//</w:t>
      </w:r>
      <w:r w:rsidRPr="000C231F">
        <w:rPr>
          <w:rFonts w:ascii="Times New Roman" w:hAnsi="Times New Roman" w:cs="Times New Roman"/>
          <w:sz w:val="16"/>
          <w:szCs w:val="16"/>
        </w:rPr>
        <w:tab/>
        <w:t>Host Side</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.oRequest(Read),</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.iRed(wDISP_R),</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.iGreen(wDISP_G),</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iBlue(wDISP_B),</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VGA Side</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.oVGA_R(VGA_R),</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.oVGA_G(VGA_G),</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.oVGA_B(VGA_B),</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.oVGA_H_SYNC(VGA_HS),</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lastRenderedPageBreak/>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.oVGA_V_SYNC(VGA_VS),</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.oVGA_SYNC(VGA_SYNC),</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.oVGA_BLANK(VGA_BLANK),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Control Signal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.iCLK(VGA_CTRL_CLK),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.iRST_N(DLY_RST_2)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Reset_Delay</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u2</w:t>
      </w:r>
      <w:r w:rsidRPr="000C231F">
        <w:rPr>
          <w:rFonts w:ascii="Times New Roman" w:hAnsi="Times New Roman" w:cs="Times New Roman"/>
          <w:sz w:val="16"/>
          <w:szCs w:val="16"/>
        </w:rPr>
        <w:tab/>
        <w:t>(</w:t>
      </w:r>
      <w:r w:rsidRPr="000C231F">
        <w:rPr>
          <w:rFonts w:ascii="Times New Roman" w:hAnsi="Times New Roman" w:cs="Times New Roman"/>
          <w:sz w:val="16"/>
          <w:szCs w:val="16"/>
        </w:rPr>
        <w:tab/>
        <w:t>.iCLK(CLOCK_50),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.iRST(KEY[0]),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.oRST_0(DLY_RST_0),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.oRST_1(DLY_RST_1),</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.oRST_2(DLY_RST_2)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CCD_Capture</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u3</w:t>
      </w:r>
      <w:r w:rsidRPr="000C231F">
        <w:rPr>
          <w:rFonts w:ascii="Times New Roman" w:hAnsi="Times New Roman" w:cs="Times New Roman"/>
          <w:sz w:val="16"/>
          <w:szCs w:val="16"/>
        </w:rPr>
        <w:tab/>
        <w:t>(</w:t>
      </w:r>
      <w:r w:rsidRPr="000C231F">
        <w:rPr>
          <w:rFonts w:ascii="Times New Roman" w:hAnsi="Times New Roman" w:cs="Times New Roman"/>
          <w:sz w:val="16"/>
          <w:szCs w:val="16"/>
        </w:rPr>
        <w:tab/>
        <w:t>.oDATA(mCCD_DATA),</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.oDVAL(mCCD_DVAL),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.oX_Cont(X_Cont),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.oY_Cont(Y_Cont),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.oFrame_Cont(Frame_Cont),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.iDATA(rCCD_DATA),</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.iFVAL(rCCD_FVAL),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.iLVAL(rCCD_LVAL),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.iSTART(!KEY[3]),</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.iEND(!KEY[2]),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.iCLK(CCD_PIXCLK),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.iRST(DLY_RST_2)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RAW2RGB</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u4</w:t>
      </w:r>
      <w:r w:rsidR="000C231F" w:rsidRPr="000C231F">
        <w:rPr>
          <w:rFonts w:ascii="Times New Roman" w:hAnsi="Times New Roman" w:cs="Times New Roman"/>
          <w:sz w:val="16"/>
          <w:szCs w:val="16"/>
        </w:rPr>
        <w:tab/>
        <w:t>(</w:t>
      </w:r>
      <w:r w:rsidR="000C231F" w:rsidRPr="000C231F">
        <w:rPr>
          <w:rFonts w:ascii="Times New Roman" w:hAnsi="Times New Roman" w:cs="Times New Roman"/>
          <w:sz w:val="16"/>
          <w:szCs w:val="16"/>
        </w:rPr>
        <w:tab/>
        <w:t>.iCLK(CCD_PIXCLK),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.iRST(DLY_RST_1),</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.iDATA(mCCD_DATA),</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.iDVAL(mCCD_DVAL),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.oRed(sCCD_R),</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.oGreen(sCCD_G),</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.oBlue(sCCD_B),</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.oDVAL(sCCD_DVAL),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.iX_Cont(X_Cont),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ab/>
        <w:t>.iY_Cont(Y_Cont)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SEG7_LUT_8 </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u5</w:t>
      </w:r>
      <w:r w:rsidRPr="000C231F">
        <w:rPr>
          <w:rFonts w:ascii="Times New Roman" w:hAnsi="Times New Roman" w:cs="Times New Roman"/>
          <w:sz w:val="16"/>
          <w:szCs w:val="16"/>
        </w:rPr>
        <w:tab/>
        <w:t>(</w:t>
      </w:r>
      <w:r w:rsidRPr="000C231F">
        <w:rPr>
          <w:rFonts w:ascii="Times New Roman" w:hAnsi="Times New Roman" w:cs="Times New Roman"/>
          <w:sz w:val="16"/>
          <w:szCs w:val="16"/>
        </w:rPr>
        <w:tab/>
        <w:t>.oSEG0(HEX0),.oSEG1(HEX1),</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.oSEG2(HEX2),.oSEG3(HEX3),</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.oSEG4(HEX4),.oSEG5(HEX5),</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.oSEG6(HEX6),.oSEG7(HEX7),</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.iDIG(Frame_Cont[31:0])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sdram_pll</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u6</w:t>
      </w:r>
      <w:r w:rsidRPr="000C231F">
        <w:rPr>
          <w:rFonts w:ascii="Times New Roman" w:hAnsi="Times New Roman" w:cs="Times New Roman"/>
          <w:sz w:val="16"/>
          <w:szCs w:val="16"/>
        </w:rPr>
        <w:tab/>
        <w: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.inclk0(CLOCK_50),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.c0(sdram_ctrl_clk),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.c1(DRAM_CLK)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 CCD_MCLK = rClk[0];</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Sdram_Control_4Port</w:t>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u7</w:t>
      </w:r>
      <w:r w:rsidRPr="000C231F">
        <w:rPr>
          <w:rFonts w:ascii="Times New Roman" w:hAnsi="Times New Roman" w:cs="Times New Roman"/>
          <w:sz w:val="16"/>
          <w:szCs w:val="16"/>
        </w:rPr>
        <w:tab/>
      </w:r>
      <w:r w:rsidR="00DA065E">
        <w:rPr>
          <w:rFonts w:ascii="Times New Roman" w:hAnsi="Times New Roman" w:cs="Times New Roman"/>
          <w:sz w:val="16"/>
          <w:szCs w:val="16"/>
        </w:rPr>
        <w:t>(</w:t>
      </w:r>
      <w:r w:rsidR="00DA065E">
        <w:rPr>
          <w:rFonts w:ascii="Times New Roman" w:hAnsi="Times New Roman" w:cs="Times New Roman"/>
          <w:sz w:val="16"/>
          <w:szCs w:val="16"/>
        </w:rPr>
        <w:tab/>
        <w:t>//</w:t>
      </w:r>
      <w:r w:rsidR="00DA065E">
        <w:rPr>
          <w:rFonts w:ascii="Times New Roman" w:hAnsi="Times New Roman" w:cs="Times New Roman"/>
          <w:sz w:val="16"/>
          <w:szCs w:val="16"/>
        </w:rPr>
        <w:tab/>
        <w:t>HOST Side</w:t>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t>.REF_CLK(CLOCK_50),</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.RESET_N(1'b1),</w:t>
      </w:r>
    </w:p>
    <w:p w:rsidR="00DA065E"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.CLK(sdram_ctrl_clk),</w:t>
      </w:r>
    </w:p>
    <w:p w:rsidR="000C231F" w:rsidRPr="000C231F" w:rsidRDefault="000C231F" w:rsidP="00DA065E">
      <w:pPr>
        <w:spacing w:line="240" w:lineRule="auto"/>
        <w:ind w:left="3600" w:firstLine="720"/>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FIFO Write Side 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.WR1_DATA({1'b0,sCCD_G[11:7],sCCD_B[11:2]}),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.WR1(sCCD_DVAL),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.WR1_ADDR(0),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.WR1_MAX_ADDR(640*480),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.WR1_LENGTH(9'h100),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.WR1_LOAD(!DLY_RST_0),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.WR1_CLK(~CCD_PIXCLK),</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lastRenderedPageBreak/>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FIFO Write Side 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.WR2_DATA(</w:t>
      </w:r>
      <w:r w:rsidR="000C231F" w:rsidRPr="000C231F">
        <w:rPr>
          <w:rFonts w:ascii="Times New Roman" w:hAnsi="Times New Roman" w:cs="Times New Roman"/>
          <w:sz w:val="16"/>
          <w:szCs w:val="16"/>
        </w:rPr>
        <w:tab/>
        <w:t>{1'b0,sCCD_G[6:2],sCCD_R[11:2]}),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.WR2(sCCD_DVAL),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.WR2_ADDR(22'h100000),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.WR2_MAX_ADDR(22'h100000+640*480),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.WR2_LENGTH(9'h100),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.WR2_LOAD(!DLY_RST_0),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.WR2_CLK(~CCD_PIXCLK),</w:t>
      </w:r>
    </w:p>
    <w:p w:rsidR="000C231F" w:rsidRPr="000C231F" w:rsidRDefault="000C231F" w:rsidP="00DA065E">
      <w:pPr>
        <w:spacing w:line="240" w:lineRule="auto"/>
        <w:ind w:left="3600" w:firstLine="720"/>
        <w:rPr>
          <w:rFonts w:ascii="Times New Roman" w:hAnsi="Times New Roman" w:cs="Times New Roman"/>
          <w:sz w:val="16"/>
          <w:szCs w:val="16"/>
        </w:rPr>
      </w:pPr>
      <w:r w:rsidRPr="000C231F">
        <w:rPr>
          <w:rFonts w:ascii="Times New Roman" w:hAnsi="Times New Roman" w:cs="Times New Roman"/>
          <w:sz w:val="16"/>
          <w:szCs w:val="16"/>
        </w:rPr>
        <w:t>//</w:t>
      </w:r>
      <w:r w:rsidRPr="000C231F">
        <w:rPr>
          <w:rFonts w:ascii="Times New Roman" w:hAnsi="Times New Roman" w:cs="Times New Roman"/>
          <w:sz w:val="16"/>
          <w:szCs w:val="16"/>
        </w:rPr>
        <w:tab/>
        <w:t>FIFO Read Side 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.RD1_DATA(Read_DATA1),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ab/>
        <w:t>.RD1(Read),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ab/>
        <w:t>.RD1_ADDR(0),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.RD1_MAX_ADDR(640*480),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.RD1_LENGTH(9'h100),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.RD1_LOAD(!DLY_RST_0),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.RD1_CLK(~VGA_CTRL_CLK),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FIFO Read Side 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 xml:space="preserve"> .RD2_DATA(Read_DATA2),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.RD2(Read),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.RD2_ADDR(22'h100000),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.RD2_MAX_ADDR(22'h100000+640*480),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.RD2_LENGTH(9'h100),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.RD2_LOAD(!DLY_RST_0),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.RD2_CLK(~VGA_CTRL_CLK),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SDRAM Side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 xml:space="preserve"> .SA(DRAM_ADDR),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 xml:space="preserve"> .BA({DRAM_BA_1,DRAM_BA_0}),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.CS_N(DRAM_CS_N),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.CKE(DRAM_CKE),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.RAS_N(DRAM_RAS_N),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.CAS_N(DRAM_CAS_N),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.WE_N(DRAM_WE_N),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.DQ(DRAM_DQ),</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00DA065E">
        <w:rPr>
          <w:rFonts w:ascii="Times New Roman" w:hAnsi="Times New Roman" w:cs="Times New Roman"/>
          <w:sz w:val="16"/>
          <w:szCs w:val="16"/>
        </w:rPr>
        <w:tab/>
      </w:r>
      <w:r w:rsidR="00DA065E">
        <w:rPr>
          <w:rFonts w:ascii="Times New Roman" w:hAnsi="Times New Roman" w:cs="Times New Roman"/>
          <w:sz w:val="16"/>
          <w:szCs w:val="16"/>
        </w:rPr>
        <w:tab/>
      </w:r>
      <w:r w:rsidRPr="000C231F">
        <w:rPr>
          <w:rFonts w:ascii="Times New Roman" w:hAnsi="Times New Roman" w:cs="Times New Roman"/>
          <w:sz w:val="16"/>
          <w:szCs w:val="16"/>
        </w:rPr>
        <w:t>.DQM({DRAM_UDQM,DRAM_LDQM})</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w:t>
      </w:r>
      <w:r w:rsidRPr="000C231F">
        <w:rPr>
          <w:rFonts w:ascii="Times New Roman" w:hAnsi="Times New Roman" w:cs="Times New Roman"/>
          <w:sz w:val="16"/>
          <w:szCs w:val="16"/>
        </w:rPr>
        <w:tab/>
        <w:t>UART_TXD = UART_RXD;</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I2C_CCD_Config </w:t>
      </w:r>
      <w:r w:rsidRPr="000C231F">
        <w:rPr>
          <w:rFonts w:ascii="Times New Roman" w:hAnsi="Times New Roman" w:cs="Times New Roman"/>
          <w:sz w:val="16"/>
          <w:szCs w:val="16"/>
        </w:rPr>
        <w:tab/>
      </w:r>
      <w:r w:rsidRPr="000C231F">
        <w:rPr>
          <w:rFonts w:ascii="Times New Roman" w:hAnsi="Times New Roman" w:cs="Times New Roman"/>
          <w:sz w:val="16"/>
          <w:szCs w:val="16"/>
        </w:rPr>
        <w:tab/>
        <w:t>u8</w:t>
      </w:r>
      <w:r w:rsidRPr="000C231F">
        <w:rPr>
          <w:rFonts w:ascii="Times New Roman" w:hAnsi="Times New Roman" w:cs="Times New Roman"/>
          <w:sz w:val="16"/>
          <w:szCs w:val="16"/>
        </w:rPr>
        <w:tab/>
        <w:t>(</w:t>
      </w:r>
      <w:r w:rsidRPr="000C231F">
        <w:rPr>
          <w:rFonts w:ascii="Times New Roman" w:hAnsi="Times New Roman" w:cs="Times New Roman"/>
          <w:sz w:val="16"/>
          <w:szCs w:val="16"/>
        </w:rPr>
        <w:tab/>
        <w:t>//</w:t>
      </w:r>
      <w:r w:rsidRPr="000C231F">
        <w:rPr>
          <w:rFonts w:ascii="Times New Roman" w:hAnsi="Times New Roman" w:cs="Times New Roman"/>
          <w:sz w:val="16"/>
          <w:szCs w:val="16"/>
        </w:rPr>
        <w:tab/>
        <w:t>Host Side</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.iCLK(CLOCK_50),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.iRST_N(DLY_RST_2),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.iZOOM_MODE_SW(SW[16]),</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.iEXPOSURE_ADJ(KEY[1]),</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.iEXPOSURE_DEC_p(SW[0]),</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r w:rsidR="000C231F" w:rsidRPr="000C231F">
        <w:rPr>
          <w:rFonts w:ascii="Times New Roman" w:hAnsi="Times New Roman" w:cs="Times New Roman"/>
          <w:sz w:val="16"/>
          <w:szCs w:val="16"/>
        </w:rPr>
        <w:tab/>
        <w:t>I2C Side</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.I2C_SCLK(GPIO_1[24]),</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.I2C_SDAT(GPIO_1[23])</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wVGA_R  = Read_DATA2[9:0];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wVGA_G  = {Read_DATA1[14:10],Read_DATA2[14:10]};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wVGA_B  = Read_DATA1[9:0];</w:t>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//Coding </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gDATA;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gCCD_DVAL;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wGFlag;</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RGB2GRAY         </w:t>
      </w:r>
      <w:r w:rsidRPr="000C231F">
        <w:rPr>
          <w:rFonts w:ascii="Times New Roman" w:hAnsi="Times New Roman" w:cs="Times New Roman"/>
          <w:sz w:val="16"/>
          <w:szCs w:val="16"/>
        </w:rPr>
        <w:tab/>
      </w:r>
      <w:r w:rsidRPr="000C231F">
        <w:rPr>
          <w:rFonts w:ascii="Times New Roman" w:hAnsi="Times New Roman" w:cs="Times New Roman"/>
          <w:sz w:val="16"/>
          <w:szCs w:val="16"/>
        </w:rPr>
        <w:tab/>
        <w:t>u9</w:t>
      </w:r>
      <w:r w:rsidR="00DA065E">
        <w:rPr>
          <w:rFonts w:ascii="Times New Roman" w:hAnsi="Times New Roman" w:cs="Times New Roman"/>
          <w:sz w:val="16"/>
          <w:szCs w:val="16"/>
        </w:rPr>
        <w:tab/>
      </w:r>
      <w:r w:rsidRPr="000C231F">
        <w:rPr>
          <w:rFonts w:ascii="Times New Roman" w:hAnsi="Times New Roman" w:cs="Times New Roman"/>
          <w:sz w:val="16"/>
          <w:szCs w:val="16"/>
        </w:rPr>
        <w:t xml:space="preserve"> (</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.oDVAL(gCCD_DVAL),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.oDATA(gDATA),</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.oFlag(wGFlag),</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.iRed(wVGA_R),</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.iGreen(wVGA_G),</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.iBlue(wVGA_B),</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.iCLK(VGA_CTRL_CLK),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.iRST(DLY_RST_2),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.iDVAL(Read),</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w:t>
      </w:r>
    </w:p>
    <w:p w:rsidR="000C231F" w:rsidRPr="000C231F" w:rsidRDefault="000C231F" w:rsidP="00DA065E">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bDATA;</w:t>
      </w:r>
    </w:p>
    <w:p w:rsidR="000C231F" w:rsidRPr="000C231F" w:rsidRDefault="000C231F" w:rsidP="00DA065E">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bCCD_DVAL;</w:t>
      </w:r>
    </w:p>
    <w:p w:rsidR="000C231F" w:rsidRPr="000C231F" w:rsidRDefault="00DA065E" w:rsidP="00DA065E">
      <w:pPr>
        <w:spacing w:line="240" w:lineRule="auto"/>
        <w:rPr>
          <w:rFonts w:ascii="Times New Roman" w:hAnsi="Times New Roman" w:cs="Times New Roman"/>
          <w:sz w:val="16"/>
          <w:szCs w:val="16"/>
        </w:rPr>
      </w:pPr>
      <w:r>
        <w:rPr>
          <w:rFonts w:ascii="Times New Roman" w:hAnsi="Times New Roman" w:cs="Times New Roman"/>
          <w:sz w:val="16"/>
          <w:szCs w:val="16"/>
        </w:rPr>
        <w:lastRenderedPageBreak/>
        <w:t>PupilBinaryImage</w:t>
      </w:r>
      <w:r>
        <w:rPr>
          <w:rFonts w:ascii="Times New Roman" w:hAnsi="Times New Roman" w:cs="Times New Roman"/>
          <w:sz w:val="16"/>
          <w:szCs w:val="16"/>
        </w:rPr>
        <w:tab/>
        <w:t>u10</w:t>
      </w:r>
      <w:r>
        <w:rPr>
          <w:rFonts w:ascii="Times New Roman" w:hAnsi="Times New Roman" w:cs="Times New Roman"/>
          <w:sz w:val="16"/>
          <w:szCs w:val="16"/>
        </w:rPr>
        <w:tab/>
        <w:t>(</w:t>
      </w:r>
    </w:p>
    <w:p w:rsidR="000C231F" w:rsidRPr="000C231F" w:rsidRDefault="00DA065E" w:rsidP="00DA065E">
      <w:pPr>
        <w:spacing w:line="240" w:lineRule="auto"/>
        <w:ind w:left="2880" w:firstLine="720"/>
        <w:rPr>
          <w:rFonts w:ascii="Times New Roman" w:hAnsi="Times New Roman" w:cs="Times New Roman"/>
          <w:sz w:val="16"/>
          <w:szCs w:val="16"/>
        </w:rPr>
      </w:pPr>
      <w:r>
        <w:rPr>
          <w:rFonts w:ascii="Times New Roman" w:hAnsi="Times New Roman" w:cs="Times New Roman"/>
          <w:sz w:val="16"/>
          <w:szCs w:val="16"/>
        </w:rPr>
        <w:tab/>
      </w:r>
      <w:r w:rsidR="000C231F" w:rsidRPr="000C231F">
        <w:rPr>
          <w:rFonts w:ascii="Times New Roman" w:hAnsi="Times New Roman" w:cs="Times New Roman"/>
          <w:sz w:val="16"/>
          <w:szCs w:val="16"/>
        </w:rPr>
        <w:t>.iCLK(VGA_CTRL_CLK),</w:t>
      </w:r>
    </w:p>
    <w:p w:rsidR="000C231F" w:rsidRPr="000C231F" w:rsidRDefault="00DA065E" w:rsidP="00DA065E">
      <w:pPr>
        <w:spacing w:line="240" w:lineRule="auto"/>
        <w:ind w:left="2880" w:firstLine="720"/>
        <w:rPr>
          <w:rFonts w:ascii="Times New Roman" w:hAnsi="Times New Roman" w:cs="Times New Roman"/>
          <w:sz w:val="16"/>
          <w:szCs w:val="16"/>
        </w:rPr>
      </w:pPr>
      <w:r>
        <w:rPr>
          <w:rFonts w:ascii="Times New Roman" w:hAnsi="Times New Roman" w:cs="Times New Roman"/>
          <w:sz w:val="16"/>
          <w:szCs w:val="16"/>
        </w:rPr>
        <w:tab/>
      </w:r>
      <w:r w:rsidR="000C231F" w:rsidRPr="000C231F">
        <w:rPr>
          <w:rFonts w:ascii="Times New Roman" w:hAnsi="Times New Roman" w:cs="Times New Roman"/>
          <w:sz w:val="16"/>
          <w:szCs w:val="16"/>
        </w:rPr>
        <w:t>.iRST(DLY_RST_2),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.iDVAL(gCCD_DVAL),</w:t>
      </w:r>
    </w:p>
    <w:p w:rsidR="000C231F" w:rsidRPr="000C231F" w:rsidRDefault="000C231F" w:rsidP="00DA065E">
      <w:pPr>
        <w:spacing w:line="240" w:lineRule="auto"/>
        <w:ind w:left="3600" w:firstLine="720"/>
        <w:rPr>
          <w:rFonts w:ascii="Times New Roman" w:hAnsi="Times New Roman" w:cs="Times New Roman"/>
          <w:sz w:val="16"/>
          <w:szCs w:val="16"/>
        </w:rPr>
      </w:pPr>
      <w:r w:rsidRPr="000C231F">
        <w:rPr>
          <w:rFonts w:ascii="Times New Roman" w:hAnsi="Times New Roman" w:cs="Times New Roman"/>
          <w:sz w:val="16"/>
          <w:szCs w:val="16"/>
        </w:rPr>
        <w:t xml:space="preserve"> .iDATA(gDATA),</w:t>
      </w:r>
    </w:p>
    <w:p w:rsidR="000C231F" w:rsidRPr="000C231F" w:rsidRDefault="000C231F" w:rsidP="00DA065E">
      <w:pPr>
        <w:spacing w:line="240" w:lineRule="auto"/>
        <w:ind w:left="3600" w:firstLine="720"/>
        <w:rPr>
          <w:rFonts w:ascii="Times New Roman" w:hAnsi="Times New Roman" w:cs="Times New Roman"/>
          <w:sz w:val="16"/>
          <w:szCs w:val="16"/>
        </w:rPr>
      </w:pPr>
      <w:r w:rsidRPr="000C231F">
        <w:rPr>
          <w:rFonts w:ascii="Times New Roman" w:hAnsi="Times New Roman" w:cs="Times New Roman"/>
          <w:sz w:val="16"/>
          <w:szCs w:val="16"/>
        </w:rPr>
        <w:t xml:space="preserve"> .oDATA(bDATA),</w:t>
      </w:r>
    </w:p>
    <w:p w:rsidR="000C231F" w:rsidRPr="000C231F" w:rsidRDefault="000C231F" w:rsidP="00DA065E">
      <w:pPr>
        <w:spacing w:line="240" w:lineRule="auto"/>
        <w:ind w:left="3600" w:firstLine="720"/>
        <w:rPr>
          <w:rFonts w:ascii="Times New Roman" w:hAnsi="Times New Roman" w:cs="Times New Roman"/>
          <w:sz w:val="16"/>
          <w:szCs w:val="16"/>
        </w:rPr>
      </w:pPr>
      <w:r w:rsidRPr="000C231F">
        <w:rPr>
          <w:rFonts w:ascii="Times New Roman" w:hAnsi="Times New Roman" w:cs="Times New Roman"/>
          <w:sz w:val="16"/>
          <w:szCs w:val="16"/>
        </w:rPr>
        <w:t xml:space="preserve">  .oDVAL(bCCD_DVAL),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DA065E" w:rsidRDefault="00DA065E" w:rsidP="00DA065E">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p>
    <w:p w:rsidR="000C231F" w:rsidRPr="000C231F" w:rsidRDefault="000C231F" w:rsidP="00DA065E">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oErosion;</w:t>
      </w:r>
    </w:p>
    <w:p w:rsidR="000C231F" w:rsidRPr="000C231F" w:rsidRDefault="000C231F" w:rsidP="00DA065E">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eCCD_DVAL;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 xml:space="preserve">Erosion </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u11 </w:t>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.iDATA(bDATA),</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.iDVAL(bCCD_DVAL),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.iCLK(VGA_CTRL_CLK),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.iRST(DLY_RST_2),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.oDATA(oErosion),</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.oDVAL(eCCD_DVAL),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oDilation;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dCCD_DVAL;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 xml:space="preserve">Dilation </w:t>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u12 (</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.iDATA(oErosion),</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.iDVAL(eCCD_DVAL),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.iCLK(VGA_CTRL_CLK),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.iRST(DLY_RST_2),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.oDATA(oDilation),</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.oDVAL(dCCD_DVAL),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woC_1;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woR_1;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woC_2;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woR_2;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woC_3;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woR_3;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woC_4;</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woR_4;</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woC_PC;</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woC_PR;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woPRadius;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wPFlagCoor;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oDetectPupil;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dpCCD_DVAL;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Detect_OuterPupil</w:t>
      </w:r>
      <w:r w:rsidR="00DA065E">
        <w:rPr>
          <w:rFonts w:ascii="Times New Roman" w:hAnsi="Times New Roman" w:cs="Times New Roman"/>
          <w:sz w:val="16"/>
          <w:szCs w:val="16"/>
        </w:rPr>
        <w:tab/>
      </w:r>
      <w:r w:rsidRPr="000C231F">
        <w:rPr>
          <w:rFonts w:ascii="Times New Roman" w:hAnsi="Times New Roman" w:cs="Times New Roman"/>
          <w:sz w:val="16"/>
          <w:szCs w:val="16"/>
        </w:rPr>
        <w:t>u13</w:t>
      </w:r>
      <w:r w:rsidR="00DA065E">
        <w:rPr>
          <w:rFonts w:ascii="Times New Roman" w:hAnsi="Times New Roman" w:cs="Times New Roman"/>
          <w:sz w:val="16"/>
          <w:szCs w:val="16"/>
        </w:rPr>
        <w:tab/>
      </w:r>
      <w:r w:rsidRPr="000C231F">
        <w:rPr>
          <w:rFonts w:ascii="Times New Roman" w:hAnsi="Times New Roman" w:cs="Times New Roman"/>
          <w:sz w:val="16"/>
          <w:szCs w:val="16"/>
        </w:rPr>
        <w:t>(</w:t>
      </w:r>
    </w:p>
    <w:p w:rsidR="000C231F" w:rsidRPr="000C231F" w:rsidRDefault="00DA065E" w:rsidP="00DA065E">
      <w:pPr>
        <w:spacing w:line="240" w:lineRule="auto"/>
        <w:ind w:left="2160" w:firstLine="720"/>
        <w:rPr>
          <w:rFonts w:ascii="Times New Roman" w:hAnsi="Times New Roman" w:cs="Times New Roman"/>
          <w:sz w:val="16"/>
          <w:szCs w:val="16"/>
        </w:rPr>
      </w:pPr>
      <w:r>
        <w:rPr>
          <w:rFonts w:ascii="Times New Roman" w:hAnsi="Times New Roman" w:cs="Times New Roman"/>
          <w:sz w:val="16"/>
          <w:szCs w:val="16"/>
        </w:rPr>
        <w:tab/>
      </w:r>
      <w:r w:rsidR="000C231F" w:rsidRPr="000C231F">
        <w:rPr>
          <w:rFonts w:ascii="Times New Roman" w:hAnsi="Times New Roman" w:cs="Times New Roman"/>
          <w:sz w:val="16"/>
          <w:szCs w:val="16"/>
        </w:rPr>
        <w:t>.iEND(SW[17]),</w:t>
      </w:r>
    </w:p>
    <w:p w:rsidR="000C231F" w:rsidRPr="000C231F" w:rsidRDefault="000C231F" w:rsidP="00DA065E">
      <w:pPr>
        <w:spacing w:line="240" w:lineRule="auto"/>
        <w:ind w:left="2160" w:firstLine="720"/>
        <w:rPr>
          <w:rFonts w:ascii="Times New Roman" w:hAnsi="Times New Roman" w:cs="Times New Roman"/>
          <w:sz w:val="16"/>
          <w:szCs w:val="16"/>
        </w:rPr>
      </w:pPr>
      <w:r w:rsidRPr="000C231F">
        <w:rPr>
          <w:rFonts w:ascii="Times New Roman" w:hAnsi="Times New Roman" w:cs="Times New Roman"/>
          <w:sz w:val="16"/>
          <w:szCs w:val="16"/>
        </w:rPr>
        <w:t xml:space="preserve">                .iDATA(oDilation),</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.iDVAL(dCCD_DVAL),</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.iCLK(VGA_CTRL_CLK),</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.iRST(DLY_RST_2),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.oC_1(woC_1), //top</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.oR_1(woR_1),</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.oC_2(woC_2),//left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.oR_2(woR_2),</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.oC_3(woC_3),//right</w:t>
      </w:r>
    </w:p>
    <w:p w:rsidR="000C231F" w:rsidRPr="000C231F" w:rsidRDefault="00DA065E"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.oR_3(woR_3),</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.oC_4(woC_4),//btm</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.oR_4(woR_4),</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.oC_PC(woC_PC),</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.oC_PR(woC_PR),</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.oFlag(wPFlagCoor),</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.oDATA(oDetectPupil),</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.oDVAL(dpCCD_DVAL),</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.oPRadius(woPRadius),</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lastRenderedPageBreak/>
        <w:t>wire [9:0]pPupilCoor;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ppCCD_DVAL;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Output_Point u14</w:t>
      </w:r>
      <w:r w:rsidR="00C81E15">
        <w:rPr>
          <w:rFonts w:ascii="Times New Roman" w:hAnsi="Times New Roman" w:cs="Times New Roman"/>
          <w:sz w:val="16"/>
          <w:szCs w:val="16"/>
        </w:rPr>
        <w:tab/>
      </w:r>
      <w:r w:rsidR="00C81E15">
        <w:rPr>
          <w:rFonts w:ascii="Times New Roman" w:hAnsi="Times New Roman" w:cs="Times New Roman"/>
          <w:sz w:val="16"/>
          <w:szCs w:val="16"/>
        </w:rPr>
        <w:tab/>
      </w:r>
      <w:r w:rsidR="00C81E15">
        <w:rPr>
          <w:rFonts w:ascii="Times New Roman" w:hAnsi="Times New Roman" w:cs="Times New Roman"/>
          <w:sz w:val="16"/>
          <w:szCs w:val="16"/>
        </w:rPr>
        <w:tab/>
      </w: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.iDATA(ibDATA),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.iDVAL(ibCCD_DVAL),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.iCLK(VGA_CTRL_CLK),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.iRST(DLY_RST_2),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.iC_1(woC_1),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.iR_1(woR_1),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.iC_2(woC_2),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.iR_2(woR_2),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.iC_3(woC_3),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.iR_3(woR_3),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.iC_4(woC_4),</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.iR_4(woR_4),</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.iC_PC(woC_PC),</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.iC_PR(woC_PR),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.iI_R1(woI_R1),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.iI_C1(woI_C1),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.iI_R2(woI_R2),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.iI_C2(woI_C2),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.oDVAL(ppCCD_DVAL),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.oDATA(pPupilCoor),</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ibData;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ibCCD_DVAL;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IrisBinaryImage    u15 (</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.iCLK(VGA_CTRL_CLK),</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.iRST(DLY_RST_2),</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.iDVAL(gCCD_DVAL),</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.iDATA(gDATA),</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.oDATA(ibDATA),</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.oDVAL(ibCCD_DVAL),</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sidR="000C231F" w:rsidRPr="000C231F">
        <w:rPr>
          <w:rFonts w:ascii="Times New Roman" w:hAnsi="Times New Roman" w:cs="Times New Roman"/>
          <w:sz w:val="16"/>
          <w:szCs w:val="16"/>
        </w:rPr>
        <w:t xml:space="preserve">  );</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woI_R1;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woI_C1;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woI_R2;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woI_C2;</w:t>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woIRadius;</w:t>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wIFlagCoor;</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Detect_InnerIris u16</w:t>
      </w:r>
      <w:r w:rsidR="00C81E15">
        <w:rPr>
          <w:rFonts w:ascii="Times New Roman" w:hAnsi="Times New Roman" w:cs="Times New Roman"/>
          <w:sz w:val="16"/>
          <w:szCs w:val="16"/>
        </w:rPr>
        <w:tab/>
      </w:r>
      <w:r w:rsidR="00C81E15">
        <w:rPr>
          <w:rFonts w:ascii="Times New Roman" w:hAnsi="Times New Roman" w:cs="Times New Roman"/>
          <w:sz w:val="16"/>
          <w:szCs w:val="16"/>
        </w:rPr>
        <w:tab/>
      </w: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.iDATA(ibDATA),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.iDVAL(ibCCD_DVAL),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.iCLK(VGA_CTRL_CLK),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.iRST(DLY_RST_2),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.iC_PC(woC_PC),</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.iC_PR(woC_PR),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.oFlag(wIFlagCoor),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.oI_R1(woI_R1), //left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.oI_C1(woI_C1),</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.oI_R2(woI_R2), //right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.oI_C2(woI_C2),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.oIRadius(woIRadius),</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ab/>
        <w:t>);</w:t>
      </w:r>
      <w:r w:rsidR="000C231F"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cgCCD_DVAL;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wire [9:0] cgDATA;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GRAYCOPY          u18 </w:t>
      </w:r>
      <w:r w:rsidR="00C81E15">
        <w:rPr>
          <w:rFonts w:ascii="Times New Roman" w:hAnsi="Times New Roman" w:cs="Times New Roman"/>
          <w:sz w:val="16"/>
          <w:szCs w:val="16"/>
        </w:rPr>
        <w:tab/>
      </w: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.oDVAL(cgCCD_DVAL),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.oDATA(cgDATA),</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.iRed(wVGA_R),</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.iGreen(wVGA_G),</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.iBlue(wVGA_B),</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.iCLK(VGA_CTRL_CLK),</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 xml:space="preserve"> .iRST(DLY_RST_2),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.iDVAL(Read),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lastRenderedPageBreak/>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.iSignal(wSignal)</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wNDATA;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signalToCompress;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irisNormalization</w:t>
      </w:r>
      <w:r w:rsidR="00C81E15">
        <w:rPr>
          <w:rFonts w:ascii="Times New Roman" w:hAnsi="Times New Roman" w:cs="Times New Roman"/>
          <w:sz w:val="16"/>
          <w:szCs w:val="16"/>
        </w:rPr>
        <w:tab/>
      </w:r>
      <w:r w:rsidRPr="000C231F">
        <w:rPr>
          <w:rFonts w:ascii="Times New Roman" w:hAnsi="Times New Roman" w:cs="Times New Roman"/>
          <w:sz w:val="16"/>
          <w:szCs w:val="16"/>
        </w:rPr>
        <w:t>u17</w:t>
      </w:r>
      <w:r w:rsidR="00C81E15">
        <w:rPr>
          <w:rFonts w:ascii="Times New Roman" w:hAnsi="Times New Roman" w:cs="Times New Roman"/>
          <w:sz w:val="16"/>
          <w:szCs w:val="16"/>
        </w:rPr>
        <w:tab/>
      </w: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.iCLK(VGA_CTRL_CLK),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.iRST(DLY_RST_2),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.iDVAL(cgCCD_DVAL),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.iPupilFlag(wPFlagCoor),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.iIrisFlag(wIFlagCoor),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.iCaptured(!KEY[2]),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.iStart(!KEY[3]),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//.startGetData(wGFlag), //Receive signal from segmentation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.iDATA(cgDATA),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.pupil_radius(woPRadius),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.iris_radius(woIRadius),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.centre_pointX(woC_PC),</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.centre_pointY(woC_PR),</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.ograySignal(wSignal),</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.oDATA(wNDATA),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.oSignal(signalToCompress),</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 LEDR[9] = signalToCompress;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 LEDR[0] = wSignal;</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arrayToSOM[0:9][0:9];</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startSOM;</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irisCompression</w:t>
      </w:r>
      <w:r w:rsidR="00C81E15">
        <w:rPr>
          <w:rFonts w:ascii="Times New Roman" w:hAnsi="Times New Roman" w:cs="Times New Roman"/>
          <w:sz w:val="16"/>
          <w:szCs w:val="16"/>
        </w:rPr>
        <w:tab/>
      </w:r>
      <w:r w:rsidRPr="000C231F">
        <w:rPr>
          <w:rFonts w:ascii="Times New Roman" w:hAnsi="Times New Roman" w:cs="Times New Roman"/>
          <w:sz w:val="16"/>
          <w:szCs w:val="16"/>
        </w:rPr>
        <w:t>compress</w:t>
      </w:r>
      <w:r w:rsidR="00C81E15">
        <w:rPr>
          <w:rFonts w:ascii="Times New Roman" w:hAnsi="Times New Roman" w:cs="Times New Roman"/>
          <w:sz w:val="16"/>
          <w:szCs w:val="16"/>
        </w:rPr>
        <w:tab/>
      </w:r>
      <w:r w:rsidR="00C81E15">
        <w:rPr>
          <w:rFonts w:ascii="Times New Roman" w:hAnsi="Times New Roman" w:cs="Times New Roman"/>
          <w:sz w:val="16"/>
          <w:szCs w:val="16"/>
        </w:rPr>
        <w:tab/>
      </w: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.iCLK(VGA_CTRL_CLK),</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.iRST(DLY_RST_2),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.iDATA(wNDATA),</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.compressSignal(signalToCompress),</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.oArray(arrayToSOM),</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.oSignal(startSOM),</w:t>
      </w:r>
    </w:p>
    <w:p w:rsidR="000C231F" w:rsidRPr="000C231F" w:rsidRDefault="00C81E15" w:rsidP="000C231F">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0C231F" w:rsidRPr="000C231F">
        <w:rPr>
          <w:rFonts w:ascii="Times New Roman" w:hAnsi="Times New Roman" w:cs="Times New Roman"/>
          <w:sz w:val="16"/>
          <w:szCs w:val="16"/>
        </w:rPr>
        <w:tab/>
        <w:t>);</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assign LEDR[10] = startSOM;</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SOM som(</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 xml:space="preserve">.CLOCK_50(CLOCK_50),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.iRST(DLY_RST_2),</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.bRST(SW[7]),</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.startRecognition(SW[17]),</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.startTraining(SW[15]),</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.trainUser(SW[14]),</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.storeControl(SW[13]),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.storeUser(SW[12:9]),</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.data(arrayToSOM),</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.LED(LEDR[17:14]),</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//output image</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reg [9:0] pupilBinaryImage;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always@(posedge CLOCK_50)begin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if(bDATA == 1)begin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pupilBinaryImage = 10'd1023;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end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else 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pupilBinaryImage = 10'd0;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end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end</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reg [9:0] erosionImage;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always@(posedge CLOCK_50)begin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if(oErosion == 1)begin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erosionImage = 10'd1023;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end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else 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lastRenderedPageBreak/>
        <w:t>erosionImage = 10'd0;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end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end</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reg [9:0] dilationImage;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always@(posedge CLOCK_50)begin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if(oDilation == 1)begin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dilationImage = 10'd1023;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end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else 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dilationImage = 10'd0;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end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end</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reg [9:0] irisBinaryImage;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always@(posedge CLOCK_50)begin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if(ibDATA == 1)begin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irisBinaryImage = 10'd1023;</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end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else begin</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irisBinaryImage = 10'd0;</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  end</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end</w:t>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wire [9:0] wDISP_R =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SW[6] ?</w:t>
      </w:r>
      <w:r w:rsidRPr="000C231F">
        <w:rPr>
          <w:rFonts w:ascii="Times New Roman" w:hAnsi="Times New Roman" w:cs="Times New Roman"/>
          <w:sz w:val="16"/>
          <w:szCs w:val="16"/>
        </w:rPr>
        <w:tab/>
        <w:t>pPupilCoor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SW[5] ?</w:t>
      </w:r>
      <w:r w:rsidRPr="000C231F">
        <w:rPr>
          <w:rFonts w:ascii="Times New Roman" w:hAnsi="Times New Roman" w:cs="Times New Roman"/>
          <w:sz w:val="16"/>
          <w:szCs w:val="16"/>
        </w:rPr>
        <w:tab/>
        <w:t>irisBinaryImage: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SW[4] ?</w:t>
      </w:r>
      <w:r w:rsidRPr="000C231F">
        <w:rPr>
          <w:rFonts w:ascii="Times New Roman" w:hAnsi="Times New Roman" w:cs="Times New Roman"/>
          <w:sz w:val="16"/>
          <w:szCs w:val="16"/>
        </w:rPr>
        <w:tab/>
        <w:t>dilationImage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SW[3] ?</w:t>
      </w:r>
      <w:r w:rsidRPr="000C231F">
        <w:rPr>
          <w:rFonts w:ascii="Times New Roman" w:hAnsi="Times New Roman" w:cs="Times New Roman"/>
          <w:sz w:val="16"/>
          <w:szCs w:val="16"/>
        </w:rPr>
        <w:tab/>
        <w:t>erosionImage :</w:t>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SW[2] ?</w:t>
      </w:r>
      <w:r w:rsidRPr="000C231F">
        <w:rPr>
          <w:rFonts w:ascii="Times New Roman" w:hAnsi="Times New Roman" w:cs="Times New Roman"/>
          <w:sz w:val="16"/>
          <w:szCs w:val="16"/>
        </w:rPr>
        <w:tab/>
        <w:t>pupilBinaryImage: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SW[1] ?</w:t>
      </w:r>
      <w:r w:rsidRPr="000C231F">
        <w:rPr>
          <w:rFonts w:ascii="Times New Roman" w:hAnsi="Times New Roman" w:cs="Times New Roman"/>
          <w:sz w:val="16"/>
          <w:szCs w:val="16"/>
        </w:rPr>
        <w:tab/>
        <w:t xml:space="preserve">gDATA :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 xml:space="preserve">wVGA_R;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 xml:space="preserve">wire [9:0] wDISP_G =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SW[6] ?</w:t>
      </w:r>
      <w:r w:rsidRPr="000C231F">
        <w:rPr>
          <w:rFonts w:ascii="Times New Roman" w:hAnsi="Times New Roman" w:cs="Times New Roman"/>
          <w:sz w:val="16"/>
          <w:szCs w:val="16"/>
        </w:rPr>
        <w:tab/>
        <w:t>pPupilCoor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SW[5] ?</w:t>
      </w:r>
      <w:r w:rsidRPr="000C231F">
        <w:rPr>
          <w:rFonts w:ascii="Times New Roman" w:hAnsi="Times New Roman" w:cs="Times New Roman"/>
          <w:sz w:val="16"/>
          <w:szCs w:val="16"/>
        </w:rPr>
        <w:tab/>
        <w:t>irisBinaryImage: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SW[4] ?</w:t>
      </w:r>
      <w:r w:rsidRPr="000C231F">
        <w:rPr>
          <w:rFonts w:ascii="Times New Roman" w:hAnsi="Times New Roman" w:cs="Times New Roman"/>
          <w:sz w:val="16"/>
          <w:szCs w:val="16"/>
        </w:rPr>
        <w:tab/>
        <w:t>dilationImage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SW[3] ?</w:t>
      </w:r>
      <w:r w:rsidRPr="000C231F">
        <w:rPr>
          <w:rFonts w:ascii="Times New Roman" w:hAnsi="Times New Roman" w:cs="Times New Roman"/>
          <w:sz w:val="16"/>
          <w:szCs w:val="16"/>
        </w:rPr>
        <w:tab/>
        <w:t>erosionImage :</w:t>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SW[2] ?</w:t>
      </w:r>
      <w:r w:rsidRPr="000C231F">
        <w:rPr>
          <w:rFonts w:ascii="Times New Roman" w:hAnsi="Times New Roman" w:cs="Times New Roman"/>
          <w:sz w:val="16"/>
          <w:szCs w:val="16"/>
        </w:rPr>
        <w:tab/>
        <w:t>pupilBinaryImage: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SW[1] ?</w:t>
      </w:r>
      <w:r w:rsidRPr="000C231F">
        <w:rPr>
          <w:rFonts w:ascii="Times New Roman" w:hAnsi="Times New Roman" w:cs="Times New Roman"/>
          <w:sz w:val="16"/>
          <w:szCs w:val="16"/>
        </w:rPr>
        <w:tab/>
        <w:t xml:space="preserve">gDATA :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 xml:space="preserve">wVGA_G;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wire [9:0] wDISP_B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SW[6] ?</w:t>
      </w:r>
      <w:r w:rsidRPr="000C231F">
        <w:rPr>
          <w:rFonts w:ascii="Times New Roman" w:hAnsi="Times New Roman" w:cs="Times New Roman"/>
          <w:sz w:val="16"/>
          <w:szCs w:val="16"/>
        </w:rPr>
        <w:tab/>
        <w:t>pPupilCoor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SW[5] ?</w:t>
      </w:r>
      <w:r w:rsidRPr="000C231F">
        <w:rPr>
          <w:rFonts w:ascii="Times New Roman" w:hAnsi="Times New Roman" w:cs="Times New Roman"/>
          <w:sz w:val="16"/>
          <w:szCs w:val="16"/>
        </w:rPr>
        <w:tab/>
        <w:t>irisBinaryImage: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SW[4] ?</w:t>
      </w:r>
      <w:r w:rsidRPr="000C231F">
        <w:rPr>
          <w:rFonts w:ascii="Times New Roman" w:hAnsi="Times New Roman" w:cs="Times New Roman"/>
          <w:sz w:val="16"/>
          <w:szCs w:val="16"/>
        </w:rPr>
        <w:tab/>
        <w:t>dilationImage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SW[3] ?</w:t>
      </w:r>
      <w:r w:rsidRPr="000C231F">
        <w:rPr>
          <w:rFonts w:ascii="Times New Roman" w:hAnsi="Times New Roman" w:cs="Times New Roman"/>
          <w:sz w:val="16"/>
          <w:szCs w:val="16"/>
        </w:rPr>
        <w:tab/>
        <w:t>erosionImage :</w:t>
      </w:r>
      <w:r w:rsidRPr="000C231F">
        <w:rPr>
          <w:rFonts w:ascii="Times New Roman" w:hAnsi="Times New Roman" w:cs="Times New Roman"/>
          <w:sz w:val="16"/>
          <w:szCs w:val="16"/>
        </w:rPr>
        <w:tab/>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SW[2] ?</w:t>
      </w:r>
      <w:r w:rsidRPr="000C231F">
        <w:rPr>
          <w:rFonts w:ascii="Times New Roman" w:hAnsi="Times New Roman" w:cs="Times New Roman"/>
          <w:sz w:val="16"/>
          <w:szCs w:val="16"/>
        </w:rPr>
        <w:tab/>
        <w:t>pupilBinaryImage:</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SW[1] ?</w:t>
      </w:r>
      <w:r w:rsidRPr="000C231F">
        <w:rPr>
          <w:rFonts w:ascii="Times New Roman" w:hAnsi="Times New Roman" w:cs="Times New Roman"/>
          <w:sz w:val="16"/>
          <w:szCs w:val="16"/>
        </w:rPr>
        <w:tab/>
        <w:t>gDATA :</w:t>
      </w: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r>
      <w:r w:rsidRPr="000C231F">
        <w:rPr>
          <w:rFonts w:ascii="Times New Roman" w:hAnsi="Times New Roman" w:cs="Times New Roman"/>
          <w:sz w:val="16"/>
          <w:szCs w:val="16"/>
        </w:rPr>
        <w:tab/>
        <w:t xml:space="preserve">wVGA_B;  </w:t>
      </w:r>
    </w:p>
    <w:p w:rsidR="000C231F" w:rsidRPr="000C231F" w:rsidRDefault="000C231F" w:rsidP="000C231F">
      <w:pPr>
        <w:spacing w:line="240" w:lineRule="auto"/>
        <w:rPr>
          <w:rFonts w:ascii="Times New Roman" w:hAnsi="Times New Roman" w:cs="Times New Roman"/>
          <w:sz w:val="16"/>
          <w:szCs w:val="16"/>
        </w:rPr>
      </w:pPr>
    </w:p>
    <w:p w:rsidR="000C231F" w:rsidRPr="000C231F" w:rsidRDefault="000C231F" w:rsidP="000C231F">
      <w:pPr>
        <w:spacing w:line="240" w:lineRule="auto"/>
        <w:rPr>
          <w:rFonts w:ascii="Times New Roman" w:hAnsi="Times New Roman" w:cs="Times New Roman"/>
          <w:sz w:val="16"/>
          <w:szCs w:val="16"/>
        </w:rPr>
      </w:pPr>
      <w:r w:rsidRPr="000C231F">
        <w:rPr>
          <w:rFonts w:ascii="Times New Roman" w:hAnsi="Times New Roman" w:cs="Times New Roman"/>
          <w:sz w:val="16"/>
          <w:szCs w:val="16"/>
        </w:rPr>
        <w:t>endmodule</w:t>
      </w:r>
    </w:p>
    <w:p w:rsidR="000C231F" w:rsidRPr="000C231F" w:rsidRDefault="000C231F" w:rsidP="000C231F"/>
    <w:p w:rsidR="000C231F" w:rsidRPr="000C231F" w:rsidRDefault="000C231F" w:rsidP="000C231F">
      <w:pPr>
        <w:rPr>
          <w:rFonts w:ascii="Times New Roman" w:hAnsi="Times New Roman" w:cs="Times New Roman"/>
          <w:b/>
          <w:sz w:val="24"/>
          <w:szCs w:val="24"/>
          <w:u w:val="single"/>
        </w:rPr>
      </w:pPr>
    </w:p>
    <w:p w:rsidR="000C231F" w:rsidRPr="000C231F" w:rsidRDefault="000C231F" w:rsidP="000C231F"/>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90600F" w:rsidRDefault="0090600F">
      <w:pPr>
        <w:spacing w:line="360" w:lineRule="auto"/>
        <w:ind w:left="720" w:firstLine="720"/>
        <w:jc w:val="center"/>
      </w:pPr>
    </w:p>
    <w:p w:rsidR="0090600F" w:rsidRDefault="00C81E15" w:rsidP="00C81E15">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Sub-system</w:t>
      </w:r>
      <w:r w:rsidRPr="000C231F">
        <w:rPr>
          <w:rFonts w:ascii="Times New Roman" w:hAnsi="Times New Roman" w:cs="Times New Roman"/>
          <w:b/>
          <w:sz w:val="24"/>
          <w:szCs w:val="24"/>
          <w:u w:val="single"/>
        </w:rPr>
        <w:t xml:space="preserve"> Code:</w:t>
      </w:r>
      <w:r>
        <w:rPr>
          <w:rFonts w:ascii="Times New Roman" w:hAnsi="Times New Roman" w:cs="Times New Roman"/>
          <w:b/>
          <w:sz w:val="24"/>
          <w:szCs w:val="24"/>
          <w:u w:val="single"/>
        </w:rPr>
        <w:t xml:space="preserve"> Block 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module irisNormalization(iCLK,iRST,iDVAL,iPupilFlag,iIrisFlag,iCaptured,iStart,iDATA,</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pupil_radius,iris_radius,</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centre_pointX,centre_pointY,</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oDVAL,oSignal,oDATA</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and Output</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iCLK;</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iRST;</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iDVAL;</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iPupilFlag;</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iIrisFlag;</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iCaptured;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iStart;</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startGetData; //Receive signal from segmentation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[9:0] iDATA;</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[9:0] pupil_radius;</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[9:0] iris_radius;</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[9:0] centre_pointX;</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input [9:0] centre_pointY;</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output regoDVAL;</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 xml:space="preserve">output regoSignal; // Give signal to matching </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output reg [9:0] oDATA;</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 xml:space="preserve">//Common Register </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[9:0] row=0,col=0;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regiSignal=0,finalSignal=0;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unsigned [9:0] col_range_x=0 ,End_Point=0,bottom_pontY=0;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[9:0] tempData;</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//Registers for sine and cosine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[6:0] counter1=1,counter2=1;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regfinishSinCos=0;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//Register for pupil</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unsigned [9:0] pupil_leftX,pupil_leftY;</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unsigned [9:0] pupil_rightX=0,pupil_rightY=0;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unsigned [9:0] pupil_btmX=0,pupil_btmY=0;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//Register for iris</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unsigned [9:0] iris_leftX=0,iris_leftY=0;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regFlagStart =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//Register for compression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 xml:space="preserve">//Register </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signed [9:0] arrayOutput[0:9][0:9];</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[30:0] sumData=0,sumData1=0,sumData2=0,sumData3=0,sumData4=0,sumData5=0,sumData6=0,sumData7=0,sumData8=0,sumData9=0;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[9:0] storageColData[0:79],storageColData1[0:79],storageColData2[0:79],storageColData3[0:79],storageColData4[0:79];</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[9:0] storageColData5[0:79],storageColData6[0:79],storageColData7[0:79],storageColData8[0:79],storageColData9[0:79];</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[9:0] col_counter=0,col_counter1=0,col_counter2=0,col_counter3=0,col_counter4=0;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[9:0] col_counter5=0,col_counter6=0,col_counter7=0,col_counter8=0,col_counter9=0;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//For case structure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[7:0] arrayAddr =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//row is y-axis, col is x-axis</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[9:0]cRow=0,cCol=0,y=0,x=0;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regtempSignal=0,tempSignal2=0;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regcalculateSinCosFlag =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regcheckCOL =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[9:0] angle=0,tempSinAngle=1,tempCosAngle=1;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signed[20:0]outputCos=0,tempCos=0;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reg signed[20:0]outputSin=0,tempSin=0;</w:t>
      </w:r>
    </w:p>
    <w:p w:rsidR="00C81E15" w:rsidRPr="00C81E15" w:rsidRDefault="00C81E15" w:rsidP="00C81E15">
      <w:pPr>
        <w:spacing w:line="240" w:lineRule="auto"/>
        <w:rPr>
          <w:rFonts w:ascii="Times New Roman" w:hAnsi="Times New Roman" w:cs="Times New Roman"/>
          <w:sz w:val="16"/>
          <w:szCs w:val="16"/>
        </w:rPr>
      </w:pP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task calculate_sin_angle;</w:t>
      </w:r>
    </w:p>
    <w:p w:rsidR="00C81E15" w:rsidRPr="00C81E15" w:rsidRDefault="00C81E15" w:rsidP="00864482">
      <w:pPr>
        <w:spacing w:line="240" w:lineRule="auto"/>
        <w:rPr>
          <w:rFonts w:ascii="Times New Roman" w:hAnsi="Times New Roman" w:cs="Times New Roman"/>
          <w:sz w:val="16"/>
          <w:szCs w:val="16"/>
        </w:rPr>
      </w:pPr>
      <w:r w:rsidRPr="00C81E15">
        <w:rPr>
          <w:rFonts w:ascii="Times New Roman" w:hAnsi="Times New Roman" w:cs="Times New Roman"/>
          <w:sz w:val="16"/>
          <w:szCs w:val="16"/>
        </w:rPr>
        <w:t>if(tempSinAngle&lt;=90)begin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if(tempSinAngle&lt;=40)begin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//Sine</w:t>
      </w:r>
    </w:p>
    <w:p w:rsidR="00C81E15" w:rsidRPr="00C81E15" w:rsidRDefault="00C81E15" w:rsidP="00864482">
      <w:pPr>
        <w:spacing w:line="240" w:lineRule="auto"/>
        <w:ind w:left="720" w:firstLine="720"/>
        <w:rPr>
          <w:rFonts w:ascii="Times New Roman" w:hAnsi="Times New Roman" w:cs="Times New Roman"/>
          <w:sz w:val="16"/>
          <w:szCs w:val="16"/>
        </w:rPr>
      </w:pPr>
      <w:r w:rsidRPr="00C81E15">
        <w:rPr>
          <w:rFonts w:ascii="Times New Roman" w:hAnsi="Times New Roman" w:cs="Times New Roman"/>
          <w:sz w:val="16"/>
          <w:szCs w:val="16"/>
        </w:rPr>
        <w:t>tempSin = 17000*tempSinAngle;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if(tempSinAngle == 40)</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tempSin = 16000*tempSinAngle;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if(tempSinAngle&gt; 40 &amp;&amp;tempSinAngle&lt;= 50)begin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tempSin = 1000000-(145*((tempSinAngle+270-360)**2));</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lastRenderedPageBreak/>
        <w:tab/>
      </w:r>
      <w:r w:rsidR="00C81E15" w:rsidRPr="00C81E15">
        <w:rPr>
          <w:rFonts w:ascii="Times New Roman" w:hAnsi="Times New Roman" w:cs="Times New Roman"/>
          <w:sz w:val="16"/>
          <w:szCs w:val="16"/>
        </w:rPr>
        <w:t>else if(tempSinAngle&gt; 50 &amp;&amp;tempSinAngle&lt;= 59)begin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tempSin = 1000000-(145*((tempSinAngle+270-360)**2));</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if(tempSinAngle == 60)begin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tempSin = 1000000-(149*((tempSinAngle-90)**2));</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if(tempSinAngle&gt; 60 &amp;&amp;tempSinAngle&lt;= 90)begin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tempSin = 1000000-(145*((tempSinAngle+270-360)**2));</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tempSinAngle=tempSinAngle+1;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 xml:space="preserve">end  </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endtask</w:t>
      </w:r>
    </w:p>
    <w:p w:rsidR="00C81E15" w:rsidRPr="00C81E15" w:rsidRDefault="00C81E15" w:rsidP="00C81E15">
      <w:pPr>
        <w:spacing w:line="240" w:lineRule="auto"/>
        <w:rPr>
          <w:rFonts w:ascii="Times New Roman" w:hAnsi="Times New Roman" w:cs="Times New Roman"/>
          <w:sz w:val="16"/>
          <w:szCs w:val="16"/>
        </w:rPr>
      </w:pP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task calculate_cos_angle;</w:t>
      </w:r>
    </w:p>
    <w:p w:rsidR="00864482"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 xml:space="preserve">     if(tempCosAngle&lt;=90)begin</w:t>
      </w:r>
    </w:p>
    <w:p w:rsidR="00C81E15" w:rsidRPr="00C81E15" w:rsidRDefault="00C81E15" w:rsidP="00864482">
      <w:pPr>
        <w:spacing w:line="240" w:lineRule="auto"/>
        <w:ind w:firstLine="720"/>
        <w:rPr>
          <w:rFonts w:ascii="Times New Roman" w:hAnsi="Times New Roman" w:cs="Times New Roman"/>
          <w:sz w:val="16"/>
          <w:szCs w:val="16"/>
        </w:rPr>
      </w:pPr>
      <w:r w:rsidRPr="00C81E15">
        <w:rPr>
          <w:rFonts w:ascii="Times New Roman" w:hAnsi="Times New Roman" w:cs="Times New Roman"/>
          <w:sz w:val="16"/>
          <w:szCs w:val="16"/>
        </w:rPr>
        <w:t>if(tempCosAngle&lt;=40)begin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//Cosine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tempCos = 1*1000000-(145*(tempCosAngle*tempCosAngle));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if(tempCosAngle&gt; 40 &amp;&amp;tempCosAngle&lt;= 50)begin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//Cosine </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tempCos = 1000000-(145*(tempCosAngle*tempCosAngle));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if(tempCosAngle&gt; 50 &amp;&amp;tempCosAngle&lt;= 59)begin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//Cosine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tempCos= 16250*(90-tempCosAngle);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if(tempCosAngle == 60)begin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//Cosine </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tempCos = 16667*(90-tempCosAngle);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if(tempCosAngle&gt; 60 &amp;&amp;tempCosAngle&lt;= 90)begin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//Cosine </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tempCos = 17000*(90-tempCosAngle);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tempCosAngle = tempCosAngle+1;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endtask</w:t>
      </w:r>
    </w:p>
    <w:p w:rsidR="00C81E15" w:rsidRPr="00C81E15" w:rsidRDefault="00C81E15" w:rsidP="00C81E15">
      <w:pPr>
        <w:spacing w:line="240" w:lineRule="auto"/>
        <w:rPr>
          <w:rFonts w:ascii="Times New Roman" w:hAnsi="Times New Roman" w:cs="Times New Roman"/>
          <w:sz w:val="16"/>
          <w:szCs w:val="16"/>
        </w:rPr>
      </w:pP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//This task is use to find value of sine and cosine for 0 to 360 degree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task calculate_COSSIN;</w:t>
      </w:r>
    </w:p>
    <w:p w:rsidR="00C81E15" w:rsidRPr="00C81E15" w:rsidRDefault="00C81E15" w:rsidP="00864482">
      <w:pPr>
        <w:spacing w:line="240" w:lineRule="auto"/>
        <w:ind w:firstLine="720"/>
        <w:rPr>
          <w:rFonts w:ascii="Times New Roman" w:hAnsi="Times New Roman" w:cs="Times New Roman"/>
          <w:sz w:val="16"/>
          <w:szCs w:val="16"/>
        </w:rPr>
      </w:pPr>
      <w:r w:rsidRPr="00C81E15">
        <w:rPr>
          <w:rFonts w:ascii="Times New Roman" w:hAnsi="Times New Roman" w:cs="Times New Roman"/>
          <w:sz w:val="16"/>
          <w:szCs w:val="16"/>
        </w:rPr>
        <w:t>if(angle&lt;=40)begin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outputSin = 17000*angle;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if(angle == 40)</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outputSin = 16000*angle;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 //Cosine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outputCos = 1*1000000-(145*(angle*angle));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if(angle &gt; 40 &amp;&amp; angle &lt;= 50)begin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outputSin = 1000000-(145*((angle+270-360)**2));</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 //Cosine </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outputCos = 1000000-(145*(angle*angle));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if(angle &gt; 50 &amp;&amp; angle &lt;= 59)begin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 //Sine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outputSin = 1000000-(145*((angle+270-360)**2));</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 //Cosine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outputCos= 16250*(90-angle);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if(angle == 60)begin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 //Sine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outputSin = 1000000-(149*((angle-90)**2));</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//Cosine </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outputCos = 16667*(90-angle);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lastRenderedPageBreak/>
        <w:tab/>
      </w:r>
      <w:r w:rsidR="00C81E15" w:rsidRPr="00C81E15">
        <w:rPr>
          <w:rFonts w:ascii="Times New Roman" w:hAnsi="Times New Roman" w:cs="Times New Roman"/>
          <w:sz w:val="16"/>
          <w:szCs w:val="16"/>
        </w:rPr>
        <w:t>else if(angle &gt; 60 &amp;&amp; angle &lt;= 90)begin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 //Sine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outputSin = 1000000-(145*((angle+270-360)**2));</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 //Cosine </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outputCos = 17000*(90-angle); </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else if(angle &gt; 90 &amp;&amp; angle &lt;=180)begin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 //Sine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calculate_cos_angle;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outputSin = tempCos;</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//Cosine</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 xml:space="preserve">calculate_sin_angle; </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C81E15" w:rsidRPr="00C81E15">
        <w:rPr>
          <w:rFonts w:ascii="Times New Roman" w:hAnsi="Times New Roman" w:cs="Times New Roman"/>
          <w:sz w:val="16"/>
          <w:szCs w:val="16"/>
        </w:rPr>
        <w:t>outputCos = -tempSin;</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end</w:t>
      </w:r>
    </w:p>
    <w:p w:rsidR="00C81E15" w:rsidRPr="00C81E15" w:rsidRDefault="00864482" w:rsidP="00C81E15">
      <w:pPr>
        <w:spacing w:line="240" w:lineRule="auto"/>
        <w:rPr>
          <w:rFonts w:ascii="Times New Roman" w:hAnsi="Times New Roman" w:cs="Times New Roman"/>
          <w:sz w:val="16"/>
          <w:szCs w:val="16"/>
        </w:rPr>
      </w:pPr>
      <w:r>
        <w:rPr>
          <w:rFonts w:ascii="Times New Roman" w:hAnsi="Times New Roman" w:cs="Times New Roman"/>
          <w:sz w:val="16"/>
          <w:szCs w:val="16"/>
        </w:rPr>
        <w:tab/>
      </w:r>
      <w:r w:rsidR="00C81E15" w:rsidRPr="00C81E15">
        <w:rPr>
          <w:rFonts w:ascii="Times New Roman" w:hAnsi="Times New Roman" w:cs="Times New Roman"/>
          <w:sz w:val="16"/>
          <w:szCs w:val="16"/>
        </w:rPr>
        <w:t>calculateSinCosFlag = 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endtask</w:t>
      </w:r>
    </w:p>
    <w:p w:rsidR="00C81E15" w:rsidRPr="00C81E15" w:rsidRDefault="00C81E15" w:rsidP="00C81E15">
      <w:pPr>
        <w:spacing w:line="240" w:lineRule="auto"/>
        <w:rPr>
          <w:rFonts w:ascii="Times New Roman" w:hAnsi="Times New Roman" w:cs="Times New Roman"/>
          <w:sz w:val="16"/>
          <w:szCs w:val="16"/>
        </w:rPr>
      </w:pP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task calculate_points;</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 xml:space="preserve"> //pupil left coordinates</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pupil_leftX&lt;= centre_pointX+(pupil_radius*-1);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pupil_leftY&lt;= centre_pointY+(pupil_radius*0);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 xml:space="preserve"> //pupil right coordinates</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pupil_rightX&lt;= centre_pointX+(pupil_radius*1);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pupil_rightY&lt;= centre_pointY+(pupil_radius*0);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 xml:space="preserve"> //Get pupil bottom coordinate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pupil_btmX&lt;= centre_pointX+(pupil_radius*0);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pupil_btmY&lt;= centre_pointY+(pupil_radius*1);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 xml:space="preserve"> //Get iris right coordinate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iris_leftX&lt;= centre_pointX+(iris_radius*-1);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iris_leftY&lt;= centre_pointX+(iris_radius*0);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iSignal&lt;= 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endtask</w:t>
      </w:r>
    </w:p>
    <w:p w:rsidR="00C81E15" w:rsidRPr="00C81E15" w:rsidRDefault="00C81E15" w:rsidP="00C81E15">
      <w:pPr>
        <w:spacing w:line="240" w:lineRule="auto"/>
        <w:rPr>
          <w:rFonts w:ascii="Times New Roman" w:hAnsi="Times New Roman" w:cs="Times New Roman"/>
          <w:sz w:val="16"/>
          <w:szCs w:val="16"/>
        </w:rPr>
      </w:pP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task calculate_range;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if(calculateSinCosFlag == 0)begin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calculate_COSSIN;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if(calculateSinCosFlag == 1)begin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if(checkCOL == 0)begin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col_range_x = ((centre_pointX*1000000)+(iris_radius*outputCos))/1000000;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checkCOL = 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else 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if(col_range_x&gt;= (pupil_rightX-5) &amp;&amp;col_range_x&lt;= (pupil_rightX+5))begin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End_Point = ((centre_pointY*1000000)+(iris_radius*outputSin))/1000000;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finalSignal = 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else begin</w:t>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angle = angle+1;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checkCOL =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calculateSinCosFlag =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endtask</w:t>
      </w:r>
    </w:p>
    <w:p w:rsidR="00C81E15" w:rsidRPr="00C81E15" w:rsidRDefault="00C81E15" w:rsidP="00C81E15">
      <w:pPr>
        <w:spacing w:line="240" w:lineRule="auto"/>
        <w:rPr>
          <w:rFonts w:ascii="Times New Roman" w:hAnsi="Times New Roman" w:cs="Times New Roman"/>
          <w:sz w:val="16"/>
          <w:szCs w:val="16"/>
        </w:rPr>
      </w:pP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task get_data_in_range;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if(row &lt; 480 )begin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if(col &lt; 640)begin</w:t>
      </w:r>
      <w:r w:rsidRPr="00C81E15">
        <w:rPr>
          <w:rFonts w:ascii="Times New Roman" w:hAnsi="Times New Roman" w:cs="Times New Roman"/>
          <w:sz w:val="16"/>
          <w:szCs w:val="16"/>
        </w:rPr>
        <w:tab/>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if(row &gt;= pupil_btmY&amp;&amp; row &lt;= End_Point)begin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if(col &gt;= pupil_leftX&amp;&amp; col &lt;= pupil_rightX)begin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oDATA&lt;= iDATA;</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oSignal&lt;= 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else 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oDATA&lt;= 10'd0;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else 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lastRenderedPageBreak/>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oDATA&lt;= 10'd0;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col &lt;= col+1;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if(col==640)begin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row &lt;= row+1;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col &lt;=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if(row == 480)begin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row &lt;=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col &lt;=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endtask</w:t>
      </w:r>
    </w:p>
    <w:p w:rsidR="00C81E15" w:rsidRPr="00C81E15" w:rsidRDefault="00C81E15" w:rsidP="00C81E15">
      <w:pPr>
        <w:spacing w:line="240" w:lineRule="auto"/>
        <w:rPr>
          <w:rFonts w:ascii="Times New Roman" w:hAnsi="Times New Roman" w:cs="Times New Roman"/>
          <w:sz w:val="16"/>
          <w:szCs w:val="16"/>
        </w:rPr>
      </w:pP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always@(posedgeiCLK or negedgeiRST)begin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if(!iRST)begin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FlagStart&lt;=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else 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if(iCaptured)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FlagStart&lt;= 1;</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if(iStart)</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FlagStart&lt;=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w:t>
      </w:r>
    </w:p>
    <w:p w:rsidR="00C81E15" w:rsidRPr="00C81E15" w:rsidRDefault="00C81E15" w:rsidP="00C81E15">
      <w:pPr>
        <w:spacing w:line="240" w:lineRule="auto"/>
        <w:rPr>
          <w:rFonts w:ascii="Times New Roman" w:hAnsi="Times New Roman" w:cs="Times New Roman"/>
          <w:sz w:val="16"/>
          <w:szCs w:val="16"/>
        </w:rPr>
      </w:pP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//Main module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always@(posedgeiCLK or negedgeiRST)begin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if(!iRST)begin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oDATA&lt;=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oDVAL&lt;=0;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calculateSinCosFlag&lt;=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checkCOL&lt;=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finalSignal&lt;=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row     &lt;=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col &lt;=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oSignal&lt;= 0;</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else 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//oDVAL&lt;=iDVAL;</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if(FlagStart == 1)begin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if(iPupilFlag == 1 &amp;&amp;iIrisFlag == 1)begin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calculate_points;</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if(iSignal==1)begin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calculate_range;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if(finalSignal==1)begin</w:t>
      </w:r>
      <w:r w:rsidRPr="00C81E15">
        <w:rPr>
          <w:rFonts w:ascii="Times New Roman" w:hAnsi="Times New Roman" w:cs="Times New Roman"/>
          <w:sz w:val="16"/>
          <w:szCs w:val="16"/>
        </w:rPr>
        <w:tab/>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oDVAL&lt;=iDVAL;</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if(iDVAL==1)begin</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get_data_in_range;</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ab/>
        <w:t>end</w:t>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w:t>
      </w:r>
      <w:r w:rsidRPr="00C81E15">
        <w:rPr>
          <w:rFonts w:ascii="Times New Roman" w:hAnsi="Times New Roman" w:cs="Times New Roman"/>
          <w:sz w:val="16"/>
          <w:szCs w:val="16"/>
        </w:rPr>
        <w:tab/>
      </w:r>
      <w:r w:rsidRPr="00C81E15">
        <w:rPr>
          <w:rFonts w:ascii="Times New Roman" w:hAnsi="Times New Roman" w:cs="Times New Roman"/>
          <w:sz w:val="16"/>
          <w:szCs w:val="16"/>
        </w:rPr>
        <w:tab/>
      </w:r>
    </w:p>
    <w:p w:rsidR="00C81E15" w:rsidRPr="00C81E15" w:rsidRDefault="00C81E15" w:rsidP="00C81E15">
      <w:pPr>
        <w:spacing w:line="240" w:lineRule="auto"/>
        <w:rPr>
          <w:rFonts w:ascii="Times New Roman" w:hAnsi="Times New Roman" w:cs="Times New Roman"/>
          <w:sz w:val="16"/>
          <w:szCs w:val="16"/>
        </w:rPr>
      </w:pPr>
      <w:r w:rsidRPr="00C81E15">
        <w:rPr>
          <w:rFonts w:ascii="Times New Roman" w:hAnsi="Times New Roman" w:cs="Times New Roman"/>
          <w:sz w:val="16"/>
          <w:szCs w:val="16"/>
        </w:rPr>
        <w:t>endmodule</w:t>
      </w:r>
    </w:p>
    <w:p w:rsidR="0090600F" w:rsidRDefault="0090600F">
      <w:pPr>
        <w:spacing w:line="360" w:lineRule="auto"/>
        <w:ind w:left="720" w:firstLine="720"/>
        <w:jc w:val="center"/>
      </w:pPr>
    </w:p>
    <w:p w:rsidR="0090600F" w:rsidRDefault="0090600F">
      <w:pPr>
        <w:spacing w:line="360" w:lineRule="auto"/>
        <w:ind w:left="720" w:firstLine="720"/>
        <w:jc w:val="center"/>
      </w:pPr>
    </w:p>
    <w:p w:rsidR="0090600F" w:rsidRDefault="0090600F">
      <w:pPr>
        <w:spacing w:line="360" w:lineRule="auto"/>
        <w:jc w:val="both"/>
      </w:pPr>
    </w:p>
    <w:p w:rsidR="0090600F" w:rsidRDefault="0090600F">
      <w:pPr>
        <w:spacing w:line="360" w:lineRule="auto"/>
        <w:jc w:val="both"/>
      </w:pPr>
    </w:p>
    <w:p w:rsidR="0090600F" w:rsidRDefault="0090600F">
      <w:pPr>
        <w:spacing w:line="360" w:lineRule="auto"/>
        <w:ind w:firstLine="720"/>
        <w:jc w:val="both"/>
      </w:pPr>
    </w:p>
    <w:p w:rsidR="00864482" w:rsidRDefault="00864482" w:rsidP="00864482">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Sub-system</w:t>
      </w:r>
      <w:r w:rsidRPr="000C231F">
        <w:rPr>
          <w:rFonts w:ascii="Times New Roman" w:hAnsi="Times New Roman" w:cs="Times New Roman"/>
          <w:b/>
          <w:sz w:val="24"/>
          <w:szCs w:val="24"/>
          <w:u w:val="single"/>
        </w:rPr>
        <w:t xml:space="preserve"> Code:</w:t>
      </w:r>
      <w:r>
        <w:rPr>
          <w:rFonts w:ascii="Times New Roman" w:hAnsi="Times New Roman" w:cs="Times New Roman"/>
          <w:b/>
          <w:sz w:val="24"/>
          <w:szCs w:val="24"/>
          <w:u w:val="single"/>
        </w:rPr>
        <w:t xml:space="preserve"> Block 2</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module irisCompression(iCLK,iRST,iDATA,compressSignal,oArray,oSignal);</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input iCLK;</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input iRST;</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input [9:0] iDATA;</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input compressSignal;</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output regoArray[0:9][0:9];</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output regoSignal;</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//Parameter </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parameter thresholdValue = 10'd6;</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//Register </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 [9:0] tempOutput[0:9][0:9];</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regtempArray[0:9][0:9];</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 [9:0] arrayOutput[0:9][0:9];</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 [15:0] sumData=0,sumData1=0,sumData2=0,sumData3=0,sumData4=0,sumData5=0,sumData6=0,sumData7=0,sumData8=0,sumData9=0;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 [9:0] storageColData[0:7],storageColData1[0:7],storageColData2[0:7],storageColData3[0:7],storageColData4[0:7];</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 [9:0] storageColData5[0:7],storageColData6[0:7],storageColData7[0:7],storageColData8[0:7],storageColData9[0:7];</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 [4:0] col_counter=0,col_counter1=0,col_counter2=0,col_counter3=0,col_counter4=0;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 [4:0] col_counter5=0,col_counter6=0,col_counter7=0,col_counter8=0,col_counter9=0;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//row is y-axis, col is x-axis</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 [9:0]row=0,col=0;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 [3:0]y=0,x=0;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regbitSignal;</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regstopFlag = 1;</w:t>
      </w:r>
    </w:p>
    <w:p w:rsidR="00864482" w:rsidRPr="00864482" w:rsidRDefault="00864482" w:rsidP="00864482">
      <w:pPr>
        <w:spacing w:line="240" w:lineRule="auto"/>
        <w:rPr>
          <w:rFonts w:ascii="Times New Roman" w:hAnsi="Times New Roman" w:cs="Times New Roman"/>
          <w:sz w:val="16"/>
          <w:szCs w:val="16"/>
        </w:rPr>
      </w:pP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always@(posedgeiCLK or negedgeiRST)begin</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if(!iRST)begin</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oSignal&lt;=0;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sumData&lt;=0;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sumData1&lt;=0;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sumData2&lt;=0;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sumData3&lt;=0;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sumData4&lt;=0;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sumData5&lt;=0;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sumData6&lt;=0;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sumData7&lt;=0;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sumData8&lt;=0;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sumData9&lt;=0;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col_counter&lt;=0;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col_counter1&lt;=0;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col_counter2&lt;=0;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col_counter3&lt;=0;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col_counter4&lt;=0;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col_counter5&lt;=0;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col_counter6&lt;=0;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col_counter7&lt;=0;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col_counter8&lt;=0;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col_counter9&lt;=0;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row&lt;=0;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col&lt;=0;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y&lt;=0;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x&lt;=0;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bitSignal&lt;=0;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stopFlag = 1;</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begin</w:t>
      </w:r>
    </w:p>
    <w:p w:rsidR="00864482" w:rsidRPr="00864482" w:rsidRDefault="00864482" w:rsidP="00864482">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if(compressSignal==1)begin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if(stopFlag == 1)begin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if(row&lt;80)begin</w:t>
      </w:r>
      <w:r w:rsidRPr="00864482">
        <w:rPr>
          <w:rFonts w:ascii="Times New Roman" w:hAnsi="Times New Roman" w:cs="Times New Roman"/>
          <w:sz w:val="16"/>
          <w:szCs w:val="16"/>
        </w:rPr>
        <w:tab/>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if(col&lt;120)begin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if(col&lt;12)begin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//totalData in x-axis</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 = sumData+iDATA;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if(col==12)begin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storageColData[col_counter]=sumData/12;  //0</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col_counter=col_counter+1;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 xml:space="preserve">end </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lastRenderedPageBreak/>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sumData=0;</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else if(col&gt;=12 &amp;&amp; col&lt;24)begin</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ab/>
      </w:r>
      <w:r w:rsidRPr="00864482">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sumData1 = sumData1+iDATA;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//$display("sumData1 = %d",sumData1);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if(col==24)begin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if(col_counter1&lt;8)begin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storageColData1[col_counter1]=sumData1/12; //1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col_counter1=col_counter1+1;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w:t>
      </w:r>
      <w:r w:rsidRPr="00864482">
        <w:rPr>
          <w:rFonts w:ascii="Times New Roman" w:hAnsi="Times New Roman" w:cs="Times New Roman"/>
          <w:sz w:val="16"/>
          <w:szCs w:val="16"/>
        </w:rPr>
        <w:t xml:space="preserve">umData1=0;  </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else if(col&gt;=24 &amp;&amp; col&lt;36)begin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sumData2 = sumData2+iDATA;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if(col==36)begin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if(col_counter2&lt;8)begin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storageColData2[col_counter2]=sumData2/12; //2</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ab/>
      </w:r>
      <w:r w:rsidRPr="00864482">
        <w:rPr>
          <w:rFonts w:ascii="Times New Roman" w:hAnsi="Times New Roman" w:cs="Times New Roman"/>
          <w:sz w:val="16"/>
          <w:szCs w:val="16"/>
        </w:rPr>
        <w:tab/>
      </w:r>
      <w:r w:rsidRPr="00864482">
        <w:rPr>
          <w:rFonts w:ascii="Times New Roman" w:hAnsi="Times New Roman" w:cs="Times New Roman"/>
          <w:sz w:val="16"/>
          <w:szCs w:val="16"/>
        </w:rPr>
        <w:tab/>
      </w:r>
      <w:r w:rsidRPr="00864482">
        <w:rPr>
          <w:rFonts w:ascii="Times New Roman" w:hAnsi="Times New Roman" w:cs="Times New Roman"/>
          <w:sz w:val="16"/>
          <w:szCs w:val="16"/>
        </w:rPr>
        <w:tab/>
      </w:r>
      <w:r w:rsidRPr="00864482">
        <w:rPr>
          <w:rFonts w:ascii="Times New Roman" w:hAnsi="Times New Roman" w:cs="Times New Roman"/>
          <w:sz w:val="16"/>
          <w:szCs w:val="16"/>
        </w:rPr>
        <w:tab/>
      </w:r>
      <w:r w:rsidRPr="00864482">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col_counter2=col_counter2+1;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sumData2=0;</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else if(col&gt;=36 &amp;&amp; col&lt;48)begin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sumData3 = sumData3+iDATA;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if(col==48)begin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if(col_counter3&lt;8)begin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storageColData3[col_counter3]=sumData3/12; //3</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col_counter3=col_counter3+1;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sumData3=0;</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else if(col&gt;=48 &amp;&amp; col&lt;60)begin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sumData4 = sumData4+iDATA;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if(col==60)begin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if(col_counter4&lt;8)begin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storageColData4[col_counter4]=sumData4/12; //4</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col_counter4=col_counter4+1;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sumData4=0;</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else if(col&gt;=60 &amp;&amp; col&lt;72)begin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sumData5 = sumData5+iDATA;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if(col==72)begin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if(col_counter5&lt;8)begin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storageColData5[col_counter5]=sumData5/12; //5</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col_counter5=col_counter5+1;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sumData5=0;</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else if(col&gt;=72 &amp;&amp; col&lt;84)begin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sumData6 = sumData6+iDATA;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if(col==84)begin</w:t>
      </w:r>
      <w:r w:rsidRPr="00864482">
        <w:rPr>
          <w:rFonts w:ascii="Times New Roman" w:hAnsi="Times New Roman" w:cs="Times New Roman"/>
          <w:sz w:val="16"/>
          <w:szCs w:val="16"/>
        </w:rPr>
        <w:tab/>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if(col_counter6&lt;8)begin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storageColData6[col_counter6]=sumData6/12; //6</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col_counter6=col_counter6+1;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ab/>
      </w:r>
      <w:r w:rsidRPr="00864482">
        <w:rPr>
          <w:rFonts w:ascii="Times New Roman" w:hAnsi="Times New Roman" w:cs="Times New Roman"/>
          <w:sz w:val="16"/>
          <w:szCs w:val="16"/>
        </w:rPr>
        <w:tab/>
      </w:r>
      <w:r w:rsidRPr="00864482">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sumData6=0;</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ind w:left="2880" w:firstLine="720"/>
        <w:rPr>
          <w:rFonts w:ascii="Times New Roman" w:hAnsi="Times New Roman" w:cs="Times New Roman"/>
          <w:sz w:val="16"/>
          <w:szCs w:val="16"/>
        </w:rPr>
      </w:pPr>
      <w:r w:rsidRPr="00864482">
        <w:rPr>
          <w:rFonts w:ascii="Times New Roman" w:hAnsi="Times New Roman" w:cs="Times New Roman"/>
          <w:sz w:val="16"/>
          <w:szCs w:val="16"/>
        </w:rPr>
        <w:lastRenderedPageBreak/>
        <w:t>else if(col&gt;=84 &amp;&amp; col&lt;96)begin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sumData7 = sumData7+iDATA;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if(col==96)begin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if(col_counter7&lt;8)begin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storageColData7[col_counter7]=sumData7/12; //7</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col_counter7=col_counter7+1;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sumData7=0;</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else if(col&gt;=96 &amp;&amp; col&lt;108)begin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sumData8 = sumData8+iDATA;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if(col==108)begin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if(col_counter8&lt;8)begin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storageColData8[col_counter8]=sumData8/12; //8</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ab/>
        <w:t>col_counter8=col_counter8+1;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sumData8=0;</w:t>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else if(col&gt;=108 &amp;&amp; col&lt;120)begin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sumData9 = sumData9+iDATA;</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col=col+1;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if(col==120)begin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if(col_counter9&lt;8)begin</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storageColData9[col_counter9]=sumData9/12; //9</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col_counter9=col_counter9+1;</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sumData9=0;</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if(row == 7  &amp;&amp; col == 120)begin</w:t>
      </w:r>
    </w:p>
    <w:p w:rsidR="00544DAD" w:rsidRDefault="00864482" w:rsidP="00544DAD">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arrayOutput[0][0</w:t>
      </w:r>
      <w:r>
        <w:rPr>
          <w:rFonts w:ascii="Times New Roman" w:hAnsi="Times New Roman" w:cs="Times New Roman"/>
          <w:sz w:val="16"/>
          <w:szCs w:val="16"/>
        </w:rPr>
        <w:t>]=</w:t>
      </w:r>
      <w:r w:rsidRPr="00864482">
        <w:rPr>
          <w:rFonts w:ascii="Times New Roman" w:hAnsi="Times New Roman" w:cs="Times New Roman"/>
          <w:sz w:val="16"/>
          <w:szCs w:val="16"/>
        </w:rPr>
        <w:t>(storageColData[0]+storageColData[1]+storageColData[2]+storageColData[3]+storageColData[4]+</w:t>
      </w:r>
    </w:p>
    <w:p w:rsidR="00864482" w:rsidRPr="00864482" w:rsidRDefault="00864482" w:rsidP="00544DAD">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p>
    <w:p w:rsidR="00544DAD" w:rsidRDefault="00864482" w:rsidP="00864482">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arrayOutput[0][1]=</w:t>
      </w:r>
      <w:r w:rsidRPr="00864482">
        <w:rPr>
          <w:rFonts w:ascii="Times New Roman" w:hAnsi="Times New Roman" w:cs="Times New Roman"/>
          <w:sz w:val="16"/>
          <w:szCs w:val="16"/>
        </w:rPr>
        <w:t>(storageColData1[0]+storageColData1[1]+storageColData1[2]+storageColData1[3]+storageColData1[4]+</w:t>
      </w:r>
    </w:p>
    <w:p w:rsidR="00864482" w:rsidRPr="00864482" w:rsidRDefault="00864482" w:rsidP="00864482">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544DAD" w:rsidRDefault="00864482" w:rsidP="00864482">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arrayOutput[0][2]=</w:t>
      </w:r>
      <w:r w:rsidRPr="00864482">
        <w:rPr>
          <w:rFonts w:ascii="Times New Roman" w:hAnsi="Times New Roman" w:cs="Times New Roman"/>
          <w:sz w:val="16"/>
          <w:szCs w:val="16"/>
        </w:rPr>
        <w:t>(storageColData2[0]+storageColData2[1]+storageColData2[2]+storageColData2[3]+storageColData2[4]+</w:t>
      </w:r>
    </w:p>
    <w:p w:rsidR="00864482" w:rsidRPr="00864482" w:rsidRDefault="00864482" w:rsidP="00864482">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544DAD" w:rsidRDefault="00864482" w:rsidP="00864482">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arrayOutput[0][3]=</w:t>
      </w:r>
      <w:r w:rsidRPr="00864482">
        <w:rPr>
          <w:rFonts w:ascii="Times New Roman" w:hAnsi="Times New Roman" w:cs="Times New Roman"/>
          <w:sz w:val="16"/>
          <w:szCs w:val="16"/>
        </w:rPr>
        <w:t>(storageColData3[0]+storageColData3[1]+storageColData3[2]+storageColData3[3]+storageColData3[4]+</w:t>
      </w:r>
    </w:p>
    <w:p w:rsidR="00864482" w:rsidRPr="00864482" w:rsidRDefault="00864482" w:rsidP="00864482">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storageColData3[5]+storageColData3[6]+storageColData3[7])/8;</w:t>
      </w:r>
    </w:p>
    <w:p w:rsidR="00544DAD" w:rsidRDefault="00864482" w:rsidP="00864482">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arrayOutput[0][4]=</w:t>
      </w:r>
      <w:r w:rsidRPr="00864482">
        <w:rPr>
          <w:rFonts w:ascii="Times New Roman" w:hAnsi="Times New Roman" w:cs="Times New Roman"/>
          <w:sz w:val="16"/>
          <w:szCs w:val="16"/>
        </w:rPr>
        <w:t>(storageColData4[0]+storageColData4[1]+storageColData4[2]+storageColData4[3]+storageColData4[4]+</w:t>
      </w:r>
    </w:p>
    <w:p w:rsidR="00864482" w:rsidRPr="00864482" w:rsidRDefault="00864482" w:rsidP="00864482">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544DAD" w:rsidRDefault="00544DAD" w:rsidP="00864482">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arrayOutput[0][5]</w:t>
      </w:r>
      <w:r w:rsidR="00864482">
        <w:rPr>
          <w:rFonts w:ascii="Times New Roman" w:hAnsi="Times New Roman" w:cs="Times New Roman"/>
          <w:sz w:val="16"/>
          <w:szCs w:val="16"/>
        </w:rPr>
        <w:t>=</w:t>
      </w:r>
      <w:r w:rsidR="00864482" w:rsidRPr="00864482">
        <w:rPr>
          <w:rFonts w:ascii="Times New Roman" w:hAnsi="Times New Roman" w:cs="Times New Roman"/>
          <w:sz w:val="16"/>
          <w:szCs w:val="16"/>
        </w:rPr>
        <w:t>(storageColData5[0]+storageColData5[1]+storageColData5[2]+storageColData5[3]+storageColData5[4]+</w:t>
      </w:r>
    </w:p>
    <w:p w:rsidR="00864482" w:rsidRPr="00864482" w:rsidRDefault="00864482" w:rsidP="00544DAD">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544DAD" w:rsidRDefault="00864482" w:rsidP="00864482">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arrayOutput[0][6]=</w:t>
      </w:r>
      <w:r w:rsidRPr="00864482">
        <w:rPr>
          <w:rFonts w:ascii="Times New Roman" w:hAnsi="Times New Roman" w:cs="Times New Roman"/>
          <w:sz w:val="16"/>
          <w:szCs w:val="16"/>
        </w:rPr>
        <w:t>(storageColData6[0]+storageColData6[1]+storageColData6[2]+storageColData6[3]+storageColData6[4]+</w:t>
      </w:r>
    </w:p>
    <w:p w:rsidR="00864482" w:rsidRPr="00864482" w:rsidRDefault="00864482" w:rsidP="00864482">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544DAD" w:rsidRDefault="00864482" w:rsidP="00864482">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arrayOutput[0][7]=</w:t>
      </w:r>
      <w:r w:rsidRPr="00864482">
        <w:rPr>
          <w:rFonts w:ascii="Times New Roman" w:hAnsi="Times New Roman" w:cs="Times New Roman"/>
          <w:sz w:val="16"/>
          <w:szCs w:val="16"/>
        </w:rPr>
        <w:t>(storageColData7[0]+storageColData7[1]+storageColData7[2]+storageColData7[3]+storageColData7[4]+</w:t>
      </w:r>
    </w:p>
    <w:p w:rsidR="00864482" w:rsidRPr="00864482" w:rsidRDefault="00864482" w:rsidP="00864482">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storageColData7[5]+storageColData7[6]+storageColData7[7])/8;</w:t>
      </w:r>
    </w:p>
    <w:p w:rsidR="00544DAD" w:rsidRDefault="00864482" w:rsidP="00864482">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arrayOutput[0][8]=</w:t>
      </w:r>
      <w:r w:rsidRPr="00864482">
        <w:rPr>
          <w:rFonts w:ascii="Times New Roman" w:hAnsi="Times New Roman" w:cs="Times New Roman"/>
          <w:sz w:val="16"/>
          <w:szCs w:val="16"/>
        </w:rPr>
        <w:t>(storageColData8[0]+storageColData8[1]+storageColData8[2]+storageColData8[3]+storageColData8[4]+</w:t>
      </w:r>
    </w:p>
    <w:p w:rsidR="00864482" w:rsidRPr="00864482" w:rsidRDefault="00864482" w:rsidP="00864482">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storageColData8[5]+storageColData8[6]+storageColData8[7])/8;</w:t>
      </w:r>
    </w:p>
    <w:p w:rsidR="00544DAD" w:rsidRDefault="00864482" w:rsidP="00864482">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arrayOutput[0][9]=</w:t>
      </w:r>
      <w:r w:rsidRPr="00864482">
        <w:rPr>
          <w:rFonts w:ascii="Times New Roman" w:hAnsi="Times New Roman" w:cs="Times New Roman"/>
          <w:sz w:val="16"/>
          <w:szCs w:val="16"/>
        </w:rPr>
        <w:t>(storageColData9[0]+storageColData9[1]+storageColData9[2]+storageColData9[3]+storageColData9[4]+</w:t>
      </w:r>
    </w:p>
    <w:p w:rsidR="00864482" w:rsidRPr="00864482" w:rsidRDefault="00864482" w:rsidP="00864482">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storageColData9[5]+storageColData9[6]+storageColData9[7])/8;</w:t>
      </w:r>
    </w:p>
    <w:p w:rsidR="00544DAD" w:rsidRDefault="00864482" w:rsidP="00544DAD">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col_counter=0;col_counter1=0;col_counter2=0;col_counter3=0;col_counter4=0;col_counter5=0;col_counter6=0;</w:t>
      </w:r>
    </w:p>
    <w:p w:rsidR="00864482" w:rsidRPr="00864482" w:rsidRDefault="00864482" w:rsidP="00544DAD">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if(row == 15 &amp;&amp; col == 120)begin</w:t>
      </w:r>
    </w:p>
    <w:p w:rsidR="00544DAD" w:rsidRDefault="00544DAD" w:rsidP="00544DAD">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arrayOutput[1][0]=</w:t>
      </w:r>
      <w:r w:rsidR="00864482" w:rsidRPr="00864482">
        <w:rPr>
          <w:rFonts w:ascii="Times New Roman" w:hAnsi="Times New Roman" w:cs="Times New Roman"/>
          <w:sz w:val="16"/>
          <w:szCs w:val="16"/>
        </w:rPr>
        <w:t>(storageColData[0]+storageColData[1]+storageColData[2]+storageColData[3]+storageColData[4]+</w:t>
      </w:r>
    </w:p>
    <w:p w:rsidR="00544DAD" w:rsidRDefault="00864482" w:rsidP="00544DAD">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r w:rsidRPr="00864482">
        <w:rPr>
          <w:rFonts w:ascii="Times New Roman" w:hAnsi="Times New Roman" w:cs="Times New Roman"/>
          <w:sz w:val="16"/>
          <w:szCs w:val="16"/>
        </w:rPr>
        <w:tab/>
      </w:r>
      <w:r w:rsidRPr="00864482">
        <w:rPr>
          <w:rFonts w:ascii="Times New Roman" w:hAnsi="Times New Roman" w:cs="Times New Roman"/>
          <w:sz w:val="16"/>
          <w:szCs w:val="16"/>
        </w:rPr>
        <w:tab/>
      </w:r>
    </w:p>
    <w:p w:rsidR="00544DAD" w:rsidRDefault="00544DAD" w:rsidP="00544DAD">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arrayOutput[1][1]=</w:t>
      </w:r>
      <w:r w:rsidR="00864482" w:rsidRPr="00864482">
        <w:rPr>
          <w:rFonts w:ascii="Times New Roman" w:hAnsi="Times New Roman" w:cs="Times New Roman"/>
          <w:sz w:val="16"/>
          <w:szCs w:val="16"/>
        </w:rPr>
        <w:t>(storageColData1[0]+storageColData1[1]+storageColData1[2]+storageColData1[3]+storageColData1[4]+</w:t>
      </w:r>
    </w:p>
    <w:p w:rsidR="00864482" w:rsidRPr="00864482" w:rsidRDefault="00864482" w:rsidP="00544DAD">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544DAD" w:rsidRDefault="00544DAD" w:rsidP="00544DAD">
      <w:pPr>
        <w:spacing w:line="240" w:lineRule="auto"/>
        <w:ind w:firstLine="720"/>
        <w:rPr>
          <w:rFonts w:ascii="Times New Roman" w:hAnsi="Times New Roman" w:cs="Times New Roman"/>
          <w:sz w:val="16"/>
          <w:szCs w:val="16"/>
        </w:rPr>
      </w:pPr>
      <w:r>
        <w:rPr>
          <w:rFonts w:ascii="Times New Roman" w:hAnsi="Times New Roman" w:cs="Times New Roman"/>
          <w:sz w:val="16"/>
          <w:szCs w:val="16"/>
        </w:rPr>
        <w:t>arrayOutput[1][2]=</w:t>
      </w:r>
      <w:r w:rsidR="00864482" w:rsidRPr="00864482">
        <w:rPr>
          <w:rFonts w:ascii="Times New Roman" w:hAnsi="Times New Roman" w:cs="Times New Roman"/>
          <w:sz w:val="16"/>
          <w:szCs w:val="16"/>
        </w:rPr>
        <w:t>(storageColData2[0]+storageColData2[1]+storageColData2[2]+storageColData2[3]+storageColData2[4]+</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arrayOutput[1][3]=</w:t>
      </w:r>
      <w:r w:rsidR="00864482" w:rsidRPr="00864482">
        <w:rPr>
          <w:rFonts w:ascii="Times New Roman" w:hAnsi="Times New Roman" w:cs="Times New Roman"/>
          <w:sz w:val="16"/>
          <w:szCs w:val="16"/>
        </w:rPr>
        <w:t>(storageColData3[0]+storageColData3[1]+storageColData3[2]+storageColData3[3]+storageColData3[4]+</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storageColData3[5]+storageColData3[6]+storageColData3[7])/8;</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arrayOutput[1][4]=</w:t>
      </w:r>
      <w:r w:rsidR="00864482" w:rsidRPr="00864482">
        <w:rPr>
          <w:rFonts w:ascii="Times New Roman" w:hAnsi="Times New Roman" w:cs="Times New Roman"/>
          <w:sz w:val="16"/>
          <w:szCs w:val="16"/>
        </w:rPr>
        <w:t>(storageColData4[0]+storageColData4[1]+storageColData4[2]+storageColData4[3]+storageColData4[4]+</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arrayOutput[1][5]=</w:t>
      </w:r>
      <w:r w:rsidR="00864482" w:rsidRPr="00864482">
        <w:rPr>
          <w:rFonts w:ascii="Times New Roman" w:hAnsi="Times New Roman" w:cs="Times New Roman"/>
          <w:sz w:val="16"/>
          <w:szCs w:val="16"/>
        </w:rPr>
        <w:t>(storageColData5[0]+storageColData5[1]+storageColData5[2]+storageColData5[3]+storageColData5[4]+</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lastRenderedPageBreak/>
        <w:tab/>
        <w:t>arrayOutput[1][6]=</w:t>
      </w:r>
      <w:r w:rsidR="00864482" w:rsidRPr="00864482">
        <w:rPr>
          <w:rFonts w:ascii="Times New Roman" w:hAnsi="Times New Roman" w:cs="Times New Roman"/>
          <w:sz w:val="16"/>
          <w:szCs w:val="16"/>
        </w:rPr>
        <w:t>(storageColData6[0]+storageColData6[1]+storageColData6[2]+storageColData6[3]+storageColData6[4]+</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arrayOutput[1][7]=</w:t>
      </w:r>
      <w:r w:rsidR="00864482" w:rsidRPr="00864482">
        <w:rPr>
          <w:rFonts w:ascii="Times New Roman" w:hAnsi="Times New Roman" w:cs="Times New Roman"/>
          <w:sz w:val="16"/>
          <w:szCs w:val="16"/>
        </w:rPr>
        <w:t>(storageColData7[0]+storageColData7[1]+storageColData7[2]+storageColData7[3]+storageColData7[4]+</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storageColData7[5]+storageColData7[6]+storageColData7[7])/8;</w:t>
      </w:r>
    </w:p>
    <w:p w:rsidR="00544DAD" w:rsidRDefault="00544DAD" w:rsidP="00544DAD">
      <w:pPr>
        <w:spacing w:line="240" w:lineRule="auto"/>
        <w:ind w:firstLine="720"/>
        <w:rPr>
          <w:rFonts w:ascii="Times New Roman" w:hAnsi="Times New Roman" w:cs="Times New Roman"/>
          <w:sz w:val="16"/>
          <w:szCs w:val="16"/>
        </w:rPr>
      </w:pPr>
      <w:r>
        <w:rPr>
          <w:rFonts w:ascii="Times New Roman" w:hAnsi="Times New Roman" w:cs="Times New Roman"/>
          <w:sz w:val="16"/>
          <w:szCs w:val="16"/>
        </w:rPr>
        <w:t>arrayOutput[1][8]=</w:t>
      </w:r>
      <w:r w:rsidR="00864482" w:rsidRPr="00864482">
        <w:rPr>
          <w:rFonts w:ascii="Times New Roman" w:hAnsi="Times New Roman" w:cs="Times New Roman"/>
          <w:sz w:val="16"/>
          <w:szCs w:val="16"/>
        </w:rPr>
        <w:t>(storageColData8[0]+storageColData8[1]+storageColData8[2]+storageColData8[3]+storageColData8[4]+</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storageColData8[5]+storageColData8[6]+storageColData8[7])/8;</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arrayOutput[1][9]=</w:t>
      </w:r>
      <w:r w:rsidR="00864482" w:rsidRPr="00864482">
        <w:rPr>
          <w:rFonts w:ascii="Times New Roman" w:hAnsi="Times New Roman" w:cs="Times New Roman"/>
          <w:sz w:val="16"/>
          <w:szCs w:val="16"/>
        </w:rPr>
        <w:t>(storageColData9[0]+storageColData9[1]+storageColData9[2]+storageColData9[3]+storageColData9[4]+</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storageColData9[5]+storageColData9[6]+storageColData9[7])/8;</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sidR="00864482" w:rsidRPr="00864482">
        <w:rPr>
          <w:rFonts w:ascii="Times New Roman" w:hAnsi="Times New Roman" w:cs="Times New Roman"/>
          <w:sz w:val="16"/>
          <w:szCs w:val="16"/>
        </w:rPr>
        <w:t>col_counter=0;col_counter1=0;col_counter2=0;col_counter3=0;col_counter4=0;col_counter5=0;col_counter6=0;</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if(row == 23 &amp;&amp; col ==120)begin</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arrayOutput[2][0]=</w:t>
      </w:r>
      <w:r w:rsidR="00864482" w:rsidRPr="00864482">
        <w:rPr>
          <w:rFonts w:ascii="Times New Roman" w:hAnsi="Times New Roman" w:cs="Times New Roman"/>
          <w:sz w:val="16"/>
          <w:szCs w:val="16"/>
        </w:rPr>
        <w:t>(storageColData[0]+storageColData[1]+storageColData[2]+storageColData[3]+storageColData[4]+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arrayOutput[2][1]=</w:t>
      </w:r>
      <w:r w:rsidR="00864482" w:rsidRPr="00864482">
        <w:rPr>
          <w:rFonts w:ascii="Times New Roman" w:hAnsi="Times New Roman" w:cs="Times New Roman"/>
          <w:sz w:val="16"/>
          <w:szCs w:val="16"/>
        </w:rPr>
        <w:t>(storageColData1[0]+storageColData1[1]+storageColData1[2]+storageColData1[3]+storageColData1[4]+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arrayOutput[2][2]=</w:t>
      </w:r>
      <w:r w:rsidR="00864482" w:rsidRPr="00864482">
        <w:rPr>
          <w:rFonts w:ascii="Times New Roman" w:hAnsi="Times New Roman" w:cs="Times New Roman"/>
          <w:sz w:val="16"/>
          <w:szCs w:val="16"/>
        </w:rPr>
        <w:t>(storageColData2[0]+storageColData2[1]+storageColData2[2]+storageColData2[3]+storageColData2[4]+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arrayOutput[2][3]=</w:t>
      </w:r>
      <w:r w:rsidR="00864482" w:rsidRPr="00864482">
        <w:rPr>
          <w:rFonts w:ascii="Times New Roman" w:hAnsi="Times New Roman" w:cs="Times New Roman"/>
          <w:sz w:val="16"/>
          <w:szCs w:val="16"/>
        </w:rPr>
        <w:t>(storageColData3[0]+storageColData3[1]+storageColData3[2]+storageColData3[3]+storageColData3[4]+</w:t>
      </w:r>
    </w:p>
    <w:p w:rsidR="00544DAD"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storageColData3[5]+storageCol</w:t>
      </w:r>
      <w:r w:rsidR="00544DAD">
        <w:rPr>
          <w:rFonts w:ascii="Times New Roman" w:hAnsi="Times New Roman" w:cs="Times New Roman"/>
          <w:sz w:val="16"/>
          <w:szCs w:val="16"/>
        </w:rPr>
        <w:t>Data3[6]+storageColData3[7])/8;</w:t>
      </w:r>
      <w:r w:rsidRPr="00864482">
        <w:rPr>
          <w:rFonts w:ascii="Times New Roman" w:hAnsi="Times New Roman" w:cs="Times New Roman"/>
          <w:sz w:val="16"/>
          <w:szCs w:val="16"/>
        </w:rPr>
        <w:tab/>
      </w:r>
      <w:r w:rsidRPr="00864482">
        <w:rPr>
          <w:rFonts w:ascii="Times New Roman" w:hAnsi="Times New Roman" w:cs="Times New Roman"/>
          <w:sz w:val="16"/>
          <w:szCs w:val="16"/>
        </w:rPr>
        <w:tab/>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arrayOutput[2][4]=</w:t>
      </w:r>
      <w:r w:rsidR="00864482" w:rsidRPr="00864482">
        <w:rPr>
          <w:rFonts w:ascii="Times New Roman" w:hAnsi="Times New Roman" w:cs="Times New Roman"/>
          <w:sz w:val="16"/>
          <w:szCs w:val="16"/>
        </w:rPr>
        <w:t>(storageColData4[0]+storageColData4[1]+storageColData4[2]+storageColData4[3]+storageColData4[4]+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sidR="00864482" w:rsidRPr="00864482">
        <w:rPr>
          <w:rFonts w:ascii="Times New Roman" w:hAnsi="Times New Roman" w:cs="Times New Roman"/>
          <w:sz w:val="16"/>
          <w:szCs w:val="16"/>
        </w:rPr>
        <w:t>ar</w:t>
      </w:r>
      <w:r>
        <w:rPr>
          <w:rFonts w:ascii="Times New Roman" w:hAnsi="Times New Roman" w:cs="Times New Roman"/>
          <w:sz w:val="16"/>
          <w:szCs w:val="16"/>
        </w:rPr>
        <w:t>rayOutput[2][5]=</w:t>
      </w:r>
      <w:r w:rsidR="00864482" w:rsidRPr="00864482">
        <w:rPr>
          <w:rFonts w:ascii="Times New Roman" w:hAnsi="Times New Roman" w:cs="Times New Roman"/>
          <w:sz w:val="16"/>
          <w:szCs w:val="16"/>
        </w:rPr>
        <w:t>(storageColData5[0]+storageColData5[1]+storageColData5[2]+storageColData5[3]+storageColData5[4]+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arrayOutput[2][6]=</w:t>
      </w:r>
      <w:r w:rsidR="00864482" w:rsidRPr="00864482">
        <w:rPr>
          <w:rFonts w:ascii="Times New Roman" w:hAnsi="Times New Roman" w:cs="Times New Roman"/>
          <w:sz w:val="16"/>
          <w:szCs w:val="16"/>
        </w:rPr>
        <w:t>(storageColData6[0]+storageColData6[1]+storageColData6[2]+storageColData6[3]+storageColData6[4]+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arrayOutput[2][7]=</w:t>
      </w:r>
      <w:r w:rsidR="00864482" w:rsidRPr="00864482">
        <w:rPr>
          <w:rFonts w:ascii="Times New Roman" w:hAnsi="Times New Roman" w:cs="Times New Roman"/>
          <w:sz w:val="16"/>
          <w:szCs w:val="16"/>
        </w:rPr>
        <w:t>(storageColData7[0]+storageColData7[1]+storageColData7[2]+storageColData7[3]+storageColData7[4]+</w:t>
      </w:r>
    </w:p>
    <w:p w:rsidR="00544DAD"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storageColData7[5]+storageColD</w:t>
      </w:r>
      <w:r w:rsidR="00544DAD">
        <w:rPr>
          <w:rFonts w:ascii="Times New Roman" w:hAnsi="Times New Roman" w:cs="Times New Roman"/>
          <w:sz w:val="16"/>
          <w:szCs w:val="16"/>
        </w:rPr>
        <w:t>ata7[6]+storageColData7[7])/8;</w:t>
      </w:r>
      <w:r w:rsidRPr="00864482">
        <w:rPr>
          <w:rFonts w:ascii="Times New Roman" w:hAnsi="Times New Roman" w:cs="Times New Roman"/>
          <w:sz w:val="16"/>
          <w:szCs w:val="16"/>
        </w:rPr>
        <w:tab/>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arrayOutput[2][8]=</w:t>
      </w:r>
      <w:r w:rsidR="00864482" w:rsidRPr="00864482">
        <w:rPr>
          <w:rFonts w:ascii="Times New Roman" w:hAnsi="Times New Roman" w:cs="Times New Roman"/>
          <w:sz w:val="16"/>
          <w:szCs w:val="16"/>
        </w:rPr>
        <w:t>(storageColData8[0]+storageColData8[1]+storageColData8[2]+storageColData8[3]+storageColData8[4]+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storageColData8[5]+storageColData8[6]+storageColData8[7])/8;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arrayOutput[2][9]=</w:t>
      </w:r>
      <w:r w:rsidR="00864482" w:rsidRPr="00864482">
        <w:rPr>
          <w:rFonts w:ascii="Times New Roman" w:hAnsi="Times New Roman" w:cs="Times New Roman"/>
          <w:sz w:val="16"/>
          <w:szCs w:val="16"/>
        </w:rPr>
        <w:t>(storageColData9[0]+storageColData9[1]+storageColData9[2]+storageColData9[3]+storageColData9[4]+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storageColData9[5]+storageColData9[6]+storageColData9[7])/8;</w:t>
      </w:r>
    </w:p>
    <w:p w:rsidR="00544DAD"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col_counter=0;col_counter1=0;col_counter2=0;col_counter3=0;col_counter4=0;col_counter5=0;col_counter6=0;</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if(row ==31 &amp;&amp; col ==120)begin</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arrayOutput[3][0]=</w:t>
      </w:r>
      <w:r w:rsidR="00864482" w:rsidRPr="00864482">
        <w:rPr>
          <w:rFonts w:ascii="Times New Roman" w:hAnsi="Times New Roman" w:cs="Times New Roman"/>
          <w:sz w:val="16"/>
          <w:szCs w:val="16"/>
        </w:rPr>
        <w:t>(storageColData[0]+storageColData[1]+storageColData[2]+storageColData[3]+storageColData[4]+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p>
    <w:p w:rsidR="00B925C8" w:rsidRDefault="00544DAD" w:rsidP="00544DAD">
      <w:pPr>
        <w:spacing w:line="240" w:lineRule="auto"/>
        <w:ind w:firstLine="720"/>
        <w:rPr>
          <w:rFonts w:ascii="Times New Roman" w:hAnsi="Times New Roman" w:cs="Times New Roman"/>
          <w:sz w:val="16"/>
          <w:szCs w:val="16"/>
        </w:rPr>
      </w:pPr>
      <w:r>
        <w:rPr>
          <w:rFonts w:ascii="Times New Roman" w:hAnsi="Times New Roman" w:cs="Times New Roman"/>
          <w:sz w:val="16"/>
          <w:szCs w:val="16"/>
        </w:rPr>
        <w:t>arrayOutput[3][1]=</w:t>
      </w:r>
      <w:r w:rsidR="00864482" w:rsidRPr="00864482">
        <w:rPr>
          <w:rFonts w:ascii="Times New Roman" w:hAnsi="Times New Roman" w:cs="Times New Roman"/>
          <w:sz w:val="16"/>
          <w:szCs w:val="16"/>
        </w:rPr>
        <w:t>(storageColData1[0]+storageColData1[1]+storageColData1[2]+storageColData1[3]+storageColData1[4]+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sidR="00864482" w:rsidRPr="00864482">
        <w:rPr>
          <w:rFonts w:ascii="Times New Roman" w:hAnsi="Times New Roman" w:cs="Times New Roman"/>
          <w:sz w:val="16"/>
          <w:szCs w:val="16"/>
        </w:rPr>
        <w:t>arrayOut</w:t>
      </w:r>
      <w:r>
        <w:rPr>
          <w:rFonts w:ascii="Times New Roman" w:hAnsi="Times New Roman" w:cs="Times New Roman"/>
          <w:sz w:val="16"/>
          <w:szCs w:val="16"/>
        </w:rPr>
        <w:t>put[3][2]=</w:t>
      </w:r>
      <w:r w:rsidR="00864482" w:rsidRPr="00864482">
        <w:rPr>
          <w:rFonts w:ascii="Times New Roman" w:hAnsi="Times New Roman" w:cs="Times New Roman"/>
          <w:sz w:val="16"/>
          <w:szCs w:val="16"/>
        </w:rPr>
        <w:t>(storageColData2[0]+storageColData2[1]+storageColData2[2]+storageColData2[3]+storageColData2[4]+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arrayOutput[3][3]=</w:t>
      </w:r>
      <w:r w:rsidR="00864482" w:rsidRPr="00864482">
        <w:rPr>
          <w:rFonts w:ascii="Times New Roman" w:hAnsi="Times New Roman" w:cs="Times New Roman"/>
          <w:sz w:val="16"/>
          <w:szCs w:val="16"/>
        </w:rPr>
        <w:t>(storageColData3[0]+storageColData3[1]+storageColData3[2]+storageColData3[3]+storageColData3[4]+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storageColData3[5]+storageColData3[6]+storageColData3[7])/8;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arrayOutput[3][4]=</w:t>
      </w:r>
      <w:r w:rsidR="00864482" w:rsidRPr="00864482">
        <w:rPr>
          <w:rFonts w:ascii="Times New Roman" w:hAnsi="Times New Roman" w:cs="Times New Roman"/>
          <w:sz w:val="16"/>
          <w:szCs w:val="16"/>
        </w:rPr>
        <w:t>(storageColData4[0]+storageColData4[1]+storageColData4[2]+storageColData4[3]+storageColData4[4]+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arrayOutput[3][5]=</w:t>
      </w:r>
      <w:r w:rsidR="00864482" w:rsidRPr="00864482">
        <w:rPr>
          <w:rFonts w:ascii="Times New Roman" w:hAnsi="Times New Roman" w:cs="Times New Roman"/>
          <w:sz w:val="16"/>
          <w:szCs w:val="16"/>
        </w:rPr>
        <w:t>(storageColData5[0]+storageColData5[1]+storageColData5[2]+storageColData5[3]+storageColData5[4]+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arrayOutput[3][6]=</w:t>
      </w:r>
      <w:r w:rsidR="00864482" w:rsidRPr="00864482">
        <w:rPr>
          <w:rFonts w:ascii="Times New Roman" w:hAnsi="Times New Roman" w:cs="Times New Roman"/>
          <w:sz w:val="16"/>
          <w:szCs w:val="16"/>
        </w:rPr>
        <w:t>(storageColData6[0]+storageColData6[1]+storageColData6[2]+storageColData6[3]+storageColData6[4]+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arrayOutput[3][7]=</w:t>
      </w:r>
      <w:r w:rsidR="00864482" w:rsidRPr="00864482">
        <w:rPr>
          <w:rFonts w:ascii="Times New Roman" w:hAnsi="Times New Roman" w:cs="Times New Roman"/>
          <w:sz w:val="16"/>
          <w:szCs w:val="16"/>
        </w:rPr>
        <w:t>(storageColData7[0]+storageColData7[1]+storageColData7[2]+storageColData7[3]+storageColData7[4]+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storageColData7[5]+storageColData7[6]+storageColData7[7])/8;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arrayOutput[3][8]=</w:t>
      </w:r>
      <w:r w:rsidR="00864482" w:rsidRPr="00864482">
        <w:rPr>
          <w:rFonts w:ascii="Times New Roman" w:hAnsi="Times New Roman" w:cs="Times New Roman"/>
          <w:sz w:val="16"/>
          <w:szCs w:val="16"/>
        </w:rPr>
        <w:t>(storageColData8[0]+storageColData8[1]+storageColData8[2]+storageColData8[3]+storageColData8[4]+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storageColData8[5]+storageColData8[6]+storageColData8[7])/8;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arrayOutput[3][9]=</w:t>
      </w:r>
      <w:r w:rsidR="00864482" w:rsidRPr="00864482">
        <w:rPr>
          <w:rFonts w:ascii="Times New Roman" w:hAnsi="Times New Roman" w:cs="Times New Roman"/>
          <w:sz w:val="16"/>
          <w:szCs w:val="16"/>
        </w:rPr>
        <w:t>(storageColData9[0]+storageColData9[1]+storageColData9[2]+storageColData9[3]+storageColData9[4]+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storageColData9[5]+storageColData9[6]+storageColData9[7])/8;</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sidR="00864482" w:rsidRPr="00864482">
        <w:rPr>
          <w:rFonts w:ascii="Times New Roman" w:hAnsi="Times New Roman" w:cs="Times New Roman"/>
          <w:sz w:val="16"/>
          <w:szCs w:val="16"/>
        </w:rPr>
        <w:t>col_counter=0;col_counter1=0;col_counter2=0;col_counter3=0;col_counter4=0;col_counter5=0;col_counter6=0;</w:t>
      </w:r>
    </w:p>
    <w:p w:rsidR="00544DAD"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864482" w:rsidRPr="00864482" w:rsidRDefault="00864482" w:rsidP="00544DAD">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if(row ==39 &amp;&amp; col ==120)begin</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arrayOutput[4][0]=</w:t>
      </w:r>
      <w:r w:rsidR="00864482" w:rsidRPr="00864482">
        <w:rPr>
          <w:rFonts w:ascii="Times New Roman" w:hAnsi="Times New Roman" w:cs="Times New Roman"/>
          <w:sz w:val="16"/>
          <w:szCs w:val="16"/>
        </w:rPr>
        <w:t>(storageColData[0]+storageColData[1]+storageColData[2]+storageColData[3]+storageColData[4]+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arrayOutput[4][1]=</w:t>
      </w:r>
      <w:r w:rsidR="00864482" w:rsidRPr="00864482">
        <w:rPr>
          <w:rFonts w:ascii="Times New Roman" w:hAnsi="Times New Roman" w:cs="Times New Roman"/>
          <w:sz w:val="16"/>
          <w:szCs w:val="16"/>
        </w:rPr>
        <w:t>(storageColData1[0]+storageColData1[1]+storageColData1[2]+storageColData1[3]+storageColData1[4]+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B925C8"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sidR="00A709BB">
        <w:rPr>
          <w:rFonts w:ascii="Times New Roman" w:hAnsi="Times New Roman" w:cs="Times New Roman"/>
          <w:sz w:val="16"/>
          <w:szCs w:val="16"/>
        </w:rPr>
        <w:t>arrayOutput[4][2]=</w:t>
      </w:r>
      <w:r w:rsidR="00864482" w:rsidRPr="00864482">
        <w:rPr>
          <w:rFonts w:ascii="Times New Roman" w:hAnsi="Times New Roman" w:cs="Times New Roman"/>
          <w:sz w:val="16"/>
          <w:szCs w:val="16"/>
        </w:rPr>
        <w:t>(storageColData2[0]+storageColData2[1]+storageColData2[2]+storageColData2[3]+storageColData2[4]+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B925C8" w:rsidRDefault="00A709BB"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arrayOutput[4][3]=</w:t>
      </w:r>
      <w:r w:rsidR="00864482" w:rsidRPr="00864482">
        <w:rPr>
          <w:rFonts w:ascii="Times New Roman" w:hAnsi="Times New Roman" w:cs="Times New Roman"/>
          <w:sz w:val="16"/>
          <w:szCs w:val="16"/>
        </w:rPr>
        <w:t>(storageColData3[0]+storageColData3[1]+storageColData3[2]+storageColData3[3]+storageColData3[4]+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storageColData3[5]+storageColData3[6]+storageColData3[7])/8;</w:t>
      </w:r>
    </w:p>
    <w:p w:rsidR="00B925C8" w:rsidRDefault="00A709BB" w:rsidP="00864482">
      <w:pPr>
        <w:spacing w:line="240" w:lineRule="auto"/>
        <w:rPr>
          <w:rFonts w:ascii="Times New Roman" w:hAnsi="Times New Roman" w:cs="Times New Roman"/>
          <w:sz w:val="16"/>
          <w:szCs w:val="16"/>
        </w:rPr>
      </w:pPr>
      <w:r>
        <w:rPr>
          <w:rFonts w:ascii="Times New Roman" w:hAnsi="Times New Roman" w:cs="Times New Roman"/>
          <w:sz w:val="16"/>
          <w:szCs w:val="16"/>
        </w:rPr>
        <w:tab/>
        <w:t>arrayOutput[4][4]=</w:t>
      </w:r>
      <w:r w:rsidR="00864482" w:rsidRPr="00864482">
        <w:rPr>
          <w:rFonts w:ascii="Times New Roman" w:hAnsi="Times New Roman" w:cs="Times New Roman"/>
          <w:sz w:val="16"/>
          <w:szCs w:val="16"/>
        </w:rPr>
        <w:t>(storageColData4[0]+storageColData4[1]+storageColData4[2]+storageColData4[3]+storageColData4[4]+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A709BB" w:rsidRDefault="00A709BB"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lastRenderedPageBreak/>
        <w:t>arrayOutput[4][5]=</w:t>
      </w:r>
      <w:r w:rsidR="00864482" w:rsidRPr="00864482">
        <w:rPr>
          <w:rFonts w:ascii="Times New Roman" w:hAnsi="Times New Roman" w:cs="Times New Roman"/>
          <w:sz w:val="16"/>
          <w:szCs w:val="16"/>
        </w:rPr>
        <w:t>(storageColData5[0]+storageColData5[1]+storageColData5[2]+storageColData5[3]+storageColData5[4]+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A709BB" w:rsidRDefault="00A709BB"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arrayOutput[4][6]=</w:t>
      </w:r>
      <w:r w:rsidR="00864482" w:rsidRPr="00864482">
        <w:rPr>
          <w:rFonts w:ascii="Times New Roman" w:hAnsi="Times New Roman" w:cs="Times New Roman"/>
          <w:sz w:val="16"/>
          <w:szCs w:val="16"/>
        </w:rPr>
        <w:t>(storageColData6[0]+storageColData6[1]+storageColData6[2]+storageColData6[3]+storageColData6[4]+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A709BB" w:rsidRDefault="00A709BB"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arrayOutput[4][7]=</w:t>
      </w:r>
      <w:r w:rsidR="00864482" w:rsidRPr="00864482">
        <w:rPr>
          <w:rFonts w:ascii="Times New Roman" w:hAnsi="Times New Roman" w:cs="Times New Roman"/>
          <w:sz w:val="16"/>
          <w:szCs w:val="16"/>
        </w:rPr>
        <w:t>(storageColData7[0]+storageColData7[1]+storageColData7[2]+storageColData7[3]+storageColData7[4]+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storageColData7[5]+storageColData7[6]+storageColData7[7])/8;</w:t>
      </w:r>
    </w:p>
    <w:p w:rsidR="00A709BB" w:rsidRDefault="00A709BB"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arrayOutput[4][8]=</w:t>
      </w:r>
      <w:r w:rsidR="00864482" w:rsidRPr="00864482">
        <w:rPr>
          <w:rFonts w:ascii="Times New Roman" w:hAnsi="Times New Roman" w:cs="Times New Roman"/>
          <w:sz w:val="16"/>
          <w:szCs w:val="16"/>
        </w:rPr>
        <w:t>(storageColData8[0]+storageColData8[1]+storageColData8[2]+storageColData8[3]+storageColData8[4]+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storageColData8[5]+storageColData8[6]+storageColData8[7])/8;</w:t>
      </w:r>
    </w:p>
    <w:p w:rsidR="00A709BB" w:rsidRDefault="00A709BB"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arrayOutput[4][9]=</w:t>
      </w:r>
      <w:r w:rsidR="00864482" w:rsidRPr="00864482">
        <w:rPr>
          <w:rFonts w:ascii="Times New Roman" w:hAnsi="Times New Roman" w:cs="Times New Roman"/>
          <w:sz w:val="16"/>
          <w:szCs w:val="16"/>
        </w:rPr>
        <w:t>(storageColData9[0]+storageColData9[1]+storageColData9[2]+storageColData9[3]+storageColData9[4]+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storageColData9[5]+storageColData9[6]+storageColData9[7])/8;</w:t>
      </w:r>
    </w:p>
    <w:p w:rsidR="00A709BB" w:rsidRDefault="00A709BB"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sidR="00864482" w:rsidRPr="00864482">
        <w:rPr>
          <w:rFonts w:ascii="Times New Roman" w:hAnsi="Times New Roman" w:cs="Times New Roman"/>
          <w:sz w:val="16"/>
          <w:szCs w:val="16"/>
        </w:rPr>
        <w:t>col_counter=0;col_counter1=0;col_counter2=0;col_counter3=0;col_counter4=0;col_counter5=0;col_counter6=0;</w:t>
      </w:r>
    </w:p>
    <w:p w:rsidR="00864482" w:rsidRPr="00864482" w:rsidRDefault="00864482" w:rsidP="00A709BB">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if(row ==47 &amp;&amp; col ==120)begin</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arrayOutput[5][0]=</w:t>
      </w:r>
      <w:r w:rsidR="00864482" w:rsidRPr="00864482">
        <w:rPr>
          <w:rFonts w:ascii="Times New Roman" w:hAnsi="Times New Roman" w:cs="Times New Roman"/>
          <w:sz w:val="16"/>
          <w:szCs w:val="16"/>
        </w:rPr>
        <w:t>(storageColData[0]+storageColData[1]+storageColData[2]+storageColData[3]+storageColData[4]+</w:t>
      </w:r>
    </w:p>
    <w:p w:rsidR="00864482" w:rsidRPr="00864482" w:rsidRDefault="00864482" w:rsidP="00B925C8">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arrayOutput[5][1]=</w:t>
      </w:r>
      <w:r w:rsidR="00864482" w:rsidRPr="00864482">
        <w:rPr>
          <w:rFonts w:ascii="Times New Roman" w:hAnsi="Times New Roman" w:cs="Times New Roman"/>
          <w:sz w:val="16"/>
          <w:szCs w:val="16"/>
        </w:rPr>
        <w:t>(storageColData1[0]+storageColData1[1]+storageColData1[2]+storageColData1[3]+storageColData1[4]+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arrayOutput[5][2]=</w:t>
      </w:r>
      <w:r w:rsidR="00864482" w:rsidRPr="00864482">
        <w:rPr>
          <w:rFonts w:ascii="Times New Roman" w:hAnsi="Times New Roman" w:cs="Times New Roman"/>
          <w:sz w:val="16"/>
          <w:szCs w:val="16"/>
        </w:rPr>
        <w:t>(storageColData2[0]+storageColData2[1]+storageColData2[2]+storageColData2[3]+storageColData2[4]+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arrayOutput[5][3]=</w:t>
      </w:r>
      <w:r w:rsidR="00864482" w:rsidRPr="00864482">
        <w:rPr>
          <w:rFonts w:ascii="Times New Roman" w:hAnsi="Times New Roman" w:cs="Times New Roman"/>
          <w:sz w:val="16"/>
          <w:szCs w:val="16"/>
        </w:rPr>
        <w:t>(storageColData3[0]+storageColData3[1]+storageColData3[2]+storageColData3[3]+storageColData3[4]+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storageColData3[5]+storageColData3[6]+storageColData3[7])/8;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arrayOutput[5][4]=</w:t>
      </w:r>
      <w:r w:rsidR="00864482" w:rsidRPr="00864482">
        <w:rPr>
          <w:rFonts w:ascii="Times New Roman" w:hAnsi="Times New Roman" w:cs="Times New Roman"/>
          <w:sz w:val="16"/>
          <w:szCs w:val="16"/>
        </w:rPr>
        <w:t>(storageColData4[0]+storageColData4[1]+storageColData4[2]+storageColData4[3]+storageColData4[4]+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B925C8"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array</w:t>
      </w:r>
      <w:r w:rsidR="00B925C8">
        <w:rPr>
          <w:rFonts w:ascii="Times New Roman" w:hAnsi="Times New Roman" w:cs="Times New Roman"/>
          <w:sz w:val="16"/>
          <w:szCs w:val="16"/>
        </w:rPr>
        <w:t>Output[5][5]=</w:t>
      </w:r>
      <w:r w:rsidRPr="00864482">
        <w:rPr>
          <w:rFonts w:ascii="Times New Roman" w:hAnsi="Times New Roman" w:cs="Times New Roman"/>
          <w:sz w:val="16"/>
          <w:szCs w:val="16"/>
        </w:rPr>
        <w:t>(storageColData5[0]+storageColData5[1]+storageColData5[2]+storageColData5[3]+storageColData5[4]+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arrayOutput[5][6]=</w:t>
      </w:r>
      <w:r w:rsidR="00864482" w:rsidRPr="00864482">
        <w:rPr>
          <w:rFonts w:ascii="Times New Roman" w:hAnsi="Times New Roman" w:cs="Times New Roman"/>
          <w:sz w:val="16"/>
          <w:szCs w:val="16"/>
        </w:rPr>
        <w:t>(storageColData6[0]+storageColData6[1]+storageColData6[2]+storageColData6[3]+storageColData6[4]+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arrayOutput[5][7]=</w:t>
      </w:r>
      <w:r w:rsidR="00864482" w:rsidRPr="00864482">
        <w:rPr>
          <w:rFonts w:ascii="Times New Roman" w:hAnsi="Times New Roman" w:cs="Times New Roman"/>
          <w:sz w:val="16"/>
          <w:szCs w:val="16"/>
        </w:rPr>
        <w:t>(storageColData7[0]+storageColData7[1]+storageColData7[2]+storageColData7[3]+storageColData7[4]+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storageColData7[5]+storageColData7[6]+storageColData7[7])/8;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arrayOutput[5][8]=</w:t>
      </w:r>
      <w:r w:rsidR="00864482" w:rsidRPr="00864482">
        <w:rPr>
          <w:rFonts w:ascii="Times New Roman" w:hAnsi="Times New Roman" w:cs="Times New Roman"/>
          <w:sz w:val="16"/>
          <w:szCs w:val="16"/>
        </w:rPr>
        <w:t>(storageColData8[0]+storageColData8[1]+storageColData8[2]+storageColData8[3]+storageColData8[4]+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storageColData8[5]+storageColData8[6]+storageColData8[7])/8;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arrayOutput[5][9]=</w:t>
      </w:r>
      <w:r w:rsidR="00864482" w:rsidRPr="00864482">
        <w:rPr>
          <w:rFonts w:ascii="Times New Roman" w:hAnsi="Times New Roman" w:cs="Times New Roman"/>
          <w:sz w:val="16"/>
          <w:szCs w:val="16"/>
        </w:rPr>
        <w:t>(storageColData9[0]+storageColData9[1]+storageColData9[2]+storageColData9[3]+storageColData9[4]+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storageColData9[5]+storageColData9[6]+storageColData9[7])/8;</w:t>
      </w:r>
    </w:p>
    <w:p w:rsidR="00A709BB" w:rsidRDefault="00A709BB"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sidR="00864482" w:rsidRPr="00864482">
        <w:rPr>
          <w:rFonts w:ascii="Times New Roman" w:hAnsi="Times New Roman" w:cs="Times New Roman"/>
          <w:sz w:val="16"/>
          <w:szCs w:val="16"/>
        </w:rPr>
        <w:t>col_counter=0;col_counter1=0;col_counter2=0;col_counter3=0;col_counter4=0;col_counter5=0;col_counter6=0;</w:t>
      </w:r>
    </w:p>
    <w:p w:rsidR="00A709BB" w:rsidRDefault="00864482" w:rsidP="00A709BB">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864482" w:rsidRPr="00864482" w:rsidRDefault="00864482" w:rsidP="00A709BB">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if(row == 55 &amp;&amp; col ==120)begin</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arrayOutput[6][0]=</w:t>
      </w:r>
      <w:r w:rsidR="00864482" w:rsidRPr="00864482">
        <w:rPr>
          <w:rFonts w:ascii="Times New Roman" w:hAnsi="Times New Roman" w:cs="Times New Roman"/>
          <w:sz w:val="16"/>
          <w:szCs w:val="16"/>
        </w:rPr>
        <w:t>(storageColData[0]+storageColData[1]+storageColData[2]+storageColData[3]+storageColData[4]+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arrayOutput[6][1]=</w:t>
      </w:r>
      <w:r w:rsidR="00864482" w:rsidRPr="00864482">
        <w:rPr>
          <w:rFonts w:ascii="Times New Roman" w:hAnsi="Times New Roman" w:cs="Times New Roman"/>
          <w:sz w:val="16"/>
          <w:szCs w:val="16"/>
        </w:rPr>
        <w:t>(storageColData1[0]+storageColData1[1]+storageColData1[2]+storageColData1[3]+storageColData1[4]+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arrayOutput[6][2]=</w:t>
      </w:r>
      <w:r w:rsidR="00864482" w:rsidRPr="00864482">
        <w:rPr>
          <w:rFonts w:ascii="Times New Roman" w:hAnsi="Times New Roman" w:cs="Times New Roman"/>
          <w:sz w:val="16"/>
          <w:szCs w:val="16"/>
        </w:rPr>
        <w:t>(storageColData2[0]+storageColData2[1]+storageColData2[2]+storageColData2[3]+storageColData2[4]+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B925C8" w:rsidRDefault="00B925C8" w:rsidP="00B925C8">
      <w:pPr>
        <w:spacing w:line="240" w:lineRule="auto"/>
        <w:ind w:firstLine="720"/>
        <w:rPr>
          <w:rFonts w:ascii="Times New Roman" w:hAnsi="Times New Roman" w:cs="Times New Roman"/>
          <w:sz w:val="16"/>
          <w:szCs w:val="16"/>
        </w:rPr>
      </w:pPr>
      <w:r>
        <w:rPr>
          <w:rFonts w:ascii="Times New Roman" w:hAnsi="Times New Roman" w:cs="Times New Roman"/>
          <w:sz w:val="16"/>
          <w:szCs w:val="16"/>
        </w:rPr>
        <w:t>arrayOutput[6][3]=</w:t>
      </w:r>
      <w:r w:rsidR="00864482" w:rsidRPr="00864482">
        <w:rPr>
          <w:rFonts w:ascii="Times New Roman" w:hAnsi="Times New Roman" w:cs="Times New Roman"/>
          <w:sz w:val="16"/>
          <w:szCs w:val="16"/>
        </w:rPr>
        <w:t>(storageColData3[0]+storageColData3[1]+storageColData3[2]+storageColData3[3]+storageColData3[4]+</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storageColData3[5]+storageColData3[6]+storageColData3[7])/8;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arrayOutput[6][4]=</w:t>
      </w:r>
      <w:r w:rsidR="00864482" w:rsidRPr="00864482">
        <w:rPr>
          <w:rFonts w:ascii="Times New Roman" w:hAnsi="Times New Roman" w:cs="Times New Roman"/>
          <w:sz w:val="16"/>
          <w:szCs w:val="16"/>
        </w:rPr>
        <w:t>(storageColData4[0]+storageColData4[1]+storageColData4[2]+storageColData4[3]+storageColData4[4]+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B925C8"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arrayOutput</w:t>
      </w:r>
      <w:r w:rsidR="00B925C8">
        <w:rPr>
          <w:rFonts w:ascii="Times New Roman" w:hAnsi="Times New Roman" w:cs="Times New Roman"/>
          <w:sz w:val="16"/>
          <w:szCs w:val="16"/>
        </w:rPr>
        <w:t>[6][5]=</w:t>
      </w:r>
      <w:r w:rsidRPr="00864482">
        <w:rPr>
          <w:rFonts w:ascii="Times New Roman" w:hAnsi="Times New Roman" w:cs="Times New Roman"/>
          <w:sz w:val="16"/>
          <w:szCs w:val="16"/>
        </w:rPr>
        <w:t>(storageColData5[0]+storageColData5[1]+storageColData5[2]+storageColData5[3]+storageColData5[4]+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arrayOutput[6][6]=</w:t>
      </w:r>
      <w:r w:rsidR="00864482" w:rsidRPr="00864482">
        <w:rPr>
          <w:rFonts w:ascii="Times New Roman" w:hAnsi="Times New Roman" w:cs="Times New Roman"/>
          <w:sz w:val="16"/>
          <w:szCs w:val="16"/>
        </w:rPr>
        <w:t>(storageColData6[0]+storageColData6[1]+storageColData6[2]+storageColData6[3]+storageColData6[4]+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arrayOutput[6][7]=</w:t>
      </w:r>
      <w:r w:rsidR="00864482" w:rsidRPr="00864482">
        <w:rPr>
          <w:rFonts w:ascii="Times New Roman" w:hAnsi="Times New Roman" w:cs="Times New Roman"/>
          <w:sz w:val="16"/>
          <w:szCs w:val="16"/>
        </w:rPr>
        <w:t>(storageColData7[0]+storageColData7[1]+storageColData7[2]+storageColData7[3]+storageColData7[4]+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storageColData7[5]+storageColData7[6]+storageColData7[7])/8;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arrayOutput[6][8]=</w:t>
      </w:r>
      <w:r w:rsidR="00864482" w:rsidRPr="00864482">
        <w:rPr>
          <w:rFonts w:ascii="Times New Roman" w:hAnsi="Times New Roman" w:cs="Times New Roman"/>
          <w:sz w:val="16"/>
          <w:szCs w:val="16"/>
        </w:rPr>
        <w:t>(storageColData8[0]+storageColData8[1]+storageColData8[2]+storageColData8[3]+storageColData8[4]+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storageColData8[5]+storageColData8[6]+storageColData8[7])/8;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arrayOutput[6][9]=</w:t>
      </w:r>
      <w:r w:rsidR="00864482" w:rsidRPr="00864482">
        <w:rPr>
          <w:rFonts w:ascii="Times New Roman" w:hAnsi="Times New Roman" w:cs="Times New Roman"/>
          <w:sz w:val="16"/>
          <w:szCs w:val="16"/>
        </w:rPr>
        <w:t>(storageColData9[0]+storageColData9[1]+storageColData9[2]+storageColData9[3]+storageColData9[4]+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storageColData9[5]+storageColData9[6]+storageColData9[7])/8;</w:t>
      </w:r>
    </w:p>
    <w:p w:rsidR="00A709BB" w:rsidRDefault="00A709BB"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sidR="00864482" w:rsidRPr="00864482">
        <w:rPr>
          <w:rFonts w:ascii="Times New Roman" w:hAnsi="Times New Roman" w:cs="Times New Roman"/>
          <w:sz w:val="16"/>
          <w:szCs w:val="16"/>
        </w:rPr>
        <w:t>col_counter=0;col_counter1=0;col_counter2=0;col_counter3=0;col_counter4=0;col_counter5=0;col_counter6=0;</w:t>
      </w:r>
    </w:p>
    <w:p w:rsidR="00864482" w:rsidRPr="00864482" w:rsidRDefault="00864482" w:rsidP="00A709BB">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if(row ==63 &amp;&amp; col ==120)begin</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arrayOutput[7][0]=</w:t>
      </w:r>
      <w:r w:rsidR="00864482" w:rsidRPr="00864482">
        <w:rPr>
          <w:rFonts w:ascii="Times New Roman" w:hAnsi="Times New Roman" w:cs="Times New Roman"/>
          <w:sz w:val="16"/>
          <w:szCs w:val="16"/>
        </w:rPr>
        <w:t>(storageColData[0]+storageColData[1]+storageColData[2]+storageColData[3]+storageColData[4]+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arrayOutput[7][1]=</w:t>
      </w:r>
      <w:r w:rsidR="00864482" w:rsidRPr="00864482">
        <w:rPr>
          <w:rFonts w:ascii="Times New Roman" w:hAnsi="Times New Roman" w:cs="Times New Roman"/>
          <w:sz w:val="16"/>
          <w:szCs w:val="16"/>
        </w:rPr>
        <w:t>(storageColData1[0]+storageColData1[1]+storageColData1[2]+storageColData1[3]+storageColData1[4]+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arrayOutput[7][2]=</w:t>
      </w:r>
      <w:r w:rsidR="00864482" w:rsidRPr="00864482">
        <w:rPr>
          <w:rFonts w:ascii="Times New Roman" w:hAnsi="Times New Roman" w:cs="Times New Roman"/>
          <w:sz w:val="16"/>
          <w:szCs w:val="16"/>
        </w:rPr>
        <w:t>(storageColData2[0]+storageColData2[1]+storageColData2[2]+storageColData2[3]+storageColData2[4]+</w:t>
      </w:r>
    </w:p>
    <w:p w:rsidR="00A709BB"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864482" w:rsidRPr="00864482"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arrayOutput[7][3]=</w:t>
      </w:r>
      <w:r w:rsidR="00864482" w:rsidRPr="00864482">
        <w:rPr>
          <w:rFonts w:ascii="Times New Roman" w:hAnsi="Times New Roman" w:cs="Times New Roman"/>
          <w:sz w:val="16"/>
          <w:szCs w:val="16"/>
        </w:rPr>
        <w:t>(storageColData3[0]+storageColData3[1]+storageColData3[2]+storageColData3[3]+storageColData3[4]+storageColData3[5]+storageColData3[6]+storageColData3[7])/8;</w:t>
      </w:r>
    </w:p>
    <w:p w:rsidR="00B925C8"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lastRenderedPageBreak/>
        <w:t>a</w:t>
      </w:r>
      <w:r w:rsidR="00A709BB">
        <w:rPr>
          <w:rFonts w:ascii="Times New Roman" w:hAnsi="Times New Roman" w:cs="Times New Roman"/>
          <w:sz w:val="16"/>
          <w:szCs w:val="16"/>
        </w:rPr>
        <w:t>rrayOutput[7][4]=</w:t>
      </w:r>
      <w:r w:rsidRPr="00864482">
        <w:rPr>
          <w:rFonts w:ascii="Times New Roman" w:hAnsi="Times New Roman" w:cs="Times New Roman"/>
          <w:sz w:val="16"/>
          <w:szCs w:val="16"/>
        </w:rPr>
        <w:t>(storageColData4[0]+storageColData4[1]+storageColData4[2]+storageColData4[3]+storageColData4[4]+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arrayOutput[7][5]=</w:t>
      </w:r>
      <w:r w:rsidR="00864482" w:rsidRPr="00864482">
        <w:rPr>
          <w:rFonts w:ascii="Times New Roman" w:hAnsi="Times New Roman" w:cs="Times New Roman"/>
          <w:sz w:val="16"/>
          <w:szCs w:val="16"/>
        </w:rPr>
        <w:t>(storageColData5[0]+storageColData5[1]+storageColData5[2]+storageColData5[3]+storageColData5[4]+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arrayOutput[7][6]=</w:t>
      </w:r>
      <w:r w:rsidR="00864482" w:rsidRPr="00864482">
        <w:rPr>
          <w:rFonts w:ascii="Times New Roman" w:hAnsi="Times New Roman" w:cs="Times New Roman"/>
          <w:sz w:val="16"/>
          <w:szCs w:val="16"/>
        </w:rPr>
        <w:t>(storageColData6[0]+storageColData6[1]+storageColData6[2]+storageColData6[3]+storageColData6[4]+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B925C8" w:rsidRDefault="00A709BB"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arrayOutput[7][7]=</w:t>
      </w:r>
      <w:r w:rsidR="00864482" w:rsidRPr="00864482">
        <w:rPr>
          <w:rFonts w:ascii="Times New Roman" w:hAnsi="Times New Roman" w:cs="Times New Roman"/>
          <w:sz w:val="16"/>
          <w:szCs w:val="16"/>
        </w:rPr>
        <w:t>(storageColData7[0]+storageColData7[1]+storageColData7[2]+storageColData7[3]+storageColData7[4]+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storageColData7[5]+storageColData7[6]+storageColData7[7])/8;</w:t>
      </w:r>
    </w:p>
    <w:p w:rsidR="00B925C8"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arrayOutput[7][8] = (storageColData8[0]+storageColData8[1]+storageColData8[2]+storageColData8[3]+storageColData8[4]+storageColData8[5]+</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storageColData8[6]+storageColData8[7])/8;</w:t>
      </w:r>
    </w:p>
    <w:p w:rsidR="00B925C8"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arrayOutput[7][9] = (storageColData9[0]+storageColData9[1]+storageColData9[2]+storageColData9[3]+storageColData9[4]+storageColData9[5]+</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storageColData9[6]+storageColData9[7])/8;</w:t>
      </w:r>
    </w:p>
    <w:p w:rsidR="00A709BB" w:rsidRDefault="00A709BB"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sidR="00864482" w:rsidRPr="00864482">
        <w:rPr>
          <w:rFonts w:ascii="Times New Roman" w:hAnsi="Times New Roman" w:cs="Times New Roman"/>
          <w:sz w:val="16"/>
          <w:szCs w:val="16"/>
        </w:rPr>
        <w:t>col_counter=0;col_counter1=0;col_counter2=0;col_counter3=0;col_counter4=0;col_counter5=0;col_counter6=0;</w:t>
      </w:r>
    </w:p>
    <w:p w:rsidR="00864482" w:rsidRPr="00864482" w:rsidRDefault="00864482" w:rsidP="00A709BB">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if(row == 71 &amp;&amp; col==120 )begin</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arrayOutput[8][0]=</w:t>
      </w:r>
      <w:r w:rsidR="00864482" w:rsidRPr="00864482">
        <w:rPr>
          <w:rFonts w:ascii="Times New Roman" w:hAnsi="Times New Roman" w:cs="Times New Roman"/>
          <w:sz w:val="16"/>
          <w:szCs w:val="16"/>
        </w:rPr>
        <w:t>(storageColData[0]+storageColData[1]+storageColData[2]+storageColData[3]+storageColData[4]+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arrayOutput[8][1]=</w:t>
      </w:r>
      <w:r w:rsidR="00864482" w:rsidRPr="00864482">
        <w:rPr>
          <w:rFonts w:ascii="Times New Roman" w:hAnsi="Times New Roman" w:cs="Times New Roman"/>
          <w:sz w:val="16"/>
          <w:szCs w:val="16"/>
        </w:rPr>
        <w:t>(storageColData1[0]+storageColData1[1]+storageColData1[2]+storageColData1[3]+storageColData1[4]+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arrayOutput[8][2]=</w:t>
      </w:r>
      <w:r w:rsidR="00864482" w:rsidRPr="00864482">
        <w:rPr>
          <w:rFonts w:ascii="Times New Roman" w:hAnsi="Times New Roman" w:cs="Times New Roman"/>
          <w:sz w:val="16"/>
          <w:szCs w:val="16"/>
        </w:rPr>
        <w:t>(storageColData2[0]+storageColData2[1]+storageColData2[2]+storageColData2[3]+storageColData2[4]+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arrayOutput[8][3]=</w:t>
      </w:r>
      <w:r w:rsidR="00864482" w:rsidRPr="00864482">
        <w:rPr>
          <w:rFonts w:ascii="Times New Roman" w:hAnsi="Times New Roman" w:cs="Times New Roman"/>
          <w:sz w:val="16"/>
          <w:szCs w:val="16"/>
        </w:rPr>
        <w:t>(storageColData3[0]+storageColData3[1]+storageColData3[2]+storageColData3[3]+storageColData3[4]+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storageColData3[5]+storageColData3[6]+storageColData3[7])/8;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arrayOutput[8][4]=</w:t>
      </w:r>
      <w:r w:rsidR="00864482" w:rsidRPr="00864482">
        <w:rPr>
          <w:rFonts w:ascii="Times New Roman" w:hAnsi="Times New Roman" w:cs="Times New Roman"/>
          <w:sz w:val="16"/>
          <w:szCs w:val="16"/>
        </w:rPr>
        <w:t>(storageColData4[0]+storageColData4[1]+storageColData4[2]+storageColData4[3]+storageColData4[4]+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arrayOutput[8][5]=</w:t>
      </w:r>
      <w:r w:rsidR="00864482" w:rsidRPr="00864482">
        <w:rPr>
          <w:rFonts w:ascii="Times New Roman" w:hAnsi="Times New Roman" w:cs="Times New Roman"/>
          <w:sz w:val="16"/>
          <w:szCs w:val="16"/>
        </w:rPr>
        <w:t>(storageColData5[0]+storageColData5[1]+storageColData5[2]+storageColData5[3]+storageColData5[4]+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arrayOutput[8][6]=</w:t>
      </w:r>
      <w:r w:rsidR="00864482" w:rsidRPr="00864482">
        <w:rPr>
          <w:rFonts w:ascii="Times New Roman" w:hAnsi="Times New Roman" w:cs="Times New Roman"/>
          <w:sz w:val="16"/>
          <w:szCs w:val="16"/>
        </w:rPr>
        <w:t>(storageColData6[0]+storageColData6[1]+storageColData6[2]+storageColData6[3]+storageColData6[4]+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arrayOutput[8][7]=</w:t>
      </w:r>
      <w:r w:rsidR="00864482" w:rsidRPr="00864482">
        <w:rPr>
          <w:rFonts w:ascii="Times New Roman" w:hAnsi="Times New Roman" w:cs="Times New Roman"/>
          <w:sz w:val="16"/>
          <w:szCs w:val="16"/>
        </w:rPr>
        <w:t>(storageColData7[0]+storageColData7[1]+storageColData7[2]+storageColData7[3]+storageColData7[4]+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storageColData7[5]+storageColData7[6]+storageColData7[7])/8;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arrayOutput[8][8]=</w:t>
      </w:r>
      <w:r w:rsidR="00864482" w:rsidRPr="00864482">
        <w:rPr>
          <w:rFonts w:ascii="Times New Roman" w:hAnsi="Times New Roman" w:cs="Times New Roman"/>
          <w:sz w:val="16"/>
          <w:szCs w:val="16"/>
        </w:rPr>
        <w:t>(storageColData8[0]+storageColData8[1]+storageColData8[2]+storageColData8[3]+storageColData8[4]+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storageColData8[5]+storageColData8[6]+storageColData8[7])/8;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arrayOutput[8][9]=</w:t>
      </w:r>
      <w:r w:rsidR="00864482" w:rsidRPr="00864482">
        <w:rPr>
          <w:rFonts w:ascii="Times New Roman" w:hAnsi="Times New Roman" w:cs="Times New Roman"/>
          <w:sz w:val="16"/>
          <w:szCs w:val="16"/>
        </w:rPr>
        <w:t>(storageColData9[0]+storageColData9[1]+storageColData9[2]+storageColData9[3]+storageColData9[4]+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storageColData9[5]+storageColData9[6]+storageColData9[7])/8;</w:t>
      </w:r>
    </w:p>
    <w:p w:rsidR="00A709BB" w:rsidRDefault="00864482" w:rsidP="00A709BB">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col_counter=0;col_counter1=0;col_counter2=0;col_counter3=0;col_counter4=0;col_counter5=0;col_counter6=0;</w:t>
      </w:r>
    </w:p>
    <w:p w:rsidR="00864482" w:rsidRPr="00864482" w:rsidRDefault="00864482" w:rsidP="00A709BB">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if(row == 79 &amp;&amp; col ==120)begin</w:t>
      </w:r>
    </w:p>
    <w:p w:rsidR="00B925C8"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array</w:t>
      </w:r>
      <w:r w:rsidR="00B925C8">
        <w:rPr>
          <w:rFonts w:ascii="Times New Roman" w:hAnsi="Times New Roman" w:cs="Times New Roman"/>
          <w:sz w:val="16"/>
          <w:szCs w:val="16"/>
        </w:rPr>
        <w:t>Output[9][0]=</w:t>
      </w:r>
      <w:r w:rsidRPr="00864482">
        <w:rPr>
          <w:rFonts w:ascii="Times New Roman" w:hAnsi="Times New Roman" w:cs="Times New Roman"/>
          <w:sz w:val="16"/>
          <w:szCs w:val="16"/>
        </w:rPr>
        <w:t>(storageColData[0]+storageColData[1]+storageColData[2]+storageColData[3]+storageColData[4]+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storageColData[5]+storageColData[6]+storageColData[7])/8;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arrayOutput[9][1]=</w:t>
      </w:r>
      <w:r w:rsidR="00864482" w:rsidRPr="00864482">
        <w:rPr>
          <w:rFonts w:ascii="Times New Roman" w:hAnsi="Times New Roman" w:cs="Times New Roman"/>
          <w:sz w:val="16"/>
          <w:szCs w:val="16"/>
        </w:rPr>
        <w:t>(storageColData1[0]+storageColData1[1]+storageColData1[2]+storageColData1[3]+storageColData1[4]+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storageColData1[5]+storageColData1[6]+storageColData1[7])/8;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arrayOutput[9][2]=</w:t>
      </w:r>
      <w:r w:rsidR="00864482" w:rsidRPr="00864482">
        <w:rPr>
          <w:rFonts w:ascii="Times New Roman" w:hAnsi="Times New Roman" w:cs="Times New Roman"/>
          <w:sz w:val="16"/>
          <w:szCs w:val="16"/>
        </w:rPr>
        <w:t>(storageColData2[0]+storageColData2[1]+storageColData2[2]+storageColData2[3]+storageColData2[4]+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storageColData2[5]+storageColData2[6]+storageColData2[7])/8;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arrayOutput[9][3]=</w:t>
      </w:r>
      <w:r w:rsidR="00864482" w:rsidRPr="00864482">
        <w:rPr>
          <w:rFonts w:ascii="Times New Roman" w:hAnsi="Times New Roman" w:cs="Times New Roman"/>
          <w:sz w:val="16"/>
          <w:szCs w:val="16"/>
        </w:rPr>
        <w:t>(storageColData3[0]+storageColData3[1]+storageColData3[2]+storageColData3[3]+storageColData3[4]+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storageColData3[5]+storageColData3[6]+storageColData3[7])/8;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arrayOutput[9][4]=</w:t>
      </w:r>
      <w:r w:rsidR="00864482" w:rsidRPr="00864482">
        <w:rPr>
          <w:rFonts w:ascii="Times New Roman" w:hAnsi="Times New Roman" w:cs="Times New Roman"/>
          <w:sz w:val="16"/>
          <w:szCs w:val="16"/>
        </w:rPr>
        <w:t>(storageColData4[0]+storageColData4[1]+storageColData4[2]+storageColData4[3]+storageColData4[4]+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storageColData4[5]+storageColData4[6]+storageColData4[7])/8;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arrayOutput[9][5]=</w:t>
      </w:r>
      <w:r w:rsidR="00864482" w:rsidRPr="00864482">
        <w:rPr>
          <w:rFonts w:ascii="Times New Roman" w:hAnsi="Times New Roman" w:cs="Times New Roman"/>
          <w:sz w:val="16"/>
          <w:szCs w:val="16"/>
        </w:rPr>
        <w:t>(storageColData5[0]+storageColData5[1]+storageColData5[2]+storageColData5[3]+storageColData5[4]+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storageColData5[5]+storageColData5[6]+storageColData5[7])/8;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arrayOutput[9][6]=</w:t>
      </w:r>
      <w:r w:rsidR="00864482" w:rsidRPr="00864482">
        <w:rPr>
          <w:rFonts w:ascii="Times New Roman" w:hAnsi="Times New Roman" w:cs="Times New Roman"/>
          <w:sz w:val="16"/>
          <w:szCs w:val="16"/>
        </w:rPr>
        <w:t>(storageColData6[0]+storageColData6[1]+storageColData6[2]+storageColData6[3]+storageColData6[4]+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storageColData6[5]+storageColData6[6]+storageColData6[7])/8;</w:t>
      </w:r>
    </w:p>
    <w:p w:rsidR="00B925C8"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array</w:t>
      </w:r>
      <w:r w:rsidR="00B925C8">
        <w:rPr>
          <w:rFonts w:ascii="Times New Roman" w:hAnsi="Times New Roman" w:cs="Times New Roman"/>
          <w:sz w:val="16"/>
          <w:szCs w:val="16"/>
        </w:rPr>
        <w:t>Output[9][7]=</w:t>
      </w:r>
      <w:r w:rsidRPr="00864482">
        <w:rPr>
          <w:rFonts w:ascii="Times New Roman" w:hAnsi="Times New Roman" w:cs="Times New Roman"/>
          <w:sz w:val="16"/>
          <w:szCs w:val="16"/>
        </w:rPr>
        <w:t>(storageColData7[0]+storageColData7[1]+storageColData7[2]+storageColData7[3]+storageColData7[4]+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storageColData7[5]+storageColData7[6]+storageColData7[7])/8;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arrayOutput[9][8]=</w:t>
      </w:r>
      <w:r w:rsidR="00864482" w:rsidRPr="00864482">
        <w:rPr>
          <w:rFonts w:ascii="Times New Roman" w:hAnsi="Times New Roman" w:cs="Times New Roman"/>
          <w:sz w:val="16"/>
          <w:szCs w:val="16"/>
        </w:rPr>
        <w:t>(storageColData8[0]+storageColData8[1]+storageColData8[2]+storageColData8[3]+storageColData8[4]+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storageColData8[5]+storageColData8[6]+storageColData8[7])/8;</w:t>
      </w:r>
    </w:p>
    <w:p w:rsidR="00B925C8" w:rsidRDefault="00B925C8" w:rsidP="00A709BB">
      <w:pPr>
        <w:spacing w:line="240" w:lineRule="auto"/>
        <w:ind w:left="720"/>
        <w:rPr>
          <w:rFonts w:ascii="Times New Roman" w:hAnsi="Times New Roman" w:cs="Times New Roman"/>
          <w:sz w:val="16"/>
          <w:szCs w:val="16"/>
        </w:rPr>
      </w:pPr>
      <w:r>
        <w:rPr>
          <w:rFonts w:ascii="Times New Roman" w:hAnsi="Times New Roman" w:cs="Times New Roman"/>
          <w:sz w:val="16"/>
          <w:szCs w:val="16"/>
        </w:rPr>
        <w:t>arrayOutput[9][9]=</w:t>
      </w:r>
      <w:r w:rsidR="00864482" w:rsidRPr="00864482">
        <w:rPr>
          <w:rFonts w:ascii="Times New Roman" w:hAnsi="Times New Roman" w:cs="Times New Roman"/>
          <w:sz w:val="16"/>
          <w:szCs w:val="16"/>
        </w:rPr>
        <w:t>(storageColData9[0]+storageColData9[1]+storageColData9[2]+storageColData9[3]+storageColData9[4]+</w:t>
      </w:r>
    </w:p>
    <w:p w:rsidR="00864482" w:rsidRPr="00864482" w:rsidRDefault="00864482" w:rsidP="00A709BB">
      <w:pPr>
        <w:spacing w:line="240" w:lineRule="auto"/>
        <w:ind w:left="720"/>
        <w:rPr>
          <w:rFonts w:ascii="Times New Roman" w:hAnsi="Times New Roman" w:cs="Times New Roman"/>
          <w:sz w:val="16"/>
          <w:szCs w:val="16"/>
        </w:rPr>
      </w:pPr>
      <w:r w:rsidRPr="00864482">
        <w:rPr>
          <w:rFonts w:ascii="Times New Roman" w:hAnsi="Times New Roman" w:cs="Times New Roman"/>
          <w:sz w:val="16"/>
          <w:szCs w:val="16"/>
        </w:rPr>
        <w:t>storageColData9[5]+storageColData9[6]+storageColData9[7])/8;</w:t>
      </w:r>
    </w:p>
    <w:p w:rsidR="00B925C8" w:rsidRDefault="00864482" w:rsidP="00A709BB">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col_counter=0;col_counter1=0;col_counter2=0;col_counter3=0;col_counter4=0;col_counter5=0;col_counter6=0;</w:t>
      </w:r>
    </w:p>
    <w:p w:rsidR="00864482" w:rsidRPr="00864482" w:rsidRDefault="00864482" w:rsidP="00A709BB">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col_counter7=0;col_counter8=0;col_counter9=0;</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B925C8">
      <w:pPr>
        <w:spacing w:line="240" w:lineRule="auto"/>
        <w:rPr>
          <w:rFonts w:ascii="Times New Roman" w:hAnsi="Times New Roman" w:cs="Times New Roman"/>
          <w:sz w:val="16"/>
          <w:szCs w:val="16"/>
        </w:rPr>
      </w:pPr>
      <w:r w:rsidRPr="00864482">
        <w:rPr>
          <w:rFonts w:ascii="Times New Roman" w:hAnsi="Times New Roman" w:cs="Times New Roman"/>
          <w:sz w:val="16"/>
          <w:szCs w:val="16"/>
        </w:rPr>
        <w:t>if(col==120)begin</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col=0;</w:t>
      </w:r>
    </w:p>
    <w:p w:rsidR="00864482" w:rsidRPr="00864482" w:rsidRDefault="00864482" w:rsidP="00B925C8">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row=row+1;</w:t>
      </w:r>
    </w:p>
    <w:p w:rsidR="00864482" w:rsidRPr="00864482" w:rsidRDefault="00864482" w:rsidP="00B925C8">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end</w:t>
      </w:r>
      <w:r>
        <w:rPr>
          <w:rFonts w:ascii="Times New Roman" w:hAnsi="Times New Roman" w:cs="Times New Roman"/>
          <w:sz w:val="16"/>
          <w:szCs w:val="16"/>
        </w:rPr>
        <w:tab/>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lastRenderedPageBreak/>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else begin</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bitSignal =1;</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544DAD">
      <w:pPr>
        <w:spacing w:line="240" w:lineRule="auto"/>
        <w:ind w:firstLine="720"/>
        <w:rPr>
          <w:rFonts w:ascii="Times New Roman" w:hAnsi="Times New Roman" w:cs="Times New Roman"/>
          <w:sz w:val="16"/>
          <w:szCs w:val="16"/>
        </w:rPr>
      </w:pPr>
      <w:r w:rsidRPr="00864482">
        <w:rPr>
          <w:rFonts w:ascii="Times New Roman" w:hAnsi="Times New Roman" w:cs="Times New Roman"/>
          <w:sz w:val="16"/>
          <w:szCs w:val="16"/>
        </w:rPr>
        <w:t>if(bitSignal == 1)begin</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if(y&lt;10)begin</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if(x&lt;10)begin</w:t>
      </w:r>
    </w:p>
    <w:p w:rsidR="00544DAD"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tempOutput[y][x]=</w:t>
      </w:r>
      <w:r w:rsidR="00864482" w:rsidRPr="00864482">
        <w:rPr>
          <w:rFonts w:ascii="Times New Roman" w:hAnsi="Times New Roman" w:cs="Times New Roman"/>
          <w:sz w:val="16"/>
          <w:szCs w:val="16"/>
        </w:rPr>
        <w:t>arrayOutput[y][x][0]+arrayOutput[y][x][1]+arrayOutput[y][x][2]+</w:t>
      </w:r>
    </w:p>
    <w:p w:rsidR="00544DAD" w:rsidRDefault="00864482" w:rsidP="00544DAD">
      <w:pPr>
        <w:spacing w:line="240" w:lineRule="auto"/>
        <w:ind w:left="2160" w:firstLine="720"/>
        <w:rPr>
          <w:rFonts w:ascii="Times New Roman" w:hAnsi="Times New Roman" w:cs="Times New Roman"/>
          <w:sz w:val="16"/>
          <w:szCs w:val="16"/>
        </w:rPr>
      </w:pPr>
      <w:r w:rsidRPr="00864482">
        <w:rPr>
          <w:rFonts w:ascii="Times New Roman" w:hAnsi="Times New Roman" w:cs="Times New Roman"/>
          <w:sz w:val="16"/>
          <w:szCs w:val="16"/>
        </w:rPr>
        <w:t>arrayOutput[y][x][3]+arrayOutput[y][x][4]+arrayOutput[y][x][5]+arrayOutput[y][x][6]+</w:t>
      </w:r>
    </w:p>
    <w:p w:rsidR="00864482" w:rsidRPr="00864482" w:rsidRDefault="00864482" w:rsidP="00544DAD">
      <w:pPr>
        <w:spacing w:line="240" w:lineRule="auto"/>
        <w:ind w:left="2160" w:firstLine="720"/>
        <w:rPr>
          <w:rFonts w:ascii="Times New Roman" w:hAnsi="Times New Roman" w:cs="Times New Roman"/>
          <w:sz w:val="16"/>
          <w:szCs w:val="16"/>
        </w:rPr>
      </w:pPr>
      <w:r w:rsidRPr="00864482">
        <w:rPr>
          <w:rFonts w:ascii="Times New Roman" w:hAnsi="Times New Roman" w:cs="Times New Roman"/>
          <w:sz w:val="16"/>
          <w:szCs w:val="16"/>
        </w:rPr>
        <w:t>arrayOutput[y][x][7]+arrayOutput[y][x][8]+arrayOutput[y][x][9];</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if(tempOutput[y][x] &gt;= thresholdValue)begin</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ab/>
      </w:r>
      <w:r w:rsidRPr="00864482">
        <w:rPr>
          <w:rFonts w:ascii="Times New Roman" w:hAnsi="Times New Roman" w:cs="Times New Roman"/>
          <w:sz w:val="16"/>
          <w:szCs w:val="16"/>
        </w:rPr>
        <w:tab/>
      </w:r>
      <w:r w:rsidRPr="00864482">
        <w:rPr>
          <w:rFonts w:ascii="Times New Roman" w:hAnsi="Times New Roman" w:cs="Times New Roman"/>
          <w:sz w:val="16"/>
          <w:szCs w:val="16"/>
        </w:rPr>
        <w:tab/>
      </w:r>
      <w:r w:rsidR="00544DAD">
        <w:rPr>
          <w:rFonts w:ascii="Times New Roman" w:hAnsi="Times New Roman" w:cs="Times New Roman"/>
          <w:sz w:val="16"/>
          <w:szCs w:val="16"/>
        </w:rPr>
        <w:tab/>
      </w:r>
      <w:r w:rsidR="00544DAD">
        <w:rPr>
          <w:rFonts w:ascii="Times New Roman" w:hAnsi="Times New Roman" w:cs="Times New Roman"/>
          <w:sz w:val="16"/>
          <w:szCs w:val="16"/>
        </w:rPr>
        <w:tab/>
      </w:r>
      <w:r w:rsidRPr="00864482">
        <w:rPr>
          <w:rFonts w:ascii="Times New Roman" w:hAnsi="Times New Roman" w:cs="Times New Roman"/>
          <w:sz w:val="16"/>
          <w:szCs w:val="16"/>
        </w:rPr>
        <w:t>tempArray[y][x] = 1;</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end</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else begin</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tempArray[y][x] = 0;</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end</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x=x+1;</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if(x==10)begin</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y=y+1;</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x=0;</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end</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end</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end</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else if(y&gt;9)begin</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oSignal = 1;</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oArray = tempArray;</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stopFlag = 0;</w:t>
      </w:r>
    </w:p>
    <w:p w:rsidR="00864482" w:rsidRPr="00864482" w:rsidRDefault="00544DAD" w:rsidP="00864482">
      <w:pPr>
        <w:spacing w:line="240" w:lineRule="auto"/>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sidR="00864482" w:rsidRPr="00864482">
        <w:rPr>
          <w:rFonts w:ascii="Times New Roman" w:hAnsi="Times New Roman" w:cs="Times New Roman"/>
          <w:sz w:val="16"/>
          <w:szCs w:val="16"/>
        </w:rPr>
        <w:t xml:space="preserve">end </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 xml:space="preserve">                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w:t>
      </w:r>
    </w:p>
    <w:p w:rsidR="00864482" w:rsidRPr="00864482" w:rsidRDefault="00864482" w:rsidP="00864482">
      <w:pPr>
        <w:spacing w:line="240" w:lineRule="auto"/>
        <w:rPr>
          <w:rFonts w:ascii="Times New Roman" w:hAnsi="Times New Roman" w:cs="Times New Roman"/>
          <w:sz w:val="16"/>
          <w:szCs w:val="16"/>
        </w:rPr>
      </w:pPr>
      <w:r w:rsidRPr="00864482">
        <w:rPr>
          <w:rFonts w:ascii="Times New Roman" w:hAnsi="Times New Roman" w:cs="Times New Roman"/>
          <w:sz w:val="16"/>
          <w:szCs w:val="16"/>
        </w:rPr>
        <w:t>endmodule</w:t>
      </w:r>
    </w:p>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90600F" w:rsidRDefault="0090600F">
      <w:pPr>
        <w:spacing w:line="360" w:lineRule="auto"/>
        <w:jc w:val="both"/>
      </w:pPr>
    </w:p>
    <w:p w:rsidR="0090600F" w:rsidRDefault="0090600F">
      <w:pPr>
        <w:spacing w:line="360" w:lineRule="auto"/>
        <w:ind w:firstLine="720"/>
        <w:jc w:val="both"/>
      </w:pPr>
    </w:p>
    <w:p w:rsidR="0090600F" w:rsidRDefault="0090600F">
      <w:pPr>
        <w:spacing w:line="360" w:lineRule="auto"/>
        <w:ind w:firstLine="720"/>
        <w:jc w:val="both"/>
      </w:pPr>
    </w:p>
    <w:p w:rsidR="0090600F" w:rsidRDefault="0090600F">
      <w:pPr>
        <w:spacing w:line="360" w:lineRule="auto"/>
        <w:jc w:val="both"/>
      </w:pPr>
    </w:p>
    <w:p w:rsidR="0090600F" w:rsidRDefault="0090600F"/>
    <w:sectPr w:rsidR="0090600F" w:rsidSect="00F61214">
      <w:footerReference w:type="default" r:id="rId65"/>
      <w:footerReference w:type="first" r:id="rId66"/>
      <w:pgSz w:w="12240" w:h="15840" w:code="1"/>
      <w:pgMar w:top="1440" w:right="1440" w:bottom="1440" w:left="1440" w:header="720" w:footer="720" w:gutter="0"/>
      <w:pgNumType w:start="1"/>
      <w:cols w:space="720"/>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ser" w:date="2016-01-12T13:24:00Z" w:initials="U">
    <w:p w:rsidR="00EA197C" w:rsidRDefault="00EA197C">
      <w:pPr>
        <w:pStyle w:val="CommentText"/>
      </w:pPr>
      <w:r>
        <w:rPr>
          <w:rStyle w:val="CommentReference"/>
        </w:rPr>
        <w:annotationRef/>
      </w:r>
      <w:r>
        <w:t>2.1 is missing!!</w:t>
      </w:r>
    </w:p>
    <w:p w:rsidR="00EA197C" w:rsidRDefault="00EA197C">
      <w:pPr>
        <w:pStyle w:val="CommentText"/>
      </w:pPr>
      <w:r>
        <w:t>4.1 is also missiong!!</w:t>
      </w:r>
    </w:p>
    <w:p w:rsidR="00EA197C" w:rsidRDefault="00EA197C">
      <w:pPr>
        <w:pStyle w:val="CommentText"/>
      </w:pPr>
      <w:r>
        <w:t>Please ADD section 2.1 and 4.1 in your contents!!</w:t>
      </w:r>
    </w:p>
  </w:comment>
  <w:comment w:id="50" w:author="User" w:date="2016-01-12T15:57:00Z" w:initials="U">
    <w:p w:rsidR="00EA197C" w:rsidRDefault="00EA197C">
      <w:pPr>
        <w:pStyle w:val="CommentText"/>
      </w:pPr>
      <w:r>
        <w:rPr>
          <w:rStyle w:val="CommentReference"/>
        </w:rPr>
        <w:annotationRef/>
      </w:r>
      <w:r>
        <w:t>DELETE full stop!!</w:t>
      </w:r>
    </w:p>
  </w:comment>
  <w:comment w:id="66" w:author="User" w:date="2016-01-12T17:00:00Z" w:initials="U">
    <w:p w:rsidR="00EA197C" w:rsidRDefault="00EA197C">
      <w:pPr>
        <w:pStyle w:val="CommentText"/>
      </w:pPr>
      <w:r>
        <w:rPr>
          <w:rStyle w:val="CommentReference"/>
        </w:rPr>
        <w:annotationRef/>
      </w:r>
      <w:r>
        <w:t>Please align all equations to the CENTRE!</w:t>
      </w:r>
    </w:p>
    <w:p w:rsidR="00EA197C" w:rsidRDefault="00EA197C">
      <w:pPr>
        <w:pStyle w:val="CommentText"/>
      </w:pPr>
      <w:r>
        <w:t>Please align all numbering e.g. (2.1) to the RIGHT-MOST!!</w:t>
      </w:r>
    </w:p>
  </w:comment>
  <w:comment w:id="89" w:author="User" w:date="2016-01-12T17:06:00Z" w:initials="U">
    <w:p w:rsidR="00EA197C" w:rsidRDefault="00EA197C">
      <w:pPr>
        <w:pStyle w:val="CommentText"/>
      </w:pPr>
      <w:r>
        <w:rPr>
          <w:rStyle w:val="CommentReference"/>
        </w:rPr>
        <w:annotationRef/>
      </w:r>
      <w:r>
        <w:t xml:space="preserve">Equations </w:t>
      </w:r>
      <w:r>
        <w:sym w:font="Wingdings" w:char="F0E8"/>
      </w:r>
      <w:r>
        <w:t xml:space="preserve"> CENTRE…. Numbering RIGHT-MOST!!</w:t>
      </w:r>
    </w:p>
  </w:comment>
  <w:comment w:id="93" w:author="User" w:date="2016-01-12T17:13:00Z" w:initials="U">
    <w:p w:rsidR="00EA197C" w:rsidRDefault="00EA197C">
      <w:pPr>
        <w:pStyle w:val="CommentText"/>
      </w:pPr>
      <w:r>
        <w:rPr>
          <w:rStyle w:val="CommentReference"/>
        </w:rPr>
        <w:annotationRef/>
      </w:r>
      <w:r>
        <w:t>NO “s” for sub-system</w:t>
      </w:r>
    </w:p>
    <w:p w:rsidR="00EA197C" w:rsidRDefault="00EA197C">
      <w:pPr>
        <w:pStyle w:val="CommentText"/>
      </w:pPr>
    </w:p>
    <w:p w:rsidR="00EA197C" w:rsidRDefault="00EA197C">
      <w:pPr>
        <w:pStyle w:val="CommentText"/>
      </w:pPr>
    </w:p>
  </w:comment>
  <w:comment w:id="111" w:author="User" w:date="2016-01-12T17:17:00Z" w:initials="U">
    <w:p w:rsidR="00EA197C" w:rsidRDefault="00EA197C">
      <w:pPr>
        <w:pStyle w:val="CommentText"/>
      </w:pPr>
      <w:r>
        <w:rPr>
          <w:rStyle w:val="CommentReference"/>
        </w:rPr>
        <w:annotationRef/>
      </w:r>
      <w:r>
        <w:t>Leave a “one-line spacing” above this line between your equations please.</w:t>
      </w:r>
    </w:p>
  </w:comment>
  <w:comment w:id="122" w:author="User" w:date="2016-01-12T17:41:00Z" w:initials="U">
    <w:p w:rsidR="00EA197C" w:rsidRDefault="00EA197C">
      <w:pPr>
        <w:pStyle w:val="CommentText"/>
      </w:pPr>
      <w:r>
        <w:rPr>
          <w:rStyle w:val="CommentReference"/>
        </w:rPr>
        <w:annotationRef/>
      </w:r>
      <w:r>
        <w:t>I have changed the position of this flow chart.</w:t>
      </w:r>
    </w:p>
    <w:p w:rsidR="00EA197C" w:rsidRDefault="00EA197C">
      <w:pPr>
        <w:pStyle w:val="CommentText"/>
      </w:pPr>
      <w:r>
        <w:t>And this should be Figure 3.7 NOT 3.8!!</w:t>
      </w:r>
    </w:p>
  </w:comment>
  <w:comment w:id="242" w:author="User" w:date="2016-01-12T18:04:00Z" w:initials="U">
    <w:p w:rsidR="00EA197C" w:rsidRDefault="00EA197C">
      <w:pPr>
        <w:pStyle w:val="CommentText"/>
      </w:pPr>
      <w:r>
        <w:rPr>
          <w:rStyle w:val="CommentReference"/>
        </w:rPr>
        <w:annotationRef/>
      </w:r>
      <w:r>
        <w:t>Please SEPARATELY INVERT each square DO NOT make the white background black!!!!</w:t>
      </w:r>
    </w:p>
    <w:p w:rsidR="00EA197C" w:rsidRDefault="00EA197C">
      <w:pPr>
        <w:pStyle w:val="CommentText"/>
      </w:pPr>
      <w:r>
        <w:t xml:space="preserve">**** This picture has been edited by ME please provide a </w:t>
      </w:r>
      <w:r w:rsidRPr="00C02DEF">
        <w:rPr>
          <w:b/>
          <w:u w:val="single"/>
        </w:rPr>
        <w:t xml:space="preserve">clearer </w:t>
      </w:r>
      <w:r>
        <w:t>Figure. Invert your own figure by SECTION do NOT invert the whole picture at one go. ONLY invert the section with BLACK background please. Thank you.</w:t>
      </w:r>
    </w:p>
  </w:comment>
  <w:comment w:id="243" w:author="User" w:date="2016-01-12T18:01:00Z" w:initials="U">
    <w:p w:rsidR="00EA197C" w:rsidRDefault="00EA197C">
      <w:pPr>
        <w:pStyle w:val="CommentText"/>
      </w:pPr>
      <w:r>
        <w:rPr>
          <w:rStyle w:val="CommentReference"/>
        </w:rPr>
        <w:annotationRef/>
      </w:r>
      <w:r>
        <w:t>Invert ONLY the CONSOLE section back to white background</w:t>
      </w:r>
    </w:p>
  </w:comment>
  <w:comment w:id="244" w:author="User" w:date="2016-01-12T18:01:00Z" w:initials="U">
    <w:p w:rsidR="00EA197C" w:rsidRDefault="00EA197C">
      <w:pPr>
        <w:pStyle w:val="CommentText"/>
      </w:pPr>
      <w:r>
        <w:rPr>
          <w:rStyle w:val="CommentReference"/>
        </w:rPr>
        <w:annotationRef/>
      </w:r>
      <w:r>
        <w:t>Invert ONLY the CONSOLE section back to white background</w:t>
      </w:r>
    </w:p>
  </w:comment>
  <w:comment w:id="329" w:author="User" w:date="2016-01-12T18:24:00Z" w:initials="U">
    <w:p w:rsidR="00EA197C" w:rsidRDefault="00EA197C">
      <w:pPr>
        <w:pStyle w:val="CommentText"/>
      </w:pPr>
      <w:r>
        <w:rPr>
          <w:rStyle w:val="CommentReference"/>
        </w:rPr>
        <w:annotationRef/>
      </w:r>
      <w:r>
        <w:t>WrONG ANALYSIS WRONG discussion !!!!</w:t>
      </w:r>
    </w:p>
  </w:comment>
  <w:comment w:id="362" w:author="User" w:date="2016-01-12T18:42:00Z" w:initials="U">
    <w:p w:rsidR="00EA197C" w:rsidRDefault="00EA197C">
      <w:pPr>
        <w:pStyle w:val="CommentText"/>
      </w:pPr>
      <w:r>
        <w:rPr>
          <w:rStyle w:val="CommentReference"/>
        </w:rPr>
        <w:annotationRef/>
      </w:r>
      <w:r>
        <w:t xml:space="preserve">Where is your Y axis label??? </w:t>
      </w:r>
    </w:p>
    <w:p w:rsidR="00EA197C" w:rsidRDefault="00EA197C">
      <w:pPr>
        <w:pStyle w:val="CommentText"/>
      </w:pPr>
      <w:r>
        <w:t>Matching Probability (%)</w:t>
      </w:r>
    </w:p>
    <w:p w:rsidR="00EA197C" w:rsidRDefault="00EA197C">
      <w:pPr>
        <w:pStyle w:val="CommentText"/>
      </w:pPr>
      <w:r>
        <w:t>0 to 60%</w:t>
      </w:r>
    </w:p>
    <w:p w:rsidR="00EA197C" w:rsidRDefault="00EA197C">
      <w:pPr>
        <w:pStyle w:val="CommentText"/>
      </w:pPr>
    </w:p>
    <w:p w:rsidR="00EA197C" w:rsidRDefault="00EA197C">
      <w:pPr>
        <w:pStyle w:val="CommentText"/>
      </w:pPr>
      <w:r>
        <w:t>X-axis LABEL?</w:t>
      </w:r>
    </w:p>
    <w:p w:rsidR="00EA197C" w:rsidRDefault="00EA197C">
      <w:pPr>
        <w:pStyle w:val="CommentText"/>
      </w:pPr>
    </w:p>
  </w:comment>
  <w:comment w:id="349" w:author="User" w:date="2016-01-12T18:23:00Z" w:initials="U">
    <w:p w:rsidR="00EA197C" w:rsidRDefault="00EA197C">
      <w:pPr>
        <w:pStyle w:val="CommentText"/>
      </w:pPr>
      <w:r>
        <w:rPr>
          <w:rStyle w:val="CommentReference"/>
        </w:rPr>
        <w:annotationRef/>
      </w:r>
      <w:r>
        <w:t>I have repositioned Table 2 and Figure 4.26 because in your text you referred to the trained iris images first before you referred to these charts and tables !!! Your Sequence is wrong!!</w:t>
      </w:r>
    </w:p>
  </w:comment>
  <w:comment w:id="366" w:author="User" w:date="2016-01-12T18:11:00Z" w:initials="U">
    <w:p w:rsidR="00EA197C" w:rsidRDefault="00EA197C">
      <w:pPr>
        <w:pStyle w:val="CommentText"/>
      </w:pPr>
      <w:r>
        <w:rPr>
          <w:rStyle w:val="CommentReference"/>
        </w:rPr>
        <w:annotationRef/>
      </w:r>
      <w:r>
        <w:t>ALL new chapters MUST start in a new page</w:t>
      </w:r>
    </w:p>
  </w:comment>
  <w:comment w:id="370" w:author="User" w:date="2016-01-12T18:56:00Z" w:initials="U">
    <w:p w:rsidR="00C22C25" w:rsidRDefault="00C22C25">
      <w:pPr>
        <w:pStyle w:val="CommentText"/>
      </w:pPr>
      <w:r>
        <w:rPr>
          <w:rStyle w:val="CommentReference"/>
        </w:rPr>
        <w:annotationRef/>
      </w:r>
      <w:r>
        <w:t>Please CHECK THIS ????</w:t>
      </w:r>
    </w:p>
    <w:p w:rsidR="00C22C25" w:rsidRDefault="00C22C25">
      <w:pPr>
        <w:pStyle w:val="CommentText"/>
      </w:pPr>
    </w:p>
    <w:p w:rsidR="00C22C25" w:rsidRDefault="00C22C25">
      <w:pPr>
        <w:pStyle w:val="CommentText"/>
      </w:pPr>
      <w:r>
        <w:t>I suggest you write something like this:-</w:t>
      </w:r>
    </w:p>
    <w:p w:rsidR="00C22C25" w:rsidRDefault="00C22C25">
      <w:pPr>
        <w:pStyle w:val="CommentText"/>
      </w:pPr>
    </w:p>
    <w:p w:rsidR="00C22C25" w:rsidRDefault="008911CA">
      <w:pPr>
        <w:pStyle w:val="CommentText"/>
      </w:pPr>
      <w:r>
        <w:t>…, the “</w:t>
      </w:r>
      <w:r w:rsidR="00E6599C">
        <w:t xml:space="preserve">matching </w:t>
      </w:r>
      <w:r w:rsidR="00C22C25">
        <w:t>accuracy is relatively low if only one iris image is trained for each user for database matching purposes. With</w:t>
      </w:r>
      <w:r w:rsidR="00E6599C">
        <w:t xml:space="preserve"> multiple (3) iris images trained for each user, matching accuracy reaches an average of 96.67% albeit with an average matching possibility of 66.67%.</w:t>
      </w:r>
      <w:r>
        <w:t xml:space="preserve"> The lower accuracy when single iris image was used “ when…..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4236" w:rsidRDefault="00104236">
      <w:pPr>
        <w:spacing w:line="240" w:lineRule="auto"/>
      </w:pPr>
      <w:r>
        <w:separator/>
      </w:r>
    </w:p>
  </w:endnote>
  <w:endnote w:type="continuationSeparator" w:id="1">
    <w:p w:rsidR="00104236" w:rsidRDefault="0010423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A00002EF" w:usb1="420020E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197C" w:rsidRDefault="00EA197C">
    <w:pPr>
      <w:pStyle w:val="Footer"/>
      <w:jc w:val="center"/>
    </w:pPr>
  </w:p>
  <w:p w:rsidR="00EA197C" w:rsidRDefault="00EA197C">
    <w:pPr>
      <w:jc w:val="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197C" w:rsidRDefault="00EA197C" w:rsidP="00F61214">
    <w:pPr>
      <w:pStyle w:val="Footer"/>
    </w:pPr>
  </w:p>
  <w:p w:rsidR="00EA197C" w:rsidRDefault="00EA197C" w:rsidP="00665EEF">
    <w:pPr>
      <w:ind w:right="110"/>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08152510"/>
      <w:docPartObj>
        <w:docPartGallery w:val="Page Numbers (Bottom of Page)"/>
        <w:docPartUnique/>
      </w:docPartObj>
    </w:sdtPr>
    <w:sdtEndPr>
      <w:rPr>
        <w:noProof/>
      </w:rPr>
    </w:sdtEndPr>
    <w:sdtContent>
      <w:p w:rsidR="00EA197C" w:rsidRDefault="00EA197C">
        <w:pPr>
          <w:pStyle w:val="Footer"/>
          <w:jc w:val="center"/>
        </w:pPr>
        <w:fldSimple w:instr=" PAGE   \* MERGEFORMAT ">
          <w:r w:rsidR="00E26460">
            <w:rPr>
              <w:noProof/>
            </w:rPr>
            <w:t>2</w:t>
          </w:r>
        </w:fldSimple>
      </w:p>
    </w:sdtContent>
  </w:sdt>
  <w:p w:rsidR="00EA197C" w:rsidRDefault="00EA197C">
    <w:pPr>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8474805"/>
      <w:docPartObj>
        <w:docPartGallery w:val="Page Numbers (Bottom of Page)"/>
        <w:docPartUnique/>
      </w:docPartObj>
    </w:sdtPr>
    <w:sdtEndPr>
      <w:rPr>
        <w:noProof/>
      </w:rPr>
    </w:sdtEndPr>
    <w:sdtContent>
      <w:p w:rsidR="00EA197C" w:rsidRDefault="00EA197C">
        <w:pPr>
          <w:pStyle w:val="Footer"/>
          <w:jc w:val="center"/>
        </w:pPr>
        <w:fldSimple w:instr=" PAGE   \* MERGEFORMAT ">
          <w:r w:rsidR="00E26460">
            <w:rPr>
              <w:noProof/>
            </w:rPr>
            <w:t>1</w:t>
          </w:r>
        </w:fldSimple>
      </w:p>
    </w:sdtContent>
  </w:sdt>
  <w:p w:rsidR="00EA197C" w:rsidRDefault="00EA197C" w:rsidP="00665EEF">
    <w:pPr>
      <w:ind w:right="11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4236" w:rsidRDefault="00104236">
      <w:pPr>
        <w:spacing w:line="240" w:lineRule="auto"/>
      </w:pPr>
      <w:r>
        <w:separator/>
      </w:r>
    </w:p>
  </w:footnote>
  <w:footnote w:type="continuationSeparator" w:id="1">
    <w:p w:rsidR="00104236" w:rsidRDefault="0010423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197C" w:rsidRDefault="00EA197C">
    <w:pPr>
      <w:pStyle w:val="Header"/>
      <w:jc w:val="center"/>
    </w:pPr>
  </w:p>
  <w:p w:rsidR="00EA197C" w:rsidRDefault="00EA197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E9F7A8F"/>
    <w:multiLevelType w:val="multilevel"/>
    <w:tmpl w:val="07B4F456"/>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isplayBackgroundShape/>
  <w:stylePaneFormatFilter w:val="1028"/>
  <w:defaultTabStop w:val="720"/>
  <w:characterSpacingControl w:val="doNotCompress"/>
  <w:hdrShapeDefaults>
    <o:shapedefaults v:ext="edit" spidmax="8194"/>
  </w:hdrShapeDefaults>
  <w:footnotePr>
    <w:footnote w:id="0"/>
    <w:footnote w:id="1"/>
  </w:footnotePr>
  <w:endnotePr>
    <w:endnote w:id="0"/>
    <w:endnote w:id="1"/>
  </w:endnotePr>
  <w:compat/>
  <w:rsids>
    <w:rsidRoot w:val="0090600F"/>
    <w:rsid w:val="00013858"/>
    <w:rsid w:val="0007250F"/>
    <w:rsid w:val="00075E8B"/>
    <w:rsid w:val="00077864"/>
    <w:rsid w:val="000C231F"/>
    <w:rsid w:val="000C24A6"/>
    <w:rsid w:val="000E5AEF"/>
    <w:rsid w:val="00104236"/>
    <w:rsid w:val="00136D28"/>
    <w:rsid w:val="001944F0"/>
    <w:rsid w:val="00195505"/>
    <w:rsid w:val="001A0909"/>
    <w:rsid w:val="001B2700"/>
    <w:rsid w:val="00207116"/>
    <w:rsid w:val="00242B19"/>
    <w:rsid w:val="0024335B"/>
    <w:rsid w:val="00251FB5"/>
    <w:rsid w:val="002723D4"/>
    <w:rsid w:val="002A2FC2"/>
    <w:rsid w:val="002A3D01"/>
    <w:rsid w:val="002D7AE7"/>
    <w:rsid w:val="004127B4"/>
    <w:rsid w:val="00435263"/>
    <w:rsid w:val="00452523"/>
    <w:rsid w:val="00452FBA"/>
    <w:rsid w:val="00473F70"/>
    <w:rsid w:val="004E24E2"/>
    <w:rsid w:val="004E5A49"/>
    <w:rsid w:val="004F1D51"/>
    <w:rsid w:val="004F2E91"/>
    <w:rsid w:val="00544DAD"/>
    <w:rsid w:val="005668A3"/>
    <w:rsid w:val="00586C2C"/>
    <w:rsid w:val="005A7074"/>
    <w:rsid w:val="005C5254"/>
    <w:rsid w:val="00617BA3"/>
    <w:rsid w:val="00665EEF"/>
    <w:rsid w:val="00680861"/>
    <w:rsid w:val="006E19F8"/>
    <w:rsid w:val="00706D49"/>
    <w:rsid w:val="00725149"/>
    <w:rsid w:val="00766E52"/>
    <w:rsid w:val="007932C6"/>
    <w:rsid w:val="007B6FB3"/>
    <w:rsid w:val="007F2D20"/>
    <w:rsid w:val="00860B9E"/>
    <w:rsid w:val="0086198B"/>
    <w:rsid w:val="00864482"/>
    <w:rsid w:val="008869C5"/>
    <w:rsid w:val="008911CA"/>
    <w:rsid w:val="008A3027"/>
    <w:rsid w:val="008A3DA6"/>
    <w:rsid w:val="008B1827"/>
    <w:rsid w:val="008C530B"/>
    <w:rsid w:val="008C5CAF"/>
    <w:rsid w:val="008F7DB1"/>
    <w:rsid w:val="0090600F"/>
    <w:rsid w:val="00916706"/>
    <w:rsid w:val="009208F7"/>
    <w:rsid w:val="00933A5C"/>
    <w:rsid w:val="0093547E"/>
    <w:rsid w:val="00967BA6"/>
    <w:rsid w:val="009C5432"/>
    <w:rsid w:val="009C5ADC"/>
    <w:rsid w:val="009D0721"/>
    <w:rsid w:val="009E5381"/>
    <w:rsid w:val="00A54826"/>
    <w:rsid w:val="00A709BB"/>
    <w:rsid w:val="00A73124"/>
    <w:rsid w:val="00A75F7E"/>
    <w:rsid w:val="00A851D2"/>
    <w:rsid w:val="00AA0223"/>
    <w:rsid w:val="00AA2CC7"/>
    <w:rsid w:val="00AB2D08"/>
    <w:rsid w:val="00AE4B7A"/>
    <w:rsid w:val="00AE7F4F"/>
    <w:rsid w:val="00AF5A66"/>
    <w:rsid w:val="00B1161E"/>
    <w:rsid w:val="00B144BA"/>
    <w:rsid w:val="00B27A84"/>
    <w:rsid w:val="00B3349B"/>
    <w:rsid w:val="00B407FE"/>
    <w:rsid w:val="00B47BC7"/>
    <w:rsid w:val="00B539A2"/>
    <w:rsid w:val="00B925C8"/>
    <w:rsid w:val="00BA3FE8"/>
    <w:rsid w:val="00BB332E"/>
    <w:rsid w:val="00BD163A"/>
    <w:rsid w:val="00BD4D95"/>
    <w:rsid w:val="00C001C0"/>
    <w:rsid w:val="00C02DEF"/>
    <w:rsid w:val="00C03767"/>
    <w:rsid w:val="00C22C25"/>
    <w:rsid w:val="00C81E15"/>
    <w:rsid w:val="00C838D3"/>
    <w:rsid w:val="00C964B0"/>
    <w:rsid w:val="00CA1F44"/>
    <w:rsid w:val="00CC168F"/>
    <w:rsid w:val="00CD2593"/>
    <w:rsid w:val="00CE0FB4"/>
    <w:rsid w:val="00CF5FC6"/>
    <w:rsid w:val="00D33924"/>
    <w:rsid w:val="00D77BC1"/>
    <w:rsid w:val="00D80384"/>
    <w:rsid w:val="00D91A80"/>
    <w:rsid w:val="00DA065E"/>
    <w:rsid w:val="00DB5574"/>
    <w:rsid w:val="00DC1713"/>
    <w:rsid w:val="00DD16EB"/>
    <w:rsid w:val="00DD2EC0"/>
    <w:rsid w:val="00DE521B"/>
    <w:rsid w:val="00E1245A"/>
    <w:rsid w:val="00E26460"/>
    <w:rsid w:val="00E46808"/>
    <w:rsid w:val="00E52464"/>
    <w:rsid w:val="00E6599C"/>
    <w:rsid w:val="00E66079"/>
    <w:rsid w:val="00E76D29"/>
    <w:rsid w:val="00EA197C"/>
    <w:rsid w:val="00EC6D29"/>
    <w:rsid w:val="00ED685E"/>
    <w:rsid w:val="00EF1313"/>
    <w:rsid w:val="00F27927"/>
    <w:rsid w:val="00F61214"/>
    <w:rsid w:val="00FB72C5"/>
    <w:rsid w:val="00FD713C"/>
    <w:rsid w:val="00FF3A92"/>
    <w:rsid w:val="00FF5E9B"/>
  </w:rsids>
  <m:mathPr>
    <m:mathFont m:val="Cambria Math"/>
    <m:brkBin m:val="before"/>
    <m:brkBinSub m:val="--"/>
    <m:smallFrac/>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zh-C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144BA"/>
  </w:style>
  <w:style w:type="paragraph" w:styleId="Heading1">
    <w:name w:val="heading 1"/>
    <w:basedOn w:val="Normal"/>
    <w:next w:val="Normal"/>
    <w:rsid w:val="00665EEF"/>
    <w:pPr>
      <w:keepNext/>
      <w:keepLines/>
      <w:spacing w:before="400" w:after="120"/>
      <w:ind w:firstLine="720"/>
      <w:contextualSpacing/>
      <w:jc w:val="center"/>
      <w:outlineLvl w:val="0"/>
    </w:pPr>
    <w:rPr>
      <w:sz w:val="40"/>
      <w:szCs w:val="40"/>
    </w:rPr>
  </w:style>
  <w:style w:type="paragraph" w:styleId="Heading2">
    <w:name w:val="heading 2"/>
    <w:basedOn w:val="Normal"/>
    <w:next w:val="Normal"/>
    <w:rsid w:val="00DD2EC0"/>
    <w:pPr>
      <w:keepNext/>
      <w:keepLines/>
      <w:spacing w:before="360" w:after="120"/>
      <w:contextualSpacing/>
      <w:outlineLvl w:val="1"/>
    </w:pPr>
    <w:rPr>
      <w:sz w:val="32"/>
      <w:szCs w:val="32"/>
    </w:rPr>
  </w:style>
  <w:style w:type="paragraph" w:styleId="Heading3">
    <w:name w:val="heading 3"/>
    <w:basedOn w:val="Normal"/>
    <w:next w:val="Normal"/>
    <w:rsid w:val="00DD2EC0"/>
    <w:pPr>
      <w:keepNext/>
      <w:keepLines/>
      <w:spacing w:before="320" w:after="80"/>
      <w:contextualSpacing/>
      <w:outlineLvl w:val="2"/>
    </w:pPr>
    <w:rPr>
      <w:color w:val="434343"/>
      <w:sz w:val="28"/>
      <w:szCs w:val="28"/>
    </w:rPr>
  </w:style>
  <w:style w:type="paragraph" w:styleId="Heading4">
    <w:name w:val="heading 4"/>
    <w:basedOn w:val="Normal"/>
    <w:next w:val="Normal"/>
    <w:rsid w:val="00DD2EC0"/>
    <w:pPr>
      <w:keepNext/>
      <w:keepLines/>
      <w:spacing w:before="280" w:after="80"/>
      <w:contextualSpacing/>
      <w:outlineLvl w:val="3"/>
    </w:pPr>
    <w:rPr>
      <w:color w:val="666666"/>
      <w:sz w:val="24"/>
      <w:szCs w:val="24"/>
    </w:rPr>
  </w:style>
  <w:style w:type="paragraph" w:styleId="Heading5">
    <w:name w:val="heading 5"/>
    <w:basedOn w:val="Normal"/>
    <w:next w:val="Normal"/>
    <w:rsid w:val="00DD2EC0"/>
    <w:pPr>
      <w:keepNext/>
      <w:keepLines/>
      <w:spacing w:before="240" w:after="80"/>
      <w:contextualSpacing/>
      <w:outlineLvl w:val="4"/>
    </w:pPr>
    <w:rPr>
      <w:color w:val="666666"/>
    </w:rPr>
  </w:style>
  <w:style w:type="paragraph" w:styleId="Heading6">
    <w:name w:val="heading 6"/>
    <w:basedOn w:val="Normal"/>
    <w:next w:val="Normal"/>
    <w:rsid w:val="00DD2EC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DD2EC0"/>
    <w:pPr>
      <w:keepNext/>
      <w:keepLines/>
      <w:spacing w:after="60"/>
      <w:contextualSpacing/>
    </w:pPr>
    <w:rPr>
      <w:sz w:val="52"/>
      <w:szCs w:val="52"/>
    </w:rPr>
  </w:style>
  <w:style w:type="paragraph" w:styleId="Subtitle">
    <w:name w:val="Subtitle"/>
    <w:basedOn w:val="Normal"/>
    <w:next w:val="Normal"/>
    <w:rsid w:val="00DD2EC0"/>
    <w:pPr>
      <w:keepNext/>
      <w:keepLines/>
      <w:spacing w:after="320"/>
      <w:contextualSpacing/>
    </w:pPr>
    <w:rPr>
      <w:color w:val="666666"/>
      <w:sz w:val="30"/>
      <w:szCs w:val="30"/>
    </w:rPr>
  </w:style>
  <w:style w:type="table" w:customStyle="1" w:styleId="a">
    <w:basedOn w:val="TableNormal"/>
    <w:rsid w:val="00DD2EC0"/>
    <w:tblPr>
      <w:tblStyleRowBandSize w:val="1"/>
      <w:tblStyleColBandSize w:val="1"/>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CF5FC6"/>
    <w:rPr>
      <w:color w:val="808080"/>
    </w:rPr>
  </w:style>
  <w:style w:type="paragraph" w:styleId="Header">
    <w:name w:val="header"/>
    <w:basedOn w:val="Normal"/>
    <w:link w:val="HeaderChar"/>
    <w:uiPriority w:val="99"/>
    <w:unhideWhenUsed/>
    <w:rsid w:val="00665EEF"/>
    <w:pPr>
      <w:tabs>
        <w:tab w:val="center" w:pos="4320"/>
        <w:tab w:val="right" w:pos="8640"/>
      </w:tabs>
      <w:spacing w:line="240" w:lineRule="auto"/>
    </w:pPr>
  </w:style>
  <w:style w:type="character" w:customStyle="1" w:styleId="HeaderChar">
    <w:name w:val="Header Char"/>
    <w:basedOn w:val="DefaultParagraphFont"/>
    <w:link w:val="Header"/>
    <w:uiPriority w:val="99"/>
    <w:rsid w:val="00665EEF"/>
  </w:style>
  <w:style w:type="paragraph" w:styleId="Footer">
    <w:name w:val="footer"/>
    <w:basedOn w:val="Normal"/>
    <w:link w:val="FooterChar"/>
    <w:uiPriority w:val="99"/>
    <w:unhideWhenUsed/>
    <w:rsid w:val="00665EEF"/>
    <w:pPr>
      <w:tabs>
        <w:tab w:val="center" w:pos="4320"/>
        <w:tab w:val="right" w:pos="8640"/>
      </w:tabs>
      <w:spacing w:line="240" w:lineRule="auto"/>
    </w:pPr>
  </w:style>
  <w:style w:type="character" w:customStyle="1" w:styleId="FooterChar">
    <w:name w:val="Footer Char"/>
    <w:basedOn w:val="DefaultParagraphFont"/>
    <w:link w:val="Footer"/>
    <w:uiPriority w:val="99"/>
    <w:rsid w:val="00665EEF"/>
  </w:style>
  <w:style w:type="paragraph" w:styleId="TOCHeading">
    <w:name w:val="TOC Heading"/>
    <w:basedOn w:val="Heading1"/>
    <w:next w:val="Normal"/>
    <w:uiPriority w:val="39"/>
    <w:unhideWhenUsed/>
    <w:qFormat/>
    <w:rsid w:val="00665EEF"/>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lang w:eastAsia="en-US"/>
    </w:rPr>
  </w:style>
  <w:style w:type="paragraph" w:styleId="TOC1">
    <w:name w:val="toc 1"/>
    <w:basedOn w:val="Normal"/>
    <w:next w:val="Normal"/>
    <w:autoRedefine/>
    <w:uiPriority w:val="39"/>
    <w:unhideWhenUsed/>
    <w:rsid w:val="00665EEF"/>
    <w:pPr>
      <w:spacing w:after="100"/>
    </w:pPr>
  </w:style>
  <w:style w:type="character" w:styleId="Hyperlink">
    <w:name w:val="Hyperlink"/>
    <w:basedOn w:val="DefaultParagraphFont"/>
    <w:uiPriority w:val="99"/>
    <w:unhideWhenUsed/>
    <w:rsid w:val="00665EEF"/>
    <w:rPr>
      <w:color w:val="0563C1" w:themeColor="hyperlink"/>
      <w:u w:val="single"/>
    </w:rPr>
  </w:style>
  <w:style w:type="paragraph" w:styleId="TOC2">
    <w:name w:val="toc 2"/>
    <w:basedOn w:val="Normal"/>
    <w:next w:val="Normal"/>
    <w:autoRedefine/>
    <w:uiPriority w:val="39"/>
    <w:unhideWhenUsed/>
    <w:rsid w:val="00435263"/>
    <w:pPr>
      <w:spacing w:after="100"/>
      <w:ind w:left="220"/>
    </w:pPr>
  </w:style>
  <w:style w:type="paragraph" w:styleId="TOC3">
    <w:name w:val="toc 3"/>
    <w:basedOn w:val="Normal"/>
    <w:next w:val="Normal"/>
    <w:autoRedefine/>
    <w:uiPriority w:val="39"/>
    <w:unhideWhenUsed/>
    <w:rsid w:val="002A3D01"/>
    <w:pPr>
      <w:spacing w:after="100"/>
      <w:ind w:left="440"/>
    </w:pPr>
  </w:style>
  <w:style w:type="paragraph" w:styleId="BalloonText">
    <w:name w:val="Balloon Text"/>
    <w:basedOn w:val="Normal"/>
    <w:link w:val="BalloonTextChar"/>
    <w:uiPriority w:val="99"/>
    <w:semiHidden/>
    <w:unhideWhenUsed/>
    <w:rsid w:val="009D072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0721"/>
    <w:rPr>
      <w:rFonts w:ascii="Segoe UI" w:hAnsi="Segoe UI" w:cs="Segoe UI"/>
      <w:sz w:val="18"/>
      <w:szCs w:val="18"/>
    </w:rPr>
  </w:style>
  <w:style w:type="table" w:styleId="TableGrid">
    <w:name w:val="Table Grid"/>
    <w:basedOn w:val="TableNormal"/>
    <w:uiPriority w:val="39"/>
    <w:rsid w:val="00E5246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FF5E9B"/>
    <w:rPr>
      <w:sz w:val="16"/>
      <w:szCs w:val="16"/>
    </w:rPr>
  </w:style>
  <w:style w:type="paragraph" w:styleId="CommentText">
    <w:name w:val="annotation text"/>
    <w:basedOn w:val="Normal"/>
    <w:link w:val="CommentTextChar"/>
    <w:uiPriority w:val="99"/>
    <w:semiHidden/>
    <w:unhideWhenUsed/>
    <w:rsid w:val="00FF5E9B"/>
    <w:pPr>
      <w:spacing w:line="240" w:lineRule="auto"/>
    </w:pPr>
    <w:rPr>
      <w:sz w:val="20"/>
      <w:szCs w:val="20"/>
    </w:rPr>
  </w:style>
  <w:style w:type="character" w:customStyle="1" w:styleId="CommentTextChar">
    <w:name w:val="Comment Text Char"/>
    <w:basedOn w:val="DefaultParagraphFont"/>
    <w:link w:val="CommentText"/>
    <w:uiPriority w:val="99"/>
    <w:semiHidden/>
    <w:rsid w:val="00FF5E9B"/>
    <w:rPr>
      <w:sz w:val="20"/>
      <w:szCs w:val="20"/>
    </w:rPr>
  </w:style>
  <w:style w:type="paragraph" w:styleId="CommentSubject">
    <w:name w:val="annotation subject"/>
    <w:basedOn w:val="CommentText"/>
    <w:next w:val="CommentText"/>
    <w:link w:val="CommentSubjectChar"/>
    <w:uiPriority w:val="99"/>
    <w:semiHidden/>
    <w:unhideWhenUsed/>
    <w:rsid w:val="00FF5E9B"/>
    <w:rPr>
      <w:b/>
      <w:bCs/>
    </w:rPr>
  </w:style>
  <w:style w:type="character" w:customStyle="1" w:styleId="CommentSubjectChar">
    <w:name w:val="Comment Subject Char"/>
    <w:basedOn w:val="CommentTextChar"/>
    <w:link w:val="CommentSubject"/>
    <w:uiPriority w:val="99"/>
    <w:semiHidden/>
    <w:rsid w:val="00FF5E9B"/>
    <w:rPr>
      <w:b/>
      <w:bC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www.whydomath.org/node/wavlets/hwt.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aix1.uottawa.ca/~jkhoury/haar.htm"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MY"/>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Matching</a:t>
            </a:r>
            <a:r>
              <a:rPr lang="en-US" baseline="0"/>
              <a:t> Probability</a:t>
            </a:r>
            <a:endParaRPr lang="en-US"/>
          </a:p>
        </c:rich>
      </c:tx>
      <c:spPr>
        <a:noFill/>
        <a:ln>
          <a:noFill/>
        </a:ln>
        <a:effectLst/>
      </c:spPr>
    </c:title>
    <c:plotArea>
      <c:layout/>
      <c:barChart>
        <c:barDir val="col"/>
        <c:grouping val="clustered"/>
        <c:ser>
          <c:idx val="0"/>
          <c:order val="0"/>
          <c:tx>
            <c:strRef>
              <c:f>Sheet1!$B$1</c:f>
              <c:strCache>
                <c:ptCount val="1"/>
                <c:pt idx="0">
                  <c:v>Series 1</c:v>
                </c:pt>
              </c:strCache>
            </c:strRef>
          </c:tx>
          <c:spPr>
            <a:solidFill>
              <a:schemeClr val="accent1"/>
            </a:solidFill>
            <a:ln>
              <a:noFill/>
            </a:ln>
            <a:effectLst/>
          </c:spPr>
          <c:cat>
            <c:strRef>
              <c:f>Sheet1!$A$2:$A$5</c:f>
              <c:strCache>
                <c:ptCount val="3"/>
                <c:pt idx="0">
                  <c:v>User 1</c:v>
                </c:pt>
                <c:pt idx="1">
                  <c:v>User 2</c:v>
                </c:pt>
                <c:pt idx="2">
                  <c:v>User 3</c:v>
                </c:pt>
              </c:strCache>
            </c:strRef>
          </c:cat>
          <c:val>
            <c:numRef>
              <c:f>Sheet1!$B$2:$B$5</c:f>
              <c:numCache>
                <c:formatCode>General</c:formatCode>
                <c:ptCount val="4"/>
                <c:pt idx="0">
                  <c:v>4</c:v>
                </c:pt>
                <c:pt idx="1">
                  <c:v>4</c:v>
                </c:pt>
                <c:pt idx="2">
                  <c:v>3</c:v>
                </c:pt>
              </c:numCache>
            </c:numRef>
          </c:val>
        </c:ser>
        <c:ser>
          <c:idx val="1"/>
          <c:order val="1"/>
          <c:tx>
            <c:strRef>
              <c:f>Sheet1!$C$1</c:f>
              <c:strCache>
                <c:ptCount val="1"/>
                <c:pt idx="0">
                  <c:v>Column1</c:v>
                </c:pt>
              </c:strCache>
            </c:strRef>
          </c:tx>
          <c:spPr>
            <a:solidFill>
              <a:schemeClr val="accent2"/>
            </a:solidFill>
            <a:ln>
              <a:noFill/>
            </a:ln>
            <a:effectLst/>
          </c:spPr>
          <c:cat>
            <c:strRef>
              <c:f>Sheet1!$A$2:$A$5</c:f>
              <c:strCache>
                <c:ptCount val="3"/>
                <c:pt idx="0">
                  <c:v>User 1</c:v>
                </c:pt>
                <c:pt idx="1">
                  <c:v>User 2</c:v>
                </c:pt>
                <c:pt idx="2">
                  <c:v>User 3</c:v>
                </c:pt>
              </c:strCache>
            </c:strRef>
          </c:cat>
          <c:val>
            <c:numRef>
              <c:f>Sheet1!$C$2:$C$5</c:f>
              <c:numCache>
                <c:formatCode>General</c:formatCode>
                <c:ptCount val="4"/>
              </c:numCache>
            </c:numRef>
          </c:val>
        </c:ser>
        <c:gapWidth val="219"/>
        <c:overlap val="-27"/>
        <c:axId val="147902848"/>
        <c:axId val="147904384"/>
      </c:barChart>
      <c:catAx>
        <c:axId val="147902848"/>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47904384"/>
        <c:crosses val="autoZero"/>
        <c:auto val="1"/>
        <c:lblAlgn val="ctr"/>
        <c:lblOffset val="100"/>
      </c:catAx>
      <c:valAx>
        <c:axId val="147904384"/>
        <c:scaling>
          <c:orientation val="minMax"/>
          <c:max val="6"/>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147902848"/>
        <c:crosses val="autoZero"/>
        <c:crossBetween val="between"/>
      </c:valAx>
      <c:spPr>
        <a:noFill/>
        <a:ln>
          <a:noFill/>
        </a:ln>
        <a:effectLst/>
      </c:spPr>
    </c:plotArea>
    <c:legend>
      <c:legendPos val="b"/>
      <c:legendEntry>
        <c:idx val="1"/>
        <c:delete val="1"/>
      </c:legendEntry>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E4180-BF84-47DF-A102-6333885E9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69</Pages>
  <Words>15472</Words>
  <Characters>88192</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Hooi</dc:creator>
  <cp:lastModifiedBy>User</cp:lastModifiedBy>
  <cp:revision>81</cp:revision>
  <cp:lastPrinted>2016-01-11T09:09:00Z</cp:lastPrinted>
  <dcterms:created xsi:type="dcterms:W3CDTF">2016-01-10T15:52:00Z</dcterms:created>
  <dcterms:modified xsi:type="dcterms:W3CDTF">2016-01-12T11:05:00Z</dcterms:modified>
</cp:coreProperties>
</file>