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wdp" ContentType="image/vnd.ms-photo"/>
  <Override PartName="/word/footer1.xml" ContentType="application/vnd.openxmlformats-officedocument.wordprocessingml.footer+xml"/>
  <Default Extension="gif" ContentType="image/gif"/>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0C5D" w:rsidRPr="00BB332E" w:rsidRDefault="008F0C5D" w:rsidP="008F0C5D">
      <w:pPr>
        <w:jc w:val="center"/>
        <w:rPr>
          <w:rFonts w:ascii="Times New Roman" w:hAnsi="Times New Roman" w:cs="Times New Roman"/>
          <w:b/>
          <w:sz w:val="36"/>
          <w:szCs w:val="36"/>
        </w:rPr>
      </w:pPr>
      <w:bookmarkStart w:id="0" w:name="_Toc440459482"/>
      <w:r w:rsidRPr="00BB332E">
        <w:rPr>
          <w:rFonts w:ascii="Times New Roman" w:hAnsi="Times New Roman" w:cs="Times New Roman"/>
          <w:b/>
          <w:sz w:val="36"/>
          <w:szCs w:val="36"/>
        </w:rPr>
        <w:t>Development of an FPGA</w:t>
      </w:r>
      <w:r w:rsidR="00FF6A22">
        <w:rPr>
          <w:rFonts w:ascii="Times New Roman" w:hAnsi="Times New Roman" w:cs="Times New Roman"/>
          <w:b/>
          <w:sz w:val="36"/>
          <w:szCs w:val="36"/>
        </w:rPr>
        <w:t xml:space="preserve"> </w:t>
      </w:r>
      <w:r w:rsidR="00FF6A22" w:rsidRPr="00FF6A22">
        <w:rPr>
          <w:rFonts w:ascii="Times New Roman" w:hAnsi="Times New Roman" w:cs="Times New Roman"/>
          <w:b/>
          <w:sz w:val="36"/>
          <w:szCs w:val="36"/>
          <w:highlight w:val="yellow"/>
        </w:rPr>
        <w:t>based</w:t>
      </w:r>
      <w:r w:rsidR="00FF6A22">
        <w:rPr>
          <w:rFonts w:ascii="Times New Roman" w:hAnsi="Times New Roman" w:cs="Times New Roman"/>
          <w:b/>
          <w:sz w:val="36"/>
          <w:szCs w:val="36"/>
        </w:rPr>
        <w:t xml:space="preserve"> </w:t>
      </w:r>
      <w:r w:rsidRPr="00BB332E">
        <w:rPr>
          <w:rFonts w:ascii="Times New Roman" w:hAnsi="Times New Roman" w:cs="Times New Roman"/>
          <w:b/>
          <w:sz w:val="36"/>
          <w:szCs w:val="36"/>
        </w:rPr>
        <w:t>Iris Recognition System:</w:t>
      </w:r>
    </w:p>
    <w:p w:rsidR="008F0C5D" w:rsidRPr="00B83CF1" w:rsidRDefault="008F0C5D" w:rsidP="008F0C5D">
      <w:pPr>
        <w:jc w:val="center"/>
        <w:rPr>
          <w:rFonts w:ascii="Times New Roman" w:hAnsi="Times New Roman" w:cs="Times New Roman"/>
          <w:b/>
          <w:sz w:val="36"/>
          <w:szCs w:val="36"/>
        </w:rPr>
      </w:pPr>
      <w:r w:rsidRPr="00B83CF1">
        <w:rPr>
          <w:rFonts w:ascii="Times New Roman" w:hAnsi="Times New Roman" w:cs="Times New Roman"/>
          <w:b/>
          <w:sz w:val="36"/>
          <w:szCs w:val="36"/>
        </w:rPr>
        <w:t>Image Acquisition and Segmentation</w:t>
      </w:r>
    </w:p>
    <w:p w:rsidR="008F0C5D" w:rsidRPr="00BB332E" w:rsidRDefault="008F0C5D" w:rsidP="008F0C5D">
      <w:pPr>
        <w:jc w:val="center"/>
        <w:rPr>
          <w:rFonts w:ascii="Times New Roman" w:hAnsi="Times New Roman" w:cs="Times New Roman"/>
          <w:b/>
          <w:sz w:val="36"/>
          <w:szCs w:val="36"/>
        </w:rPr>
      </w:pPr>
    </w:p>
    <w:p w:rsidR="008F0C5D" w:rsidRPr="00BB332E" w:rsidRDefault="008F0C5D" w:rsidP="008F0C5D">
      <w:pPr>
        <w:jc w:val="center"/>
        <w:rPr>
          <w:rFonts w:ascii="Times New Roman" w:hAnsi="Times New Roman" w:cs="Times New Roman"/>
          <w:b/>
          <w:sz w:val="36"/>
          <w:szCs w:val="36"/>
        </w:rPr>
      </w:pPr>
      <w:r>
        <w:rPr>
          <w:rFonts w:ascii="Times New Roman" w:hAnsi="Times New Roman" w:cs="Times New Roman"/>
          <w:b/>
          <w:sz w:val="36"/>
          <w:szCs w:val="36"/>
        </w:rPr>
        <w:t>B</w:t>
      </w:r>
      <w:r w:rsidRPr="00BB332E">
        <w:rPr>
          <w:rFonts w:ascii="Times New Roman" w:hAnsi="Times New Roman" w:cs="Times New Roman"/>
          <w:b/>
          <w:sz w:val="36"/>
          <w:szCs w:val="36"/>
        </w:rPr>
        <w:t>y</w:t>
      </w:r>
    </w:p>
    <w:p w:rsidR="008F0C5D" w:rsidRPr="00BB332E" w:rsidRDefault="008F0C5D" w:rsidP="008F0C5D">
      <w:pPr>
        <w:jc w:val="center"/>
        <w:rPr>
          <w:rFonts w:ascii="Times New Roman" w:hAnsi="Times New Roman" w:cs="Times New Roman"/>
          <w:b/>
          <w:sz w:val="36"/>
          <w:szCs w:val="36"/>
        </w:rPr>
      </w:pPr>
      <w:r>
        <w:rPr>
          <w:rFonts w:ascii="Times New Roman" w:hAnsi="Times New Roman" w:cs="Times New Roman"/>
          <w:b/>
          <w:sz w:val="36"/>
          <w:szCs w:val="36"/>
        </w:rPr>
        <w:t>Yap Ken Mun</w:t>
      </w:r>
    </w:p>
    <w:p w:rsidR="008F0C5D" w:rsidRDefault="008F0C5D" w:rsidP="008F0C5D">
      <w:pPr>
        <w:jc w:val="center"/>
        <w:rPr>
          <w:rFonts w:ascii="Times New Roman" w:hAnsi="Times New Roman" w:cs="Times New Roman"/>
          <w:sz w:val="36"/>
          <w:szCs w:val="36"/>
        </w:rPr>
      </w:pPr>
    </w:p>
    <w:p w:rsidR="008F0C5D" w:rsidRDefault="008F0C5D" w:rsidP="008F0C5D">
      <w:pPr>
        <w:jc w:val="center"/>
        <w:rPr>
          <w:rFonts w:ascii="Times New Roman" w:hAnsi="Times New Roman" w:cs="Times New Roman"/>
          <w:sz w:val="36"/>
          <w:szCs w:val="36"/>
        </w:rPr>
      </w:pPr>
    </w:p>
    <w:p w:rsidR="008F0C5D" w:rsidRDefault="008F0C5D" w:rsidP="008F0C5D">
      <w:pPr>
        <w:jc w:val="center"/>
        <w:rPr>
          <w:rFonts w:ascii="Times New Roman" w:hAnsi="Times New Roman" w:cs="Times New Roman"/>
          <w:sz w:val="36"/>
          <w:szCs w:val="36"/>
        </w:rPr>
      </w:pPr>
      <w:r>
        <w:rPr>
          <w:rFonts w:ascii="Times New Roman" w:hAnsi="Times New Roman" w:cs="Times New Roman"/>
          <w:noProof/>
          <w:sz w:val="36"/>
          <w:szCs w:val="36"/>
          <w:lang w:val="en-MY" w:eastAsia="en-MY"/>
        </w:rPr>
        <w:drawing>
          <wp:inline distT="0" distB="0" distL="0" distR="0">
            <wp:extent cx="4095750" cy="1694748"/>
            <wp:effectExtent l="0" t="0" r="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528401_10207198081344869_558095708_o.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10724" cy="1700944"/>
                    </a:xfrm>
                    <a:prstGeom prst="rect">
                      <a:avLst/>
                    </a:prstGeom>
                  </pic:spPr>
                </pic:pic>
              </a:graphicData>
            </a:graphic>
          </wp:inline>
        </w:drawing>
      </w:r>
    </w:p>
    <w:p w:rsidR="008F0C5D" w:rsidRDefault="008F0C5D" w:rsidP="008F0C5D">
      <w:pPr>
        <w:jc w:val="center"/>
        <w:rPr>
          <w:rFonts w:ascii="Times New Roman" w:hAnsi="Times New Roman" w:cs="Times New Roman"/>
          <w:sz w:val="36"/>
          <w:szCs w:val="36"/>
        </w:rPr>
      </w:pPr>
    </w:p>
    <w:p w:rsidR="008F0C5D" w:rsidRDefault="008F0C5D" w:rsidP="008F0C5D">
      <w:pPr>
        <w:jc w:val="center"/>
        <w:rPr>
          <w:rFonts w:ascii="Times New Roman" w:hAnsi="Times New Roman" w:cs="Times New Roman"/>
          <w:sz w:val="36"/>
          <w:szCs w:val="36"/>
        </w:rPr>
      </w:pPr>
    </w:p>
    <w:p w:rsidR="008F0C5D" w:rsidRPr="00BB332E" w:rsidRDefault="008F0C5D" w:rsidP="008F0C5D">
      <w:pPr>
        <w:jc w:val="center"/>
        <w:rPr>
          <w:rFonts w:ascii="Times New Roman" w:hAnsi="Times New Roman" w:cs="Times New Roman"/>
          <w:b/>
          <w:sz w:val="36"/>
          <w:szCs w:val="36"/>
        </w:rPr>
      </w:pPr>
      <w:r w:rsidRPr="00BB332E">
        <w:rPr>
          <w:rFonts w:ascii="Times New Roman" w:hAnsi="Times New Roman" w:cs="Times New Roman"/>
          <w:b/>
          <w:sz w:val="36"/>
          <w:szCs w:val="36"/>
        </w:rPr>
        <w:t>Faculty of Applied Sciences and Computing</w:t>
      </w:r>
    </w:p>
    <w:p w:rsidR="008F0C5D" w:rsidRPr="00BB332E" w:rsidRDefault="008F0C5D" w:rsidP="008F0C5D">
      <w:pPr>
        <w:jc w:val="center"/>
        <w:rPr>
          <w:rFonts w:ascii="Times New Roman" w:hAnsi="Times New Roman" w:cs="Times New Roman"/>
          <w:b/>
          <w:sz w:val="36"/>
          <w:szCs w:val="36"/>
        </w:rPr>
      </w:pPr>
      <w:r w:rsidRPr="00BB332E">
        <w:rPr>
          <w:rFonts w:ascii="Times New Roman" w:hAnsi="Times New Roman" w:cs="Times New Roman"/>
          <w:b/>
          <w:sz w:val="36"/>
          <w:szCs w:val="36"/>
        </w:rPr>
        <w:t>Tunku Abdul Rahman University College</w:t>
      </w:r>
    </w:p>
    <w:p w:rsidR="008F0C5D" w:rsidRPr="00BB332E" w:rsidRDefault="008F0C5D" w:rsidP="008F0C5D">
      <w:pPr>
        <w:jc w:val="center"/>
        <w:rPr>
          <w:rFonts w:ascii="Times New Roman" w:hAnsi="Times New Roman" w:cs="Times New Roman"/>
          <w:b/>
          <w:sz w:val="36"/>
          <w:szCs w:val="36"/>
        </w:rPr>
      </w:pPr>
      <w:r w:rsidRPr="00BB332E">
        <w:rPr>
          <w:rFonts w:ascii="Times New Roman" w:hAnsi="Times New Roman" w:cs="Times New Roman"/>
          <w:b/>
          <w:sz w:val="36"/>
          <w:szCs w:val="36"/>
        </w:rPr>
        <w:t>Kuala Lumpur</w:t>
      </w:r>
    </w:p>
    <w:p w:rsidR="008F0C5D" w:rsidRDefault="008F0C5D" w:rsidP="008F0C5D">
      <w:pPr>
        <w:jc w:val="center"/>
        <w:rPr>
          <w:rFonts w:ascii="Times New Roman" w:hAnsi="Times New Roman" w:cs="Times New Roman"/>
          <w:b/>
          <w:sz w:val="36"/>
          <w:szCs w:val="36"/>
        </w:rPr>
      </w:pPr>
    </w:p>
    <w:p w:rsidR="008F0C5D" w:rsidRPr="00BB332E" w:rsidRDefault="008F0C5D" w:rsidP="008F0C5D">
      <w:pPr>
        <w:jc w:val="center"/>
        <w:rPr>
          <w:rFonts w:ascii="Times New Roman" w:hAnsi="Times New Roman" w:cs="Times New Roman"/>
          <w:b/>
          <w:sz w:val="36"/>
          <w:szCs w:val="36"/>
        </w:rPr>
      </w:pPr>
      <w:r w:rsidRPr="00BB332E">
        <w:rPr>
          <w:rFonts w:ascii="Times New Roman" w:hAnsi="Times New Roman" w:cs="Times New Roman"/>
          <w:b/>
          <w:sz w:val="36"/>
          <w:szCs w:val="36"/>
        </w:rPr>
        <w:t>2015/2016</w:t>
      </w:r>
    </w:p>
    <w:p w:rsidR="008F0C5D" w:rsidRDefault="008F0C5D" w:rsidP="008F0C5D">
      <w:pPr>
        <w:jc w:val="center"/>
        <w:rPr>
          <w:rFonts w:ascii="Times New Roman" w:hAnsi="Times New Roman" w:cs="Times New Roman"/>
          <w:sz w:val="24"/>
          <w:szCs w:val="24"/>
        </w:rPr>
      </w:pPr>
      <w:r w:rsidRPr="00BB332E">
        <w:rPr>
          <w:rFonts w:ascii="Times New Roman" w:hAnsi="Times New Roman" w:cs="Times New Roman"/>
          <w:sz w:val="24"/>
          <w:szCs w:val="24"/>
        </w:rPr>
        <w:t>Final Year Project</w:t>
      </w:r>
    </w:p>
    <w:p w:rsidR="008F0C5D" w:rsidRPr="00DA0E1D" w:rsidRDefault="008F0C5D" w:rsidP="008F0C5D">
      <w:pPr>
        <w:jc w:val="center"/>
        <w:rPr>
          <w:rFonts w:ascii="Times New Roman" w:hAnsi="Times New Roman" w:cs="Times New Roman"/>
          <w:sz w:val="24"/>
          <w:szCs w:val="24"/>
        </w:rPr>
      </w:pPr>
      <w:r>
        <w:rPr>
          <w:rFonts w:ascii="Times New Roman" w:hAnsi="Times New Roman" w:cs="Times New Roman"/>
          <w:sz w:val="36"/>
          <w:szCs w:val="36"/>
        </w:rPr>
        <w:lastRenderedPageBreak/>
        <w:t>Development of an FPGA based Iris Recognition System:</w:t>
      </w:r>
    </w:p>
    <w:p w:rsidR="008F0C5D" w:rsidRDefault="008F0C5D" w:rsidP="008F0C5D">
      <w:pPr>
        <w:jc w:val="center"/>
        <w:rPr>
          <w:rFonts w:ascii="Times New Roman" w:hAnsi="Times New Roman" w:cs="Times New Roman"/>
          <w:sz w:val="36"/>
          <w:szCs w:val="36"/>
        </w:rPr>
      </w:pPr>
      <w:r w:rsidRPr="00B83CF1">
        <w:rPr>
          <w:rFonts w:ascii="Times New Roman" w:hAnsi="Times New Roman" w:cs="Times New Roman"/>
          <w:sz w:val="36"/>
          <w:szCs w:val="36"/>
        </w:rPr>
        <w:t>Image Acquisition and Segmentation</w:t>
      </w:r>
    </w:p>
    <w:p w:rsidR="008F0C5D" w:rsidRDefault="008F0C5D" w:rsidP="008F0C5D">
      <w:pPr>
        <w:jc w:val="center"/>
        <w:rPr>
          <w:rFonts w:ascii="Times New Roman" w:hAnsi="Times New Roman" w:cs="Times New Roman"/>
          <w:sz w:val="36"/>
          <w:szCs w:val="36"/>
        </w:rPr>
      </w:pPr>
    </w:p>
    <w:p w:rsidR="008F0C5D" w:rsidRDefault="008F0C5D" w:rsidP="008F0C5D">
      <w:pPr>
        <w:jc w:val="center"/>
        <w:rPr>
          <w:rFonts w:ascii="Times New Roman" w:hAnsi="Times New Roman" w:cs="Times New Roman"/>
          <w:sz w:val="36"/>
          <w:szCs w:val="36"/>
        </w:rPr>
      </w:pPr>
      <w:r>
        <w:rPr>
          <w:rFonts w:ascii="Times New Roman" w:hAnsi="Times New Roman" w:cs="Times New Roman"/>
          <w:sz w:val="36"/>
          <w:szCs w:val="36"/>
        </w:rPr>
        <w:t>By</w:t>
      </w:r>
    </w:p>
    <w:p w:rsidR="008F0C5D" w:rsidRDefault="008F0C5D" w:rsidP="008F0C5D">
      <w:pPr>
        <w:jc w:val="center"/>
        <w:rPr>
          <w:rFonts w:ascii="Times New Roman" w:hAnsi="Times New Roman" w:cs="Times New Roman"/>
          <w:sz w:val="36"/>
          <w:szCs w:val="36"/>
        </w:rPr>
      </w:pPr>
      <w:r>
        <w:rPr>
          <w:rFonts w:ascii="Times New Roman" w:hAnsi="Times New Roman" w:cs="Times New Roman"/>
          <w:sz w:val="36"/>
          <w:szCs w:val="36"/>
        </w:rPr>
        <w:t>Yap Ken Mun</w:t>
      </w:r>
    </w:p>
    <w:p w:rsidR="008F0C5D" w:rsidRDefault="008F0C5D" w:rsidP="008F0C5D">
      <w:pPr>
        <w:jc w:val="center"/>
        <w:rPr>
          <w:rFonts w:ascii="Times New Roman" w:hAnsi="Times New Roman" w:cs="Times New Roman"/>
          <w:sz w:val="36"/>
          <w:szCs w:val="36"/>
        </w:rPr>
      </w:pPr>
      <w:r>
        <w:rPr>
          <w:rFonts w:ascii="Times New Roman" w:hAnsi="Times New Roman" w:cs="Times New Roman"/>
          <w:sz w:val="36"/>
          <w:szCs w:val="36"/>
        </w:rPr>
        <w:t xml:space="preserve">Project supervisor: Miss Michelle Lim </w:t>
      </w:r>
      <w:r w:rsidR="000F5C24">
        <w:rPr>
          <w:rFonts w:ascii="Times New Roman" w:hAnsi="Times New Roman" w:cs="Times New Roman"/>
          <w:sz w:val="36"/>
          <w:szCs w:val="36"/>
        </w:rPr>
        <w:t>Sern Mi</w:t>
      </w:r>
    </w:p>
    <w:p w:rsidR="008F0C5D" w:rsidRDefault="008F0C5D" w:rsidP="008F0C5D">
      <w:pPr>
        <w:jc w:val="center"/>
        <w:rPr>
          <w:rFonts w:ascii="Times New Roman" w:hAnsi="Times New Roman" w:cs="Times New Roman"/>
          <w:sz w:val="36"/>
          <w:szCs w:val="36"/>
        </w:rPr>
      </w:pPr>
    </w:p>
    <w:p w:rsidR="008F0C5D" w:rsidRDefault="008F0C5D" w:rsidP="008F0C5D">
      <w:pPr>
        <w:jc w:val="center"/>
        <w:rPr>
          <w:rFonts w:ascii="Times New Roman" w:hAnsi="Times New Roman" w:cs="Times New Roman"/>
          <w:sz w:val="36"/>
          <w:szCs w:val="36"/>
        </w:rPr>
      </w:pPr>
      <w:r>
        <w:rPr>
          <w:rFonts w:ascii="Times New Roman" w:hAnsi="Times New Roman" w:cs="Times New Roman"/>
          <w:noProof/>
          <w:sz w:val="36"/>
          <w:szCs w:val="36"/>
          <w:lang w:val="en-MY" w:eastAsia="en-MY"/>
        </w:rPr>
        <w:drawing>
          <wp:inline distT="0" distB="0" distL="0" distR="0">
            <wp:extent cx="4095750" cy="1694748"/>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528401_10207198081344869_558095708_o.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10724" cy="1700944"/>
                    </a:xfrm>
                    <a:prstGeom prst="rect">
                      <a:avLst/>
                    </a:prstGeom>
                  </pic:spPr>
                </pic:pic>
              </a:graphicData>
            </a:graphic>
          </wp:inline>
        </w:drawing>
      </w:r>
    </w:p>
    <w:p w:rsidR="008F0C5D" w:rsidRDefault="008F0C5D" w:rsidP="008F0C5D">
      <w:pPr>
        <w:rPr>
          <w:rFonts w:ascii="Times New Roman" w:hAnsi="Times New Roman" w:cs="Times New Roman"/>
          <w:sz w:val="24"/>
          <w:szCs w:val="24"/>
        </w:rPr>
      </w:pPr>
    </w:p>
    <w:p w:rsidR="008F0C5D" w:rsidRPr="00B1161E" w:rsidRDefault="008F0C5D" w:rsidP="008F0C5D">
      <w:pPr>
        <w:spacing w:line="360" w:lineRule="auto"/>
        <w:jc w:val="both"/>
        <w:rPr>
          <w:rFonts w:ascii="Times New Roman" w:hAnsi="Times New Roman" w:cs="Times New Roman"/>
          <w:sz w:val="24"/>
          <w:szCs w:val="24"/>
        </w:rPr>
      </w:pPr>
      <w:r w:rsidRPr="00B1161E">
        <w:rPr>
          <w:rFonts w:ascii="Times New Roman" w:hAnsi="Times New Roman" w:cs="Times New Roman"/>
          <w:sz w:val="24"/>
          <w:szCs w:val="24"/>
        </w:rPr>
        <w:t>This is a project dissertation submitted to the Faculty of Applied Sciences and Computing in partial fulfillment of the requirement for the award of Bachelor of Science Degree, Tunku Abdul Rahman University College.</w:t>
      </w:r>
    </w:p>
    <w:p w:rsidR="008F0C5D" w:rsidRPr="00B1161E" w:rsidRDefault="008F0C5D" w:rsidP="008F0C5D">
      <w:pPr>
        <w:spacing w:line="360" w:lineRule="auto"/>
        <w:rPr>
          <w:rFonts w:ascii="Times New Roman" w:hAnsi="Times New Roman" w:cs="Times New Roman"/>
          <w:sz w:val="24"/>
          <w:szCs w:val="24"/>
        </w:rPr>
      </w:pPr>
    </w:p>
    <w:p w:rsidR="008F0C5D" w:rsidRPr="00B1161E" w:rsidRDefault="008F0C5D" w:rsidP="008F0C5D">
      <w:pPr>
        <w:spacing w:line="360" w:lineRule="auto"/>
        <w:jc w:val="center"/>
        <w:rPr>
          <w:rFonts w:ascii="Times New Roman" w:hAnsi="Times New Roman" w:cs="Times New Roman"/>
          <w:sz w:val="24"/>
          <w:szCs w:val="24"/>
        </w:rPr>
      </w:pPr>
      <w:r w:rsidRPr="00B1161E">
        <w:rPr>
          <w:rFonts w:ascii="Times New Roman" w:hAnsi="Times New Roman" w:cs="Times New Roman"/>
          <w:sz w:val="24"/>
          <w:szCs w:val="24"/>
        </w:rPr>
        <w:t xml:space="preserve">Department of Physical Science </w:t>
      </w:r>
    </w:p>
    <w:p w:rsidR="008F0C5D" w:rsidRPr="00B1161E" w:rsidRDefault="008F0C5D" w:rsidP="008F0C5D">
      <w:pPr>
        <w:spacing w:line="360" w:lineRule="auto"/>
        <w:jc w:val="center"/>
        <w:rPr>
          <w:rFonts w:ascii="Times New Roman" w:hAnsi="Times New Roman" w:cs="Times New Roman"/>
          <w:sz w:val="24"/>
          <w:szCs w:val="24"/>
        </w:rPr>
      </w:pPr>
      <w:r w:rsidRPr="00B1161E">
        <w:rPr>
          <w:rFonts w:ascii="Times New Roman" w:hAnsi="Times New Roman" w:cs="Times New Roman"/>
          <w:sz w:val="24"/>
          <w:szCs w:val="24"/>
        </w:rPr>
        <w:t>Faculty of Applied Sciences and Computing</w:t>
      </w:r>
    </w:p>
    <w:p w:rsidR="008F0C5D" w:rsidRPr="00B1161E" w:rsidRDefault="008F0C5D" w:rsidP="008F0C5D">
      <w:pPr>
        <w:spacing w:line="360" w:lineRule="auto"/>
        <w:jc w:val="center"/>
        <w:rPr>
          <w:rFonts w:ascii="Times New Roman" w:hAnsi="Times New Roman" w:cs="Times New Roman"/>
          <w:sz w:val="24"/>
          <w:szCs w:val="24"/>
        </w:rPr>
      </w:pPr>
      <w:r w:rsidRPr="00B1161E">
        <w:rPr>
          <w:rFonts w:ascii="Times New Roman" w:hAnsi="Times New Roman" w:cs="Times New Roman"/>
          <w:sz w:val="24"/>
          <w:szCs w:val="24"/>
        </w:rPr>
        <w:t>Tunku Abdul Rahman University College</w:t>
      </w:r>
    </w:p>
    <w:p w:rsidR="008F0C5D" w:rsidRPr="00195505" w:rsidRDefault="008F0C5D" w:rsidP="008F0C5D">
      <w:pPr>
        <w:spacing w:line="360" w:lineRule="auto"/>
        <w:jc w:val="center"/>
        <w:rPr>
          <w:rFonts w:ascii="Times New Roman" w:hAnsi="Times New Roman" w:cs="Times New Roman"/>
          <w:sz w:val="24"/>
          <w:szCs w:val="24"/>
        </w:rPr>
      </w:pPr>
      <w:r w:rsidRPr="00B1161E">
        <w:rPr>
          <w:rFonts w:ascii="Times New Roman" w:hAnsi="Times New Roman" w:cs="Times New Roman"/>
          <w:sz w:val="24"/>
          <w:szCs w:val="24"/>
        </w:rPr>
        <w:t>Kuala Lumpur</w:t>
      </w:r>
    </w:p>
    <w:p w:rsidR="008F0C5D" w:rsidRDefault="008F0C5D" w:rsidP="008F0C5D">
      <w:pPr>
        <w:pStyle w:val="Heading1"/>
        <w:jc w:val="center"/>
        <w:rPr>
          <w:rFonts w:cs="Times New Roman"/>
        </w:rPr>
      </w:pPr>
    </w:p>
    <w:sdt>
      <w:sdtPr>
        <w:rPr>
          <w:rFonts w:asciiTheme="minorHAnsi" w:eastAsiaTheme="minorEastAsia" w:hAnsiTheme="minorHAnsi" w:cstheme="minorBidi"/>
          <w:b w:val="0"/>
          <w:bCs w:val="0"/>
          <w:color w:val="auto"/>
          <w:sz w:val="22"/>
          <w:szCs w:val="22"/>
        </w:rPr>
        <w:id w:val="358171963"/>
        <w:docPartObj>
          <w:docPartGallery w:val="Table of Contents"/>
          <w:docPartUnique/>
        </w:docPartObj>
      </w:sdtPr>
      <w:sdtEndPr>
        <w:rPr>
          <w:noProof/>
        </w:rPr>
      </w:sdtEndPr>
      <w:sdtContent>
        <w:p w:rsidR="008F0C5D" w:rsidRDefault="008F0C5D" w:rsidP="008F0C5D">
          <w:pPr>
            <w:pStyle w:val="TOCHeading"/>
          </w:pPr>
          <w:r>
            <w:t>Contents</w:t>
          </w:r>
        </w:p>
        <w:p w:rsidR="000F5C24" w:rsidRPr="00EA67CF" w:rsidRDefault="00D609A4">
          <w:pPr>
            <w:pStyle w:val="TOC1"/>
            <w:tabs>
              <w:tab w:val="right" w:leader="dot" w:pos="9350"/>
            </w:tabs>
            <w:rPr>
              <w:rFonts w:ascii="Times New Roman" w:hAnsi="Times New Roman" w:cs="Times New Roman"/>
              <w:b/>
              <w:noProof/>
              <w:sz w:val="24"/>
            </w:rPr>
          </w:pPr>
          <w:r w:rsidRPr="00D609A4">
            <w:rPr>
              <w:rFonts w:ascii="Times New Roman" w:hAnsi="Times New Roman" w:cs="Times New Roman"/>
              <w:b/>
              <w:sz w:val="24"/>
            </w:rPr>
            <w:fldChar w:fldCharType="begin"/>
          </w:r>
          <w:r w:rsidR="008F0C5D" w:rsidRPr="005B555D">
            <w:rPr>
              <w:rFonts w:ascii="Times New Roman" w:hAnsi="Times New Roman" w:cs="Times New Roman"/>
              <w:b/>
              <w:sz w:val="24"/>
            </w:rPr>
            <w:instrText xml:space="preserve"> TOC \o "1-3" \h \z \u </w:instrText>
          </w:r>
          <w:r w:rsidRPr="00D609A4">
            <w:rPr>
              <w:rFonts w:ascii="Times New Roman" w:hAnsi="Times New Roman" w:cs="Times New Roman"/>
              <w:b/>
              <w:sz w:val="24"/>
            </w:rPr>
            <w:fldChar w:fldCharType="separate"/>
          </w:r>
          <w:hyperlink w:anchor="_Toc440464018" w:history="1">
            <w:r w:rsidR="000F5C24" w:rsidRPr="00EA67CF">
              <w:rPr>
                <w:rStyle w:val="Hyperlink"/>
                <w:rFonts w:ascii="Times New Roman" w:hAnsi="Times New Roman" w:cs="Times New Roman"/>
                <w:b/>
                <w:noProof/>
                <w:sz w:val="24"/>
              </w:rPr>
              <w:t>Acknowledgement:</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_Toc440464018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1</w:t>
            </w:r>
            <w:r w:rsidRPr="00EA67CF">
              <w:rPr>
                <w:rFonts w:ascii="Times New Roman" w:hAnsi="Times New Roman" w:cs="Times New Roman"/>
                <w:b/>
                <w:noProof/>
                <w:webHidden/>
                <w:sz w:val="24"/>
              </w:rPr>
              <w:fldChar w:fldCharType="end"/>
            </w:r>
          </w:hyperlink>
        </w:p>
        <w:p w:rsidR="000F5C24" w:rsidRPr="00EA67CF" w:rsidRDefault="00D609A4">
          <w:pPr>
            <w:pStyle w:val="TOC1"/>
            <w:tabs>
              <w:tab w:val="right" w:leader="dot" w:pos="9350"/>
            </w:tabs>
            <w:rPr>
              <w:rFonts w:ascii="Times New Roman" w:hAnsi="Times New Roman" w:cs="Times New Roman"/>
              <w:b/>
              <w:noProof/>
              <w:sz w:val="24"/>
            </w:rPr>
          </w:pPr>
          <w:hyperlink w:anchor="_Toc440464019" w:history="1">
            <w:r w:rsidR="000F5C24" w:rsidRPr="00EA67CF">
              <w:rPr>
                <w:rStyle w:val="Hyperlink"/>
                <w:rFonts w:ascii="Times New Roman" w:hAnsi="Times New Roman" w:cs="Times New Roman"/>
                <w:b/>
                <w:noProof/>
                <w:sz w:val="24"/>
              </w:rPr>
              <w:t>Abstract</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_Toc440464019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2</w:t>
            </w:r>
            <w:r w:rsidRPr="00EA67CF">
              <w:rPr>
                <w:rFonts w:ascii="Times New Roman" w:hAnsi="Times New Roman" w:cs="Times New Roman"/>
                <w:b/>
                <w:noProof/>
                <w:webHidden/>
                <w:sz w:val="24"/>
              </w:rPr>
              <w:fldChar w:fldCharType="end"/>
            </w:r>
          </w:hyperlink>
        </w:p>
        <w:p w:rsidR="000F5C24" w:rsidRPr="00EA67CF" w:rsidRDefault="00D609A4">
          <w:pPr>
            <w:pStyle w:val="TOC1"/>
            <w:tabs>
              <w:tab w:val="right" w:leader="dot" w:pos="9350"/>
            </w:tabs>
            <w:rPr>
              <w:rFonts w:ascii="Times New Roman" w:hAnsi="Times New Roman" w:cs="Times New Roman"/>
              <w:b/>
              <w:noProof/>
              <w:sz w:val="24"/>
            </w:rPr>
          </w:pPr>
          <w:hyperlink w:anchor="_Toc440464020" w:history="1">
            <w:r w:rsidR="000F5C24" w:rsidRPr="00EA67CF">
              <w:rPr>
                <w:rStyle w:val="Hyperlink"/>
                <w:rFonts w:ascii="Times New Roman" w:hAnsi="Times New Roman" w:cs="Times New Roman"/>
                <w:b/>
                <w:noProof/>
                <w:sz w:val="24"/>
              </w:rPr>
              <w:t>Chapter 1: Introduction</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_Toc440464020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3</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21" w:history="1">
            <w:r w:rsidR="000F5C24" w:rsidRPr="00EA67CF">
              <w:rPr>
                <w:rStyle w:val="Hyperlink"/>
                <w:rFonts w:ascii="Times New Roman" w:hAnsi="Times New Roman" w:cs="Times New Roman"/>
                <w:b/>
                <w:noProof/>
                <w:sz w:val="24"/>
              </w:rPr>
              <w:t>OBJECTIVES</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_Toc440464021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3</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22" w:history="1">
            <w:r w:rsidR="000F5C24" w:rsidRPr="00EA67CF">
              <w:rPr>
                <w:rStyle w:val="Hyperlink"/>
                <w:rFonts w:ascii="Times New Roman" w:hAnsi="Times New Roman" w:cs="Times New Roman"/>
                <w:b/>
                <w:noProof/>
                <w:sz w:val="24"/>
              </w:rPr>
              <w:t>PROBLEM STATEMENT</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_Toc440464022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3</w:t>
            </w:r>
            <w:r w:rsidRPr="00EA67CF">
              <w:rPr>
                <w:rFonts w:ascii="Times New Roman" w:hAnsi="Times New Roman" w:cs="Times New Roman"/>
                <w:b/>
                <w:noProof/>
                <w:webHidden/>
                <w:sz w:val="24"/>
              </w:rPr>
              <w:fldChar w:fldCharType="end"/>
            </w:r>
          </w:hyperlink>
        </w:p>
        <w:p w:rsidR="000F5C24" w:rsidRPr="00EA67CF" w:rsidRDefault="00D609A4">
          <w:pPr>
            <w:pStyle w:val="TOC1"/>
            <w:tabs>
              <w:tab w:val="right" w:leader="dot" w:pos="9350"/>
            </w:tabs>
            <w:rPr>
              <w:rFonts w:ascii="Times New Roman" w:hAnsi="Times New Roman" w:cs="Times New Roman"/>
              <w:b/>
              <w:noProof/>
              <w:sz w:val="24"/>
            </w:rPr>
          </w:pPr>
          <w:hyperlink w:anchor="_Toc440464023" w:history="1">
            <w:r w:rsidR="000F5C24" w:rsidRPr="00EA67CF">
              <w:rPr>
                <w:rStyle w:val="Hyperlink"/>
                <w:rFonts w:ascii="Times New Roman" w:hAnsi="Times New Roman" w:cs="Times New Roman"/>
                <w:b/>
                <w:noProof/>
                <w:sz w:val="24"/>
              </w:rPr>
              <w:t>Chapter 2: Literature Review</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_Toc440464023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7</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24" w:history="1">
            <w:r w:rsidR="000F5C24" w:rsidRPr="00EA67CF">
              <w:rPr>
                <w:rStyle w:val="Hyperlink"/>
                <w:rFonts w:ascii="Times New Roman" w:hAnsi="Times New Roman" w:cs="Times New Roman"/>
                <w:b/>
                <w:noProof/>
                <w:sz w:val="24"/>
              </w:rPr>
              <w:t>2.1 Conventional Techniques for Image/Iris Recognition</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_Toc440464024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7</w:t>
            </w:r>
            <w:r w:rsidRPr="00EA67CF">
              <w:rPr>
                <w:rFonts w:ascii="Times New Roman" w:hAnsi="Times New Roman" w:cs="Times New Roman"/>
                <w:b/>
                <w:noProof/>
                <w:webHidden/>
                <w:sz w:val="24"/>
              </w:rPr>
              <w:fldChar w:fldCharType="end"/>
            </w:r>
          </w:hyperlink>
        </w:p>
        <w:p w:rsidR="000F5C24" w:rsidRPr="00EA67CF" w:rsidRDefault="00D609A4">
          <w:pPr>
            <w:pStyle w:val="TOC3"/>
            <w:rPr>
              <w:noProof/>
              <w:sz w:val="24"/>
              <w:lang w:eastAsia="en-US"/>
            </w:rPr>
          </w:pPr>
          <w:hyperlink w:anchor="_Toc440464025" w:history="1">
            <w:r w:rsidR="000F5C24" w:rsidRPr="00EA67CF">
              <w:rPr>
                <w:rStyle w:val="Hyperlink"/>
                <w:noProof/>
                <w:sz w:val="24"/>
              </w:rPr>
              <w:t>2.1.1 Image Acquisition</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_Toc440464025 \h </w:instrText>
            </w:r>
            <w:r w:rsidRPr="00EA67CF">
              <w:rPr>
                <w:noProof/>
                <w:webHidden/>
                <w:sz w:val="24"/>
              </w:rPr>
            </w:r>
            <w:r w:rsidRPr="00EA67CF">
              <w:rPr>
                <w:noProof/>
                <w:webHidden/>
                <w:sz w:val="24"/>
              </w:rPr>
              <w:fldChar w:fldCharType="separate"/>
            </w:r>
            <w:r w:rsidR="00EA67CF">
              <w:rPr>
                <w:noProof/>
                <w:webHidden/>
                <w:sz w:val="24"/>
              </w:rPr>
              <w:t>7</w:t>
            </w:r>
            <w:r w:rsidRPr="00EA67CF">
              <w:rPr>
                <w:noProof/>
                <w:webHidden/>
                <w:sz w:val="24"/>
              </w:rPr>
              <w:fldChar w:fldCharType="end"/>
            </w:r>
          </w:hyperlink>
        </w:p>
        <w:p w:rsidR="000F5C24" w:rsidRPr="00EA67CF" w:rsidRDefault="00D609A4">
          <w:pPr>
            <w:pStyle w:val="TOC3"/>
            <w:rPr>
              <w:noProof/>
              <w:sz w:val="24"/>
              <w:lang w:eastAsia="en-US"/>
            </w:rPr>
          </w:pPr>
          <w:hyperlink w:anchor="_Toc440464026" w:history="1">
            <w:r w:rsidR="000F5C24" w:rsidRPr="00EA67CF">
              <w:rPr>
                <w:rStyle w:val="Hyperlink"/>
                <w:noProof/>
                <w:sz w:val="24"/>
              </w:rPr>
              <w:t xml:space="preserve">2.1.2 </w:t>
            </w:r>
            <w:r w:rsidR="00FF6A22" w:rsidRPr="00FF6A22">
              <w:rPr>
                <w:rStyle w:val="Hyperlink"/>
                <w:noProof/>
                <w:sz w:val="24"/>
              </w:rPr>
              <w:t>Pupil Boundary Detection</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_Toc440464026 \h </w:instrText>
            </w:r>
            <w:r w:rsidRPr="00EA67CF">
              <w:rPr>
                <w:noProof/>
                <w:webHidden/>
                <w:sz w:val="24"/>
              </w:rPr>
            </w:r>
            <w:r w:rsidRPr="00EA67CF">
              <w:rPr>
                <w:noProof/>
                <w:webHidden/>
                <w:sz w:val="24"/>
              </w:rPr>
              <w:fldChar w:fldCharType="separate"/>
            </w:r>
            <w:r w:rsidR="00EA67CF">
              <w:rPr>
                <w:noProof/>
                <w:webHidden/>
                <w:sz w:val="24"/>
              </w:rPr>
              <w:t>8</w:t>
            </w:r>
            <w:r w:rsidRPr="00EA67CF">
              <w:rPr>
                <w:noProof/>
                <w:webHidden/>
                <w:sz w:val="24"/>
              </w:rPr>
              <w:fldChar w:fldCharType="end"/>
            </w:r>
          </w:hyperlink>
        </w:p>
        <w:p w:rsidR="000F5C24" w:rsidRPr="00EA67CF" w:rsidRDefault="00D609A4">
          <w:pPr>
            <w:pStyle w:val="TOC3"/>
            <w:rPr>
              <w:noProof/>
              <w:sz w:val="24"/>
              <w:lang w:eastAsia="en-US"/>
            </w:rPr>
          </w:pPr>
          <w:hyperlink w:anchor="_Toc440464027" w:history="1">
            <w:r w:rsidR="000F5C24" w:rsidRPr="00EA67CF">
              <w:rPr>
                <w:rStyle w:val="Hyperlink"/>
                <w:noProof/>
                <w:sz w:val="24"/>
              </w:rPr>
              <w:t xml:space="preserve">2.1.3 </w:t>
            </w:r>
            <w:r w:rsidR="000F5C24" w:rsidRPr="00FF6A22">
              <w:rPr>
                <w:rStyle w:val="Hyperlink"/>
                <w:noProof/>
                <w:sz w:val="24"/>
              </w:rPr>
              <w:t>Iris Boundary</w:t>
            </w:r>
            <w:r w:rsidR="00FF6A22" w:rsidRPr="00FF6A22">
              <w:rPr>
                <w:rStyle w:val="Hyperlink"/>
                <w:noProof/>
                <w:sz w:val="24"/>
              </w:rPr>
              <w:t xml:space="preserve"> Detection</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_Toc440464027 \h </w:instrText>
            </w:r>
            <w:r w:rsidRPr="00EA67CF">
              <w:rPr>
                <w:noProof/>
                <w:webHidden/>
                <w:sz w:val="24"/>
              </w:rPr>
            </w:r>
            <w:r w:rsidRPr="00EA67CF">
              <w:rPr>
                <w:noProof/>
                <w:webHidden/>
                <w:sz w:val="24"/>
              </w:rPr>
              <w:fldChar w:fldCharType="separate"/>
            </w:r>
            <w:r w:rsidR="00EA67CF">
              <w:rPr>
                <w:noProof/>
                <w:webHidden/>
                <w:sz w:val="24"/>
              </w:rPr>
              <w:t>9</w:t>
            </w:r>
            <w:r w:rsidRPr="00EA67CF">
              <w:rPr>
                <w:noProof/>
                <w:webHidden/>
                <w:sz w:val="24"/>
              </w:rPr>
              <w:fldChar w:fldCharType="end"/>
            </w:r>
          </w:hyperlink>
        </w:p>
        <w:p w:rsidR="000F5C24" w:rsidRPr="00EA67CF" w:rsidRDefault="00D609A4">
          <w:pPr>
            <w:pStyle w:val="TOC1"/>
            <w:tabs>
              <w:tab w:val="right" w:leader="dot" w:pos="9350"/>
            </w:tabs>
            <w:rPr>
              <w:rFonts w:ascii="Times New Roman" w:hAnsi="Times New Roman" w:cs="Times New Roman"/>
              <w:b/>
              <w:noProof/>
              <w:sz w:val="24"/>
            </w:rPr>
          </w:pPr>
          <w:hyperlink w:anchor="_Toc440464028" w:history="1">
            <w:r w:rsidR="000F5C24" w:rsidRPr="00EA67CF">
              <w:rPr>
                <w:rStyle w:val="Hyperlink"/>
                <w:rFonts w:ascii="Times New Roman" w:hAnsi="Times New Roman" w:cs="Times New Roman"/>
                <w:b/>
                <w:noProof/>
                <w:sz w:val="24"/>
              </w:rPr>
              <w:t>Chapter 3: Methodology</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_Toc440464028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10</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29" w:history="1">
            <w:r w:rsidR="000F5C24" w:rsidRPr="00FF6A22">
              <w:rPr>
                <w:rStyle w:val="Hyperlink"/>
                <w:rFonts w:ascii="Times New Roman" w:hAnsi="Times New Roman" w:cs="Times New Roman"/>
                <w:b/>
                <w:noProof/>
                <w:sz w:val="24"/>
              </w:rPr>
              <w:t>3.1 CMOS</w:t>
            </w:r>
            <w:r w:rsidR="000F5C24" w:rsidRPr="00EA67CF">
              <w:rPr>
                <w:rStyle w:val="Hyperlink"/>
                <w:rFonts w:ascii="Times New Roman" w:hAnsi="Times New Roman" w:cs="Times New Roman"/>
                <w:b/>
                <w:noProof/>
                <w:sz w:val="24"/>
              </w:rPr>
              <w:t xml:space="preserve"> Image Sensor</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_Toc440464029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14</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30" w:history="1">
            <w:r w:rsidR="000F5C24" w:rsidRPr="00EA67CF">
              <w:rPr>
                <w:rStyle w:val="Hyperlink"/>
                <w:rFonts w:ascii="Times New Roman" w:hAnsi="Times New Roman" w:cs="Times New Roman"/>
                <w:b/>
                <w:noProof/>
                <w:sz w:val="24"/>
              </w:rPr>
              <w:t>3.2 I²C Configuration</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_Toc440464030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16</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31" w:history="1">
            <w:r w:rsidR="000F5C24" w:rsidRPr="00EA67CF">
              <w:rPr>
                <w:rStyle w:val="Hyperlink"/>
                <w:rFonts w:ascii="Times New Roman" w:hAnsi="Times New Roman" w:cs="Times New Roman"/>
                <w:b/>
                <w:noProof/>
                <w:sz w:val="24"/>
              </w:rPr>
              <w:t>3.3 CMOS Sensor Data Capture</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_Toc440464031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19</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32" w:history="1">
            <w:r w:rsidR="000F5C24" w:rsidRPr="00EA67CF">
              <w:rPr>
                <w:rStyle w:val="Hyperlink"/>
                <w:rFonts w:ascii="Times New Roman" w:hAnsi="Times New Roman" w:cs="Times New Roman"/>
                <w:b/>
                <w:noProof/>
                <w:sz w:val="24"/>
              </w:rPr>
              <w:t>3.4 RAW to RGB</w:t>
            </w:r>
            <w:r w:rsidR="00FF6A22">
              <w:rPr>
                <w:rStyle w:val="Hyperlink"/>
                <w:rFonts w:ascii="Times New Roman" w:hAnsi="Times New Roman" w:cs="Times New Roman"/>
                <w:b/>
                <w:noProof/>
                <w:sz w:val="24"/>
              </w:rPr>
              <w:t xml:space="preserve"> </w:t>
            </w:r>
            <w:r w:rsidR="00FF6A22" w:rsidRPr="00FF6A22">
              <w:rPr>
                <w:rStyle w:val="Hyperlink"/>
                <w:rFonts w:ascii="Times New Roman" w:hAnsi="Times New Roman" w:cs="Times New Roman"/>
                <w:b/>
                <w:noProof/>
                <w:sz w:val="24"/>
              </w:rPr>
              <w:t>Conversion</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_Toc440464032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21</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33" w:history="1">
            <w:r w:rsidR="000F5C24" w:rsidRPr="00EA67CF">
              <w:rPr>
                <w:rStyle w:val="Hyperlink"/>
                <w:rFonts w:ascii="Times New Roman" w:hAnsi="Times New Roman" w:cs="Times New Roman"/>
                <w:b/>
                <w:noProof/>
                <w:sz w:val="24"/>
              </w:rPr>
              <w:t>3.5 SDRAM</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_Toc440464033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23</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34" w:history="1">
            <w:r w:rsidR="000F5C24" w:rsidRPr="00EA67CF">
              <w:rPr>
                <w:rStyle w:val="Hyperlink"/>
                <w:rFonts w:ascii="Times New Roman" w:hAnsi="Times New Roman" w:cs="Times New Roman"/>
                <w:b/>
                <w:noProof/>
                <w:sz w:val="24"/>
              </w:rPr>
              <w:t>3.6 Image Processing and Segmentation</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_Toc440464034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24</w:t>
            </w:r>
            <w:r w:rsidRPr="00EA67CF">
              <w:rPr>
                <w:rFonts w:ascii="Times New Roman" w:hAnsi="Times New Roman" w:cs="Times New Roman"/>
                <w:b/>
                <w:noProof/>
                <w:webHidden/>
                <w:sz w:val="24"/>
              </w:rPr>
              <w:fldChar w:fldCharType="end"/>
            </w:r>
          </w:hyperlink>
        </w:p>
        <w:p w:rsidR="000F5C24" w:rsidRPr="00EA67CF" w:rsidRDefault="00D609A4">
          <w:pPr>
            <w:pStyle w:val="TOC3"/>
            <w:rPr>
              <w:noProof/>
              <w:sz w:val="24"/>
              <w:lang w:eastAsia="en-US"/>
            </w:rPr>
          </w:pPr>
          <w:hyperlink w:anchor="_Toc440464035" w:history="1">
            <w:r w:rsidR="000F5C24" w:rsidRPr="00EA67CF">
              <w:rPr>
                <w:rStyle w:val="Hyperlink"/>
                <w:noProof/>
                <w:sz w:val="24"/>
              </w:rPr>
              <w:t>3.6.1 RGB to Grayscale</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_Toc440464035 \h </w:instrText>
            </w:r>
            <w:r w:rsidRPr="00EA67CF">
              <w:rPr>
                <w:noProof/>
                <w:webHidden/>
                <w:sz w:val="24"/>
              </w:rPr>
            </w:r>
            <w:r w:rsidRPr="00EA67CF">
              <w:rPr>
                <w:noProof/>
                <w:webHidden/>
                <w:sz w:val="24"/>
              </w:rPr>
              <w:fldChar w:fldCharType="separate"/>
            </w:r>
            <w:r w:rsidR="00EA67CF">
              <w:rPr>
                <w:noProof/>
                <w:webHidden/>
                <w:sz w:val="24"/>
              </w:rPr>
              <w:t>25</w:t>
            </w:r>
            <w:r w:rsidRPr="00EA67CF">
              <w:rPr>
                <w:noProof/>
                <w:webHidden/>
                <w:sz w:val="24"/>
              </w:rPr>
              <w:fldChar w:fldCharType="end"/>
            </w:r>
          </w:hyperlink>
        </w:p>
        <w:p w:rsidR="000F5C24" w:rsidRPr="00EA67CF" w:rsidRDefault="00D609A4">
          <w:pPr>
            <w:pStyle w:val="TOC3"/>
            <w:rPr>
              <w:noProof/>
              <w:sz w:val="24"/>
              <w:lang w:eastAsia="en-US"/>
            </w:rPr>
          </w:pPr>
          <w:hyperlink w:anchor="_Toc440464036" w:history="1">
            <w:r w:rsidR="000F5C24" w:rsidRPr="00EA67CF">
              <w:rPr>
                <w:rStyle w:val="Hyperlink"/>
                <w:noProof/>
                <w:sz w:val="24"/>
              </w:rPr>
              <w:t>3.6.2 Grayscale to Binary Image</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_Toc440464036 \h </w:instrText>
            </w:r>
            <w:r w:rsidRPr="00EA67CF">
              <w:rPr>
                <w:noProof/>
                <w:webHidden/>
                <w:sz w:val="24"/>
              </w:rPr>
            </w:r>
            <w:r w:rsidRPr="00EA67CF">
              <w:rPr>
                <w:noProof/>
                <w:webHidden/>
                <w:sz w:val="24"/>
              </w:rPr>
              <w:fldChar w:fldCharType="separate"/>
            </w:r>
            <w:r w:rsidR="00EA67CF">
              <w:rPr>
                <w:noProof/>
                <w:webHidden/>
                <w:sz w:val="24"/>
              </w:rPr>
              <w:t>26</w:t>
            </w:r>
            <w:r w:rsidRPr="00EA67CF">
              <w:rPr>
                <w:noProof/>
                <w:webHidden/>
                <w:sz w:val="24"/>
              </w:rPr>
              <w:fldChar w:fldCharType="end"/>
            </w:r>
          </w:hyperlink>
        </w:p>
        <w:p w:rsidR="000F5C24" w:rsidRPr="00EA67CF" w:rsidRDefault="00D609A4">
          <w:pPr>
            <w:pStyle w:val="TOC3"/>
            <w:rPr>
              <w:noProof/>
              <w:sz w:val="24"/>
              <w:lang w:eastAsia="en-US"/>
            </w:rPr>
          </w:pPr>
          <w:hyperlink w:anchor="_Toc440464037" w:history="1">
            <w:r w:rsidR="000F5C24" w:rsidRPr="00EA67CF">
              <w:rPr>
                <w:rStyle w:val="Hyperlink"/>
                <w:noProof/>
                <w:sz w:val="24"/>
              </w:rPr>
              <w:t>3.6.3 Binary Image to Erosion</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_Toc440464037 \h </w:instrText>
            </w:r>
            <w:r w:rsidRPr="00EA67CF">
              <w:rPr>
                <w:noProof/>
                <w:webHidden/>
                <w:sz w:val="24"/>
              </w:rPr>
            </w:r>
            <w:r w:rsidRPr="00EA67CF">
              <w:rPr>
                <w:noProof/>
                <w:webHidden/>
                <w:sz w:val="24"/>
              </w:rPr>
              <w:fldChar w:fldCharType="separate"/>
            </w:r>
            <w:r w:rsidR="00EA67CF">
              <w:rPr>
                <w:noProof/>
                <w:webHidden/>
                <w:sz w:val="24"/>
              </w:rPr>
              <w:t>27</w:t>
            </w:r>
            <w:r w:rsidRPr="00EA67CF">
              <w:rPr>
                <w:noProof/>
                <w:webHidden/>
                <w:sz w:val="24"/>
              </w:rPr>
              <w:fldChar w:fldCharType="end"/>
            </w:r>
          </w:hyperlink>
        </w:p>
        <w:p w:rsidR="000F5C24" w:rsidRPr="00EA67CF" w:rsidRDefault="00D609A4">
          <w:pPr>
            <w:pStyle w:val="TOC3"/>
            <w:rPr>
              <w:noProof/>
              <w:sz w:val="24"/>
              <w:lang w:eastAsia="en-US"/>
            </w:rPr>
          </w:pPr>
          <w:hyperlink w:anchor="_Toc440464038" w:history="1">
            <w:r w:rsidR="000F5C24" w:rsidRPr="00EA67CF">
              <w:rPr>
                <w:rStyle w:val="Hyperlink"/>
                <w:noProof/>
                <w:sz w:val="24"/>
              </w:rPr>
              <w:t>3.6.4 Erosion to Dilation</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_Toc440464038 \h </w:instrText>
            </w:r>
            <w:r w:rsidRPr="00EA67CF">
              <w:rPr>
                <w:noProof/>
                <w:webHidden/>
                <w:sz w:val="24"/>
              </w:rPr>
            </w:r>
            <w:r w:rsidRPr="00EA67CF">
              <w:rPr>
                <w:noProof/>
                <w:webHidden/>
                <w:sz w:val="24"/>
              </w:rPr>
              <w:fldChar w:fldCharType="separate"/>
            </w:r>
            <w:r w:rsidR="00EA67CF">
              <w:rPr>
                <w:noProof/>
                <w:webHidden/>
                <w:sz w:val="24"/>
              </w:rPr>
              <w:t>27</w:t>
            </w:r>
            <w:r w:rsidRPr="00EA67CF">
              <w:rPr>
                <w:noProof/>
                <w:webHidden/>
                <w:sz w:val="24"/>
              </w:rPr>
              <w:fldChar w:fldCharType="end"/>
            </w:r>
          </w:hyperlink>
        </w:p>
        <w:p w:rsidR="000F5C24" w:rsidRPr="00EA67CF" w:rsidRDefault="00D609A4">
          <w:pPr>
            <w:pStyle w:val="TOC3"/>
            <w:rPr>
              <w:noProof/>
              <w:sz w:val="24"/>
              <w:lang w:eastAsia="en-US"/>
            </w:rPr>
          </w:pPr>
          <w:hyperlink w:anchor="_Toc440464039" w:history="1">
            <w:r w:rsidR="000F5C24" w:rsidRPr="00EA67CF">
              <w:rPr>
                <w:rStyle w:val="Hyperlink"/>
                <w:noProof/>
                <w:sz w:val="24"/>
              </w:rPr>
              <w:t>3.6.5 Dilation for Pupil Point Detection</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_Toc440464039 \h </w:instrText>
            </w:r>
            <w:r w:rsidRPr="00EA67CF">
              <w:rPr>
                <w:noProof/>
                <w:webHidden/>
                <w:sz w:val="24"/>
              </w:rPr>
            </w:r>
            <w:r w:rsidRPr="00EA67CF">
              <w:rPr>
                <w:noProof/>
                <w:webHidden/>
                <w:sz w:val="24"/>
              </w:rPr>
              <w:fldChar w:fldCharType="separate"/>
            </w:r>
            <w:r w:rsidR="00EA67CF">
              <w:rPr>
                <w:noProof/>
                <w:webHidden/>
                <w:sz w:val="24"/>
              </w:rPr>
              <w:t>28</w:t>
            </w:r>
            <w:r w:rsidRPr="00EA67CF">
              <w:rPr>
                <w:noProof/>
                <w:webHidden/>
                <w:sz w:val="24"/>
              </w:rPr>
              <w:fldChar w:fldCharType="end"/>
            </w:r>
          </w:hyperlink>
        </w:p>
        <w:p w:rsidR="000F5C24" w:rsidRPr="00EA67CF" w:rsidRDefault="00D609A4">
          <w:pPr>
            <w:pStyle w:val="TOC3"/>
            <w:rPr>
              <w:noProof/>
              <w:sz w:val="24"/>
              <w:lang w:eastAsia="en-US"/>
            </w:rPr>
          </w:pPr>
          <w:hyperlink w:anchor="_Toc440464040" w:history="1">
            <w:r w:rsidR="000F5C24" w:rsidRPr="00EA67CF">
              <w:rPr>
                <w:rStyle w:val="Hyperlink"/>
                <w:noProof/>
                <w:sz w:val="24"/>
              </w:rPr>
              <w:t>3.6.6 Binary Image for Iris Point Detection</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_Toc440464040 \h </w:instrText>
            </w:r>
            <w:r w:rsidRPr="00EA67CF">
              <w:rPr>
                <w:noProof/>
                <w:webHidden/>
                <w:sz w:val="24"/>
              </w:rPr>
            </w:r>
            <w:r w:rsidRPr="00EA67CF">
              <w:rPr>
                <w:noProof/>
                <w:webHidden/>
                <w:sz w:val="24"/>
              </w:rPr>
              <w:fldChar w:fldCharType="separate"/>
            </w:r>
            <w:r w:rsidR="00EA67CF">
              <w:rPr>
                <w:noProof/>
                <w:webHidden/>
                <w:sz w:val="24"/>
              </w:rPr>
              <w:t>30</w:t>
            </w:r>
            <w:r w:rsidRPr="00EA67CF">
              <w:rPr>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41" w:history="1">
            <w:r w:rsidR="000F5C24" w:rsidRPr="00EA67CF">
              <w:rPr>
                <w:rStyle w:val="Hyperlink"/>
                <w:rFonts w:ascii="Times New Roman" w:hAnsi="Times New Roman" w:cs="Times New Roman"/>
                <w:b/>
                <w:noProof/>
                <w:sz w:val="24"/>
              </w:rPr>
              <w:t>3.7 VGA Display</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_Toc440464041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32</w:t>
            </w:r>
            <w:r w:rsidRPr="00EA67CF">
              <w:rPr>
                <w:rFonts w:ascii="Times New Roman" w:hAnsi="Times New Roman" w:cs="Times New Roman"/>
                <w:b/>
                <w:noProof/>
                <w:webHidden/>
                <w:sz w:val="24"/>
              </w:rPr>
              <w:fldChar w:fldCharType="end"/>
            </w:r>
          </w:hyperlink>
        </w:p>
        <w:p w:rsidR="000F5C24" w:rsidRPr="00EA67CF" w:rsidRDefault="00D609A4">
          <w:pPr>
            <w:pStyle w:val="TOC1"/>
            <w:tabs>
              <w:tab w:val="right" w:leader="dot" w:pos="9350"/>
            </w:tabs>
            <w:rPr>
              <w:rFonts w:ascii="Times New Roman" w:hAnsi="Times New Roman" w:cs="Times New Roman"/>
              <w:b/>
              <w:noProof/>
              <w:sz w:val="24"/>
            </w:rPr>
          </w:pPr>
          <w:hyperlink w:anchor="_Toc440464042" w:history="1">
            <w:r w:rsidR="000F5C24" w:rsidRPr="00EA67CF">
              <w:rPr>
                <w:rStyle w:val="Hyperlink"/>
                <w:rFonts w:ascii="Times New Roman" w:hAnsi="Times New Roman" w:cs="Times New Roman"/>
                <w:b/>
                <w:noProof/>
                <w:sz w:val="24"/>
              </w:rPr>
              <w:t>Chapter 4: Results and Discussions</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_Toc440464042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33</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43" w:history="1">
            <w:r w:rsidR="000F5C24" w:rsidRPr="00EA67CF">
              <w:rPr>
                <w:rStyle w:val="Hyperlink"/>
                <w:rFonts w:ascii="Times New Roman" w:hAnsi="Times New Roman" w:cs="Times New Roman"/>
                <w:b/>
                <w:noProof/>
                <w:sz w:val="24"/>
              </w:rPr>
              <w:t>4.1 CMOS Image Sensor</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_Toc440464043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33</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44" w:history="1">
            <w:r w:rsidR="000F5C24" w:rsidRPr="00EA67CF">
              <w:rPr>
                <w:rStyle w:val="Hyperlink"/>
                <w:rFonts w:ascii="Times New Roman" w:hAnsi="Times New Roman" w:cs="Times New Roman"/>
                <w:b/>
                <w:noProof/>
                <w:sz w:val="24"/>
              </w:rPr>
              <w:t>4.2 I</w:t>
            </w:r>
            <w:r w:rsidR="000F5C24" w:rsidRPr="00EA67CF">
              <w:rPr>
                <w:rStyle w:val="Hyperlink"/>
                <w:rFonts w:ascii="Times New Roman" w:hAnsi="Times New Roman" w:cs="Times New Roman"/>
                <w:b/>
                <w:noProof/>
                <w:sz w:val="24"/>
                <w:vertAlign w:val="superscript"/>
              </w:rPr>
              <w:t>2</w:t>
            </w:r>
            <w:r w:rsidR="000F5C24" w:rsidRPr="00EA67CF">
              <w:rPr>
                <w:rStyle w:val="Hyperlink"/>
                <w:rFonts w:ascii="Times New Roman" w:hAnsi="Times New Roman" w:cs="Times New Roman"/>
                <w:b/>
                <w:noProof/>
                <w:sz w:val="24"/>
              </w:rPr>
              <w:t>C Configuration</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_Toc440464044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34</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45" w:history="1">
            <w:r w:rsidR="000F5C24" w:rsidRPr="00EA67CF">
              <w:rPr>
                <w:rStyle w:val="Hyperlink"/>
                <w:rFonts w:ascii="Times New Roman" w:hAnsi="Times New Roman" w:cs="Times New Roman"/>
                <w:b/>
                <w:noProof/>
                <w:sz w:val="24"/>
              </w:rPr>
              <w:t>4.3 CMOS Sensor Data Capture</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_Toc440464045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36</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46" w:history="1">
            <w:r w:rsidR="000F5C24" w:rsidRPr="00EA67CF">
              <w:rPr>
                <w:rStyle w:val="Hyperlink"/>
                <w:rFonts w:ascii="Times New Roman" w:hAnsi="Times New Roman" w:cs="Times New Roman"/>
                <w:b/>
                <w:noProof/>
                <w:sz w:val="24"/>
              </w:rPr>
              <w:t>4.4 RAW to RGB</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_Toc440464046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36</w:t>
            </w:r>
            <w:r w:rsidRPr="00EA67CF">
              <w:rPr>
                <w:rFonts w:ascii="Times New Roman" w:hAnsi="Times New Roman" w:cs="Times New Roman"/>
                <w:b/>
                <w:noProof/>
                <w:webHidden/>
                <w:sz w:val="24"/>
              </w:rPr>
              <w:fldChar w:fldCharType="end"/>
            </w:r>
          </w:hyperlink>
        </w:p>
        <w:p w:rsidR="00FF6A22" w:rsidRDefault="00FF6A22" w:rsidP="00FF6A22">
          <w:pPr>
            <w:pStyle w:val="TOC3"/>
            <w:ind w:left="0"/>
          </w:pPr>
          <w:r>
            <w:t xml:space="preserve">    </w:t>
          </w:r>
          <w:r w:rsidRPr="00FF6A22">
            <w:rPr>
              <w:highlight w:val="yellow"/>
            </w:rPr>
            <w:t>4.5 Image Processing and Segmentation</w:t>
          </w:r>
        </w:p>
        <w:p w:rsidR="000F5C24" w:rsidRPr="00EA67CF" w:rsidRDefault="00D609A4">
          <w:pPr>
            <w:pStyle w:val="TOC3"/>
            <w:rPr>
              <w:noProof/>
              <w:sz w:val="24"/>
              <w:lang w:eastAsia="en-US"/>
            </w:rPr>
          </w:pPr>
          <w:hyperlink w:anchor="_Toc440464047" w:history="1">
            <w:r w:rsidR="000F5C24" w:rsidRPr="00EA67CF">
              <w:rPr>
                <w:rStyle w:val="Hyperlink"/>
                <w:noProof/>
                <w:sz w:val="24"/>
              </w:rPr>
              <w:t>4.5.1 RGB to Grayscale</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_Toc440464047 \h </w:instrText>
            </w:r>
            <w:r w:rsidRPr="00EA67CF">
              <w:rPr>
                <w:noProof/>
                <w:webHidden/>
                <w:sz w:val="24"/>
              </w:rPr>
            </w:r>
            <w:r w:rsidRPr="00EA67CF">
              <w:rPr>
                <w:noProof/>
                <w:webHidden/>
                <w:sz w:val="24"/>
              </w:rPr>
              <w:fldChar w:fldCharType="separate"/>
            </w:r>
            <w:r w:rsidR="00EA67CF">
              <w:rPr>
                <w:noProof/>
                <w:webHidden/>
                <w:sz w:val="24"/>
              </w:rPr>
              <w:t>37</w:t>
            </w:r>
            <w:r w:rsidRPr="00EA67CF">
              <w:rPr>
                <w:noProof/>
                <w:webHidden/>
                <w:sz w:val="24"/>
              </w:rPr>
              <w:fldChar w:fldCharType="end"/>
            </w:r>
          </w:hyperlink>
        </w:p>
        <w:p w:rsidR="000F5C24" w:rsidRPr="00EA67CF" w:rsidRDefault="00D609A4">
          <w:pPr>
            <w:pStyle w:val="TOC3"/>
            <w:rPr>
              <w:noProof/>
              <w:sz w:val="24"/>
              <w:lang w:eastAsia="en-US"/>
            </w:rPr>
          </w:pPr>
          <w:hyperlink w:anchor="_Toc440464048" w:history="1">
            <w:r w:rsidR="000F5C24" w:rsidRPr="00EA67CF">
              <w:rPr>
                <w:rStyle w:val="Hyperlink"/>
                <w:noProof/>
                <w:sz w:val="24"/>
              </w:rPr>
              <w:t>4.5.2 Grayscale to Binary Image Conversion of the Pupil</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_Toc440464048 \h </w:instrText>
            </w:r>
            <w:r w:rsidRPr="00EA67CF">
              <w:rPr>
                <w:noProof/>
                <w:webHidden/>
                <w:sz w:val="24"/>
              </w:rPr>
            </w:r>
            <w:r w:rsidRPr="00EA67CF">
              <w:rPr>
                <w:noProof/>
                <w:webHidden/>
                <w:sz w:val="24"/>
              </w:rPr>
              <w:fldChar w:fldCharType="separate"/>
            </w:r>
            <w:r w:rsidR="00EA67CF">
              <w:rPr>
                <w:noProof/>
                <w:webHidden/>
                <w:sz w:val="24"/>
              </w:rPr>
              <w:t>38</w:t>
            </w:r>
            <w:r w:rsidRPr="00EA67CF">
              <w:rPr>
                <w:noProof/>
                <w:webHidden/>
                <w:sz w:val="24"/>
              </w:rPr>
              <w:fldChar w:fldCharType="end"/>
            </w:r>
          </w:hyperlink>
        </w:p>
        <w:p w:rsidR="000F5C24" w:rsidRPr="00EA67CF" w:rsidRDefault="00D609A4">
          <w:pPr>
            <w:pStyle w:val="TOC3"/>
            <w:rPr>
              <w:noProof/>
              <w:sz w:val="24"/>
              <w:lang w:eastAsia="en-US"/>
            </w:rPr>
          </w:pPr>
          <w:hyperlink w:anchor="_Toc440464049" w:history="1">
            <w:r w:rsidR="000F5C24" w:rsidRPr="00EA67CF">
              <w:rPr>
                <w:rStyle w:val="Hyperlink"/>
                <w:noProof/>
                <w:sz w:val="24"/>
              </w:rPr>
              <w:t>4.5.3 Binary Image to Erosion</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_Toc440464049 \h </w:instrText>
            </w:r>
            <w:r w:rsidRPr="00EA67CF">
              <w:rPr>
                <w:noProof/>
                <w:webHidden/>
                <w:sz w:val="24"/>
              </w:rPr>
            </w:r>
            <w:r w:rsidRPr="00EA67CF">
              <w:rPr>
                <w:noProof/>
                <w:webHidden/>
                <w:sz w:val="24"/>
              </w:rPr>
              <w:fldChar w:fldCharType="separate"/>
            </w:r>
            <w:r w:rsidR="00EA67CF">
              <w:rPr>
                <w:noProof/>
                <w:webHidden/>
                <w:sz w:val="24"/>
              </w:rPr>
              <w:t>39</w:t>
            </w:r>
            <w:r w:rsidRPr="00EA67CF">
              <w:rPr>
                <w:noProof/>
                <w:webHidden/>
                <w:sz w:val="24"/>
              </w:rPr>
              <w:fldChar w:fldCharType="end"/>
            </w:r>
          </w:hyperlink>
        </w:p>
        <w:p w:rsidR="000F5C24" w:rsidRPr="00EA67CF" w:rsidRDefault="00D609A4">
          <w:pPr>
            <w:pStyle w:val="TOC3"/>
            <w:rPr>
              <w:noProof/>
              <w:sz w:val="24"/>
              <w:lang w:eastAsia="en-US"/>
            </w:rPr>
          </w:pPr>
          <w:hyperlink w:anchor="_Toc440464050" w:history="1">
            <w:r w:rsidR="000F5C24" w:rsidRPr="00EA67CF">
              <w:rPr>
                <w:rStyle w:val="Hyperlink"/>
                <w:noProof/>
                <w:sz w:val="24"/>
              </w:rPr>
              <w:t>4.5.4 Dilation</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_Toc440464050 \h </w:instrText>
            </w:r>
            <w:r w:rsidRPr="00EA67CF">
              <w:rPr>
                <w:noProof/>
                <w:webHidden/>
                <w:sz w:val="24"/>
              </w:rPr>
            </w:r>
            <w:r w:rsidRPr="00EA67CF">
              <w:rPr>
                <w:noProof/>
                <w:webHidden/>
                <w:sz w:val="24"/>
              </w:rPr>
              <w:fldChar w:fldCharType="separate"/>
            </w:r>
            <w:r w:rsidR="00EA67CF">
              <w:rPr>
                <w:noProof/>
                <w:webHidden/>
                <w:sz w:val="24"/>
              </w:rPr>
              <w:t>40</w:t>
            </w:r>
            <w:r w:rsidRPr="00EA67CF">
              <w:rPr>
                <w:noProof/>
                <w:webHidden/>
                <w:sz w:val="24"/>
              </w:rPr>
              <w:fldChar w:fldCharType="end"/>
            </w:r>
          </w:hyperlink>
        </w:p>
        <w:p w:rsidR="000F5C24" w:rsidRPr="00EA67CF" w:rsidRDefault="00D609A4">
          <w:pPr>
            <w:pStyle w:val="TOC3"/>
            <w:rPr>
              <w:noProof/>
              <w:sz w:val="24"/>
              <w:lang w:eastAsia="en-US"/>
            </w:rPr>
          </w:pPr>
          <w:hyperlink w:anchor="_Toc440464051" w:history="1">
            <w:r w:rsidR="000F5C24" w:rsidRPr="00EA67CF">
              <w:rPr>
                <w:rStyle w:val="Hyperlink"/>
                <w:noProof/>
                <w:sz w:val="24"/>
              </w:rPr>
              <w:t>4.5.5 Pupil and Iris Points Detection</w:t>
            </w:r>
            <w:r w:rsidR="000F5C24" w:rsidRPr="00EA67CF">
              <w:rPr>
                <w:noProof/>
                <w:webHidden/>
                <w:sz w:val="24"/>
              </w:rPr>
              <w:tab/>
            </w:r>
            <w:r w:rsidRPr="00EA67CF">
              <w:rPr>
                <w:noProof/>
                <w:webHidden/>
                <w:sz w:val="24"/>
              </w:rPr>
              <w:fldChar w:fldCharType="begin"/>
            </w:r>
            <w:r w:rsidR="000F5C24" w:rsidRPr="00EA67CF">
              <w:rPr>
                <w:noProof/>
                <w:webHidden/>
                <w:sz w:val="24"/>
              </w:rPr>
              <w:instrText xml:space="preserve"> PAGEREF _Toc440464051 \h </w:instrText>
            </w:r>
            <w:r w:rsidRPr="00EA67CF">
              <w:rPr>
                <w:noProof/>
                <w:webHidden/>
                <w:sz w:val="24"/>
              </w:rPr>
            </w:r>
            <w:r w:rsidRPr="00EA67CF">
              <w:rPr>
                <w:noProof/>
                <w:webHidden/>
                <w:sz w:val="24"/>
              </w:rPr>
              <w:fldChar w:fldCharType="separate"/>
            </w:r>
            <w:r w:rsidR="00EA67CF">
              <w:rPr>
                <w:noProof/>
                <w:webHidden/>
                <w:sz w:val="24"/>
              </w:rPr>
              <w:t>41</w:t>
            </w:r>
            <w:r w:rsidRPr="00EA67CF">
              <w:rPr>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52" w:history="1">
            <w:r w:rsidR="00FF6A22" w:rsidRPr="00FF6A22">
              <w:rPr>
                <w:rStyle w:val="Hyperlink"/>
                <w:rFonts w:ascii="Times New Roman" w:hAnsi="Times New Roman" w:cs="Times New Roman"/>
                <w:b/>
                <w:noProof/>
                <w:sz w:val="24"/>
              </w:rPr>
              <w:t>4.6</w:t>
            </w:r>
            <w:r w:rsidR="000F5C24" w:rsidRPr="00EA67CF">
              <w:rPr>
                <w:rStyle w:val="Hyperlink"/>
                <w:rFonts w:ascii="Times New Roman" w:hAnsi="Times New Roman" w:cs="Times New Roman"/>
                <w:b/>
                <w:noProof/>
                <w:sz w:val="24"/>
              </w:rPr>
              <w:t xml:space="preserve"> Iris Acquisition and Segmentation</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_Toc440464052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42</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53" w:history="1">
            <w:r w:rsidR="00FF6A22" w:rsidRPr="00FF6A22">
              <w:rPr>
                <w:rStyle w:val="Hyperlink"/>
                <w:rFonts w:ascii="Times New Roman" w:hAnsi="Times New Roman" w:cs="Times New Roman"/>
                <w:b/>
                <w:noProof/>
                <w:sz w:val="24"/>
              </w:rPr>
              <w:t>4.7</w:t>
            </w:r>
            <w:r w:rsidR="000F5C24" w:rsidRPr="00EA67CF">
              <w:rPr>
                <w:rStyle w:val="Hyperlink"/>
                <w:rFonts w:ascii="Times New Roman" w:hAnsi="Times New Roman" w:cs="Times New Roman"/>
                <w:b/>
                <w:noProof/>
                <w:sz w:val="24"/>
              </w:rPr>
              <w:t xml:space="preserve"> Integrated Result</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_Toc440464053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44</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54" w:history="1">
            <w:r w:rsidR="00FF6A22" w:rsidRPr="00FF6A22">
              <w:rPr>
                <w:rStyle w:val="Hyperlink"/>
                <w:rFonts w:ascii="Times New Roman" w:hAnsi="Times New Roman" w:cs="Times New Roman"/>
                <w:b/>
                <w:noProof/>
                <w:sz w:val="24"/>
              </w:rPr>
              <w:t>4.8</w:t>
            </w:r>
            <w:r w:rsidR="000F5C24" w:rsidRPr="00EA67CF">
              <w:rPr>
                <w:rStyle w:val="Hyperlink"/>
                <w:rFonts w:ascii="Times New Roman" w:hAnsi="Times New Roman" w:cs="Times New Roman"/>
                <w:b/>
                <w:noProof/>
                <w:sz w:val="24"/>
              </w:rPr>
              <w:t xml:space="preserve"> Analysis:</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_Toc440464054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47</w:t>
            </w:r>
            <w:r w:rsidRPr="00EA67CF">
              <w:rPr>
                <w:rFonts w:ascii="Times New Roman" w:hAnsi="Times New Roman" w:cs="Times New Roman"/>
                <w:b/>
                <w:noProof/>
                <w:webHidden/>
                <w:sz w:val="24"/>
              </w:rPr>
              <w:fldChar w:fldCharType="end"/>
            </w:r>
          </w:hyperlink>
        </w:p>
        <w:p w:rsidR="000F5C24" w:rsidRPr="00EA67CF" w:rsidRDefault="00D609A4">
          <w:pPr>
            <w:pStyle w:val="TOC1"/>
            <w:tabs>
              <w:tab w:val="right" w:leader="dot" w:pos="9350"/>
            </w:tabs>
            <w:rPr>
              <w:rFonts w:ascii="Times New Roman" w:hAnsi="Times New Roman" w:cs="Times New Roman"/>
              <w:b/>
              <w:noProof/>
              <w:sz w:val="24"/>
            </w:rPr>
          </w:pPr>
          <w:hyperlink w:anchor="_Toc440464055" w:history="1">
            <w:r w:rsidR="000F5C24" w:rsidRPr="00EA67CF">
              <w:rPr>
                <w:rStyle w:val="Hyperlink"/>
                <w:rFonts w:ascii="Times New Roman" w:hAnsi="Times New Roman" w:cs="Times New Roman"/>
                <w:b/>
                <w:noProof/>
                <w:sz w:val="24"/>
              </w:rPr>
              <w:t>Chapter 5: Conclusion</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_Toc440464055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48</w:t>
            </w:r>
            <w:r w:rsidRPr="00EA67CF">
              <w:rPr>
                <w:rFonts w:ascii="Times New Roman" w:hAnsi="Times New Roman" w:cs="Times New Roman"/>
                <w:b/>
                <w:noProof/>
                <w:webHidden/>
                <w:sz w:val="24"/>
              </w:rPr>
              <w:fldChar w:fldCharType="end"/>
            </w:r>
          </w:hyperlink>
        </w:p>
        <w:p w:rsidR="000F5C24" w:rsidRPr="00EA67CF" w:rsidRDefault="00D609A4">
          <w:pPr>
            <w:pStyle w:val="TOC2"/>
            <w:tabs>
              <w:tab w:val="right" w:leader="dot" w:pos="9350"/>
            </w:tabs>
            <w:rPr>
              <w:rFonts w:ascii="Times New Roman" w:hAnsi="Times New Roman" w:cs="Times New Roman"/>
              <w:b/>
              <w:noProof/>
              <w:sz w:val="24"/>
            </w:rPr>
          </w:pPr>
          <w:hyperlink w:anchor="_Toc440464056" w:history="1">
            <w:r w:rsidR="000F5C24" w:rsidRPr="00EA67CF">
              <w:rPr>
                <w:rStyle w:val="Hyperlink"/>
                <w:rFonts w:ascii="Times New Roman" w:hAnsi="Times New Roman" w:cs="Times New Roman"/>
                <w:b/>
                <w:noProof/>
                <w:sz w:val="24"/>
              </w:rPr>
              <w:t>5.1: Future Trends &amp; Recommendation</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_Toc440464056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48</w:t>
            </w:r>
            <w:r w:rsidRPr="00EA67CF">
              <w:rPr>
                <w:rFonts w:ascii="Times New Roman" w:hAnsi="Times New Roman" w:cs="Times New Roman"/>
                <w:b/>
                <w:noProof/>
                <w:webHidden/>
                <w:sz w:val="24"/>
              </w:rPr>
              <w:fldChar w:fldCharType="end"/>
            </w:r>
          </w:hyperlink>
        </w:p>
        <w:p w:rsidR="000F5C24" w:rsidRPr="00EA67CF" w:rsidRDefault="00D609A4">
          <w:pPr>
            <w:pStyle w:val="TOC1"/>
            <w:tabs>
              <w:tab w:val="right" w:leader="dot" w:pos="9350"/>
            </w:tabs>
            <w:rPr>
              <w:rFonts w:ascii="Times New Roman" w:hAnsi="Times New Roman" w:cs="Times New Roman"/>
              <w:b/>
              <w:noProof/>
              <w:sz w:val="24"/>
            </w:rPr>
          </w:pPr>
          <w:hyperlink w:anchor="_Toc440464057" w:history="1">
            <w:r w:rsidR="000F5C24" w:rsidRPr="00EA67CF">
              <w:rPr>
                <w:rStyle w:val="Hyperlink"/>
                <w:rFonts w:ascii="Times New Roman" w:hAnsi="Times New Roman" w:cs="Times New Roman"/>
                <w:b/>
                <w:noProof/>
                <w:sz w:val="24"/>
              </w:rPr>
              <w:t>References:</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_Toc440464057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49</w:t>
            </w:r>
            <w:r w:rsidRPr="00EA67CF">
              <w:rPr>
                <w:rFonts w:ascii="Times New Roman" w:hAnsi="Times New Roman" w:cs="Times New Roman"/>
                <w:b/>
                <w:noProof/>
                <w:webHidden/>
                <w:sz w:val="24"/>
              </w:rPr>
              <w:fldChar w:fldCharType="end"/>
            </w:r>
          </w:hyperlink>
        </w:p>
        <w:p w:rsidR="000F5C24" w:rsidRDefault="00D609A4">
          <w:pPr>
            <w:pStyle w:val="TOC1"/>
            <w:tabs>
              <w:tab w:val="right" w:leader="dot" w:pos="9350"/>
            </w:tabs>
            <w:rPr>
              <w:noProof/>
            </w:rPr>
          </w:pPr>
          <w:hyperlink w:anchor="_Toc440464058" w:history="1">
            <w:r w:rsidR="000F5C24" w:rsidRPr="00EA67CF">
              <w:rPr>
                <w:rStyle w:val="Hyperlink"/>
                <w:rFonts w:ascii="Times New Roman" w:hAnsi="Times New Roman" w:cs="Times New Roman"/>
                <w:b/>
                <w:noProof/>
                <w:sz w:val="24"/>
              </w:rPr>
              <w:t>Appendix:</w:t>
            </w:r>
            <w:r w:rsidR="000F5C24" w:rsidRPr="00EA67CF">
              <w:rPr>
                <w:rFonts w:ascii="Times New Roman" w:hAnsi="Times New Roman" w:cs="Times New Roman"/>
                <w:b/>
                <w:noProof/>
                <w:webHidden/>
                <w:sz w:val="24"/>
              </w:rPr>
              <w:tab/>
            </w:r>
            <w:r w:rsidRPr="00EA67CF">
              <w:rPr>
                <w:rFonts w:ascii="Times New Roman" w:hAnsi="Times New Roman" w:cs="Times New Roman"/>
                <w:b/>
                <w:noProof/>
                <w:webHidden/>
                <w:sz w:val="24"/>
              </w:rPr>
              <w:fldChar w:fldCharType="begin"/>
            </w:r>
            <w:r w:rsidR="000F5C24" w:rsidRPr="00EA67CF">
              <w:rPr>
                <w:rFonts w:ascii="Times New Roman" w:hAnsi="Times New Roman" w:cs="Times New Roman"/>
                <w:b/>
                <w:noProof/>
                <w:webHidden/>
                <w:sz w:val="24"/>
              </w:rPr>
              <w:instrText xml:space="preserve"> PAGEREF _Toc440464058 \h </w:instrText>
            </w:r>
            <w:r w:rsidRPr="00EA67CF">
              <w:rPr>
                <w:rFonts w:ascii="Times New Roman" w:hAnsi="Times New Roman" w:cs="Times New Roman"/>
                <w:b/>
                <w:noProof/>
                <w:webHidden/>
                <w:sz w:val="24"/>
              </w:rPr>
            </w:r>
            <w:r w:rsidRPr="00EA67CF">
              <w:rPr>
                <w:rFonts w:ascii="Times New Roman" w:hAnsi="Times New Roman" w:cs="Times New Roman"/>
                <w:b/>
                <w:noProof/>
                <w:webHidden/>
                <w:sz w:val="24"/>
              </w:rPr>
              <w:fldChar w:fldCharType="separate"/>
            </w:r>
            <w:r w:rsidR="00EA67CF">
              <w:rPr>
                <w:rFonts w:ascii="Times New Roman" w:hAnsi="Times New Roman" w:cs="Times New Roman"/>
                <w:b/>
                <w:noProof/>
                <w:webHidden/>
                <w:sz w:val="24"/>
              </w:rPr>
              <w:t>50</w:t>
            </w:r>
            <w:r w:rsidRPr="00EA67CF">
              <w:rPr>
                <w:rFonts w:ascii="Times New Roman" w:hAnsi="Times New Roman" w:cs="Times New Roman"/>
                <w:b/>
                <w:noProof/>
                <w:webHidden/>
                <w:sz w:val="24"/>
              </w:rPr>
              <w:fldChar w:fldCharType="end"/>
            </w:r>
          </w:hyperlink>
        </w:p>
        <w:p w:rsidR="008F0C5D" w:rsidRDefault="00D609A4" w:rsidP="008F0C5D">
          <w:r w:rsidRPr="005B555D">
            <w:rPr>
              <w:rFonts w:ascii="Times New Roman" w:hAnsi="Times New Roman" w:cs="Times New Roman"/>
              <w:b/>
              <w:bCs/>
              <w:noProof/>
              <w:sz w:val="24"/>
            </w:rPr>
            <w:fldChar w:fldCharType="end"/>
          </w:r>
        </w:p>
      </w:sdtContent>
    </w:sdt>
    <w:p w:rsidR="008F0C5D" w:rsidRPr="005B555D" w:rsidRDefault="008F0C5D" w:rsidP="008F0C5D">
      <w:pPr>
        <w:sectPr w:rsidR="008F0C5D" w:rsidRPr="005B555D" w:rsidSect="0019759D">
          <w:footerReference w:type="default" r:id="rId9"/>
          <w:footerReference w:type="first" r:id="rId10"/>
          <w:pgSz w:w="12240" w:h="15840" w:code="1"/>
          <w:pgMar w:top="1440" w:right="1440" w:bottom="1440" w:left="1440" w:header="720" w:footer="720" w:gutter="0"/>
          <w:pgNumType w:start="2"/>
          <w:cols w:space="720"/>
          <w:docGrid w:linePitch="360"/>
        </w:sectPr>
      </w:pPr>
    </w:p>
    <w:p w:rsidR="008F0C5D" w:rsidRDefault="008F0C5D" w:rsidP="008F0C5D">
      <w:pPr>
        <w:pStyle w:val="Heading1"/>
        <w:jc w:val="center"/>
        <w:rPr>
          <w:rFonts w:cs="Times New Roman"/>
        </w:rPr>
        <w:sectPr w:rsidR="008F0C5D" w:rsidSect="0019759D">
          <w:type w:val="continuous"/>
          <w:pgSz w:w="12240" w:h="15840" w:code="1"/>
          <w:pgMar w:top="1440" w:right="1440" w:bottom="1440" w:left="1440" w:header="720" w:footer="720" w:gutter="0"/>
          <w:pgNumType w:start="2"/>
          <w:cols w:space="720"/>
          <w:docGrid w:linePitch="360"/>
        </w:sectPr>
      </w:pPr>
      <w:bookmarkStart w:id="1" w:name="_GoBack"/>
      <w:bookmarkEnd w:id="1"/>
    </w:p>
    <w:p w:rsidR="008F0C5D" w:rsidRDefault="008F0C5D" w:rsidP="000F5C24">
      <w:pPr>
        <w:pStyle w:val="Heading1"/>
        <w:spacing w:line="480" w:lineRule="auto"/>
        <w:jc w:val="center"/>
      </w:pPr>
      <w:bookmarkStart w:id="2" w:name="_Toc440464018"/>
      <w:r w:rsidRPr="000F5C24">
        <w:lastRenderedPageBreak/>
        <w:t>Acknowledgement</w:t>
      </w:r>
      <w:r>
        <w:t>:</w:t>
      </w:r>
      <w:bookmarkEnd w:id="2"/>
    </w:p>
    <w:p w:rsidR="008F0C5D" w:rsidRDefault="00B74CC4" w:rsidP="000F5C24">
      <w:pPr>
        <w:spacing w:line="48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First, I would like to express my </w:t>
      </w:r>
      <w:del w:id="3" w:author="User" w:date="2016-01-14T08:57:00Z">
        <w:r w:rsidR="008F23ED" w:rsidDel="00D814FC">
          <w:rPr>
            <w:rFonts w:ascii="Times New Roman" w:hAnsi="Times New Roman" w:cs="Times New Roman"/>
            <w:color w:val="000000" w:themeColor="text1"/>
            <w:sz w:val="24"/>
          </w:rPr>
          <w:delText xml:space="preserve">gratefulness </w:delText>
        </w:r>
      </w:del>
      <w:ins w:id="4" w:author="User" w:date="2016-01-14T08:57:00Z">
        <w:r w:rsidR="00D814FC">
          <w:rPr>
            <w:rFonts w:ascii="Times New Roman" w:hAnsi="Times New Roman" w:cs="Times New Roman"/>
            <w:color w:val="000000" w:themeColor="text1"/>
            <w:sz w:val="24"/>
          </w:rPr>
          <w:t xml:space="preserve">gratitude </w:t>
        </w:r>
      </w:ins>
      <w:r w:rsidR="008F23ED">
        <w:rPr>
          <w:rFonts w:ascii="Times New Roman" w:hAnsi="Times New Roman" w:cs="Times New Roman"/>
          <w:color w:val="000000" w:themeColor="text1"/>
          <w:sz w:val="24"/>
        </w:rPr>
        <w:t>to</w:t>
      </w:r>
      <w:ins w:id="5" w:author="User" w:date="2016-01-14T09:04:00Z">
        <w:r w:rsidR="00D814FC">
          <w:rPr>
            <w:rFonts w:ascii="Times New Roman" w:hAnsi="Times New Roman" w:cs="Times New Roman"/>
            <w:color w:val="000000" w:themeColor="text1"/>
            <w:sz w:val="24"/>
          </w:rPr>
          <w:t>wards</w:t>
        </w:r>
      </w:ins>
      <w:r w:rsidR="008F23ED">
        <w:rPr>
          <w:rFonts w:ascii="Times New Roman" w:hAnsi="Times New Roman" w:cs="Times New Roman"/>
          <w:color w:val="000000" w:themeColor="text1"/>
          <w:sz w:val="24"/>
        </w:rPr>
        <w:t xml:space="preserve"> my</w:t>
      </w:r>
      <w:r>
        <w:rPr>
          <w:rFonts w:ascii="Times New Roman" w:hAnsi="Times New Roman" w:cs="Times New Roman"/>
          <w:color w:val="000000" w:themeColor="text1"/>
          <w:sz w:val="24"/>
        </w:rPr>
        <w:t xml:space="preserve"> Final Year Project (FYP) supervisor, Miss Michelle Lim Sern Mi. She had given much guidance, different </w:t>
      </w:r>
      <w:del w:id="6" w:author="User" w:date="2016-01-14T08:57:00Z">
        <w:r w:rsidDel="00D814FC">
          <w:rPr>
            <w:rFonts w:ascii="Times New Roman" w:hAnsi="Times New Roman" w:cs="Times New Roman"/>
            <w:color w:val="000000" w:themeColor="text1"/>
            <w:sz w:val="24"/>
          </w:rPr>
          <w:delText xml:space="preserve">of </w:delText>
        </w:r>
      </w:del>
      <w:r>
        <w:rPr>
          <w:rFonts w:ascii="Times New Roman" w:hAnsi="Times New Roman" w:cs="Times New Roman"/>
          <w:color w:val="000000" w:themeColor="text1"/>
          <w:sz w:val="24"/>
        </w:rPr>
        <w:t>opinion</w:t>
      </w:r>
      <w:ins w:id="7" w:author="User" w:date="2016-01-14T08:58:00Z">
        <w:r w:rsidR="00D814FC">
          <w:rPr>
            <w:rFonts w:ascii="Times New Roman" w:hAnsi="Times New Roman" w:cs="Times New Roman"/>
            <w:color w:val="000000" w:themeColor="text1"/>
            <w:sz w:val="24"/>
          </w:rPr>
          <w:t>s</w:t>
        </w:r>
      </w:ins>
      <w:r>
        <w:rPr>
          <w:rFonts w:ascii="Times New Roman" w:hAnsi="Times New Roman" w:cs="Times New Roman"/>
          <w:color w:val="000000" w:themeColor="text1"/>
          <w:sz w:val="24"/>
        </w:rPr>
        <w:t xml:space="preserve"> and idea</w:t>
      </w:r>
      <w:ins w:id="8" w:author="User" w:date="2016-01-14T08:58:00Z">
        <w:r w:rsidR="00D814FC">
          <w:rPr>
            <w:rFonts w:ascii="Times New Roman" w:hAnsi="Times New Roman" w:cs="Times New Roman"/>
            <w:color w:val="000000" w:themeColor="text1"/>
            <w:sz w:val="24"/>
          </w:rPr>
          <w:t>s</w:t>
        </w:r>
      </w:ins>
      <w:r>
        <w:rPr>
          <w:rFonts w:ascii="Times New Roman" w:hAnsi="Times New Roman" w:cs="Times New Roman"/>
          <w:color w:val="000000" w:themeColor="text1"/>
          <w:sz w:val="24"/>
        </w:rPr>
        <w:t xml:space="preserve"> to solve problem</w:t>
      </w:r>
      <w:ins w:id="9" w:author="User" w:date="2016-01-14T08:58:00Z">
        <w:r w:rsidR="00D814FC">
          <w:rPr>
            <w:rFonts w:ascii="Times New Roman" w:hAnsi="Times New Roman" w:cs="Times New Roman"/>
            <w:color w:val="000000" w:themeColor="text1"/>
            <w:sz w:val="24"/>
          </w:rPr>
          <w:t>s</w:t>
        </w:r>
      </w:ins>
      <w:r>
        <w:rPr>
          <w:rFonts w:ascii="Times New Roman" w:hAnsi="Times New Roman" w:cs="Times New Roman"/>
          <w:color w:val="000000" w:themeColor="text1"/>
          <w:sz w:val="24"/>
        </w:rPr>
        <w:t xml:space="preserve"> and </w:t>
      </w:r>
      <w:ins w:id="10" w:author="User" w:date="2016-01-14T08:58:00Z">
        <w:r w:rsidR="00D814FC">
          <w:rPr>
            <w:rFonts w:ascii="Times New Roman" w:hAnsi="Times New Roman" w:cs="Times New Roman"/>
            <w:color w:val="000000" w:themeColor="text1"/>
            <w:sz w:val="24"/>
          </w:rPr>
          <w:t xml:space="preserve">much </w:t>
        </w:r>
      </w:ins>
      <w:r>
        <w:rPr>
          <w:rFonts w:ascii="Times New Roman" w:hAnsi="Times New Roman" w:cs="Times New Roman"/>
          <w:color w:val="000000" w:themeColor="text1"/>
          <w:sz w:val="24"/>
        </w:rPr>
        <w:t>encouragement in my</w:t>
      </w:r>
      <w:r w:rsidR="008F23ED">
        <w:rPr>
          <w:rFonts w:ascii="Times New Roman" w:hAnsi="Times New Roman" w:cs="Times New Roman"/>
          <w:color w:val="000000" w:themeColor="text1"/>
          <w:sz w:val="24"/>
        </w:rPr>
        <w:t xml:space="preserve"> final year project and</w:t>
      </w:r>
      <w:r>
        <w:rPr>
          <w:rFonts w:ascii="Times New Roman" w:hAnsi="Times New Roman" w:cs="Times New Roman"/>
          <w:color w:val="000000" w:themeColor="text1"/>
          <w:sz w:val="24"/>
        </w:rPr>
        <w:t xml:space="preserve"> Bachelor </w:t>
      </w:r>
      <w:r w:rsidR="008D43CD">
        <w:rPr>
          <w:rFonts w:ascii="Times New Roman" w:hAnsi="Times New Roman" w:cs="Times New Roman"/>
          <w:color w:val="000000" w:themeColor="text1"/>
          <w:sz w:val="24"/>
        </w:rPr>
        <w:t xml:space="preserve">Degree </w:t>
      </w:r>
      <w:del w:id="11" w:author="User" w:date="2016-01-14T08:58:00Z">
        <w:r w:rsidR="008D43CD" w:rsidDel="00D814FC">
          <w:rPr>
            <w:rFonts w:ascii="Times New Roman" w:hAnsi="Times New Roman" w:cs="Times New Roman"/>
            <w:color w:val="000000" w:themeColor="text1"/>
            <w:sz w:val="24"/>
          </w:rPr>
          <w:delText>s</w:delText>
        </w:r>
        <w:r w:rsidDel="00D814FC">
          <w:rPr>
            <w:rFonts w:ascii="Times New Roman" w:hAnsi="Times New Roman" w:cs="Times New Roman"/>
            <w:color w:val="000000" w:themeColor="text1"/>
            <w:sz w:val="24"/>
          </w:rPr>
          <w:delText>tudy</w:delText>
        </w:r>
      </w:del>
      <w:ins w:id="12" w:author="User" w:date="2016-01-14T08:58:00Z">
        <w:r w:rsidR="00D814FC">
          <w:rPr>
            <w:rFonts w:ascii="Times New Roman" w:hAnsi="Times New Roman" w:cs="Times New Roman"/>
            <w:color w:val="000000" w:themeColor="text1"/>
            <w:sz w:val="24"/>
          </w:rPr>
          <w:t>studies</w:t>
        </w:r>
      </w:ins>
      <w:r>
        <w:rPr>
          <w:rFonts w:ascii="Times New Roman" w:hAnsi="Times New Roman" w:cs="Times New Roman"/>
          <w:color w:val="000000" w:themeColor="text1"/>
          <w:sz w:val="24"/>
        </w:rPr>
        <w:t>.</w:t>
      </w:r>
      <w:r w:rsidR="0006715A">
        <w:rPr>
          <w:rFonts w:ascii="Times New Roman" w:hAnsi="Times New Roman" w:cs="Times New Roman"/>
          <w:color w:val="000000" w:themeColor="text1"/>
          <w:sz w:val="24"/>
        </w:rPr>
        <w:t xml:space="preserve"> Thanks to her </w:t>
      </w:r>
      <w:del w:id="13" w:author="User" w:date="2016-01-14T08:58:00Z">
        <w:r w:rsidR="0006715A" w:rsidDel="00D814FC">
          <w:rPr>
            <w:rFonts w:ascii="Times New Roman" w:hAnsi="Times New Roman" w:cs="Times New Roman"/>
            <w:color w:val="000000" w:themeColor="text1"/>
            <w:sz w:val="24"/>
          </w:rPr>
          <w:delText>that patiently</w:delText>
        </w:r>
      </w:del>
      <w:ins w:id="14" w:author="User" w:date="2016-01-14T08:58:00Z">
        <w:r w:rsidR="00D814FC">
          <w:rPr>
            <w:rFonts w:ascii="Times New Roman" w:hAnsi="Times New Roman" w:cs="Times New Roman"/>
            <w:color w:val="000000" w:themeColor="text1"/>
            <w:sz w:val="24"/>
          </w:rPr>
          <w:t>patience</w:t>
        </w:r>
      </w:ins>
      <w:ins w:id="15" w:author="User" w:date="2016-01-14T09:04:00Z">
        <w:r w:rsidR="00D814FC">
          <w:rPr>
            <w:rFonts w:ascii="Times New Roman" w:hAnsi="Times New Roman" w:cs="Times New Roman"/>
            <w:color w:val="000000" w:themeColor="text1"/>
            <w:sz w:val="24"/>
          </w:rPr>
          <w:t xml:space="preserve"> on</w:t>
        </w:r>
      </w:ins>
      <w:r w:rsidR="0006715A">
        <w:rPr>
          <w:rFonts w:ascii="Times New Roman" w:hAnsi="Times New Roman" w:cs="Times New Roman"/>
          <w:color w:val="000000" w:themeColor="text1"/>
          <w:sz w:val="24"/>
        </w:rPr>
        <w:t xml:space="preserve"> </w:t>
      </w:r>
      <w:del w:id="16" w:author="User" w:date="2016-01-14T09:04:00Z">
        <w:r w:rsidR="0006715A" w:rsidDel="00D814FC">
          <w:rPr>
            <w:rFonts w:ascii="Times New Roman" w:hAnsi="Times New Roman" w:cs="Times New Roman"/>
            <w:color w:val="000000" w:themeColor="text1"/>
            <w:sz w:val="24"/>
          </w:rPr>
          <w:delText xml:space="preserve">for </w:delText>
        </w:r>
      </w:del>
      <w:r w:rsidR="0006715A">
        <w:rPr>
          <w:rFonts w:ascii="Times New Roman" w:hAnsi="Times New Roman" w:cs="Times New Roman"/>
          <w:color w:val="000000" w:themeColor="text1"/>
          <w:sz w:val="24"/>
        </w:rPr>
        <w:t xml:space="preserve">listening and </w:t>
      </w:r>
      <w:del w:id="17" w:author="User" w:date="2016-01-14T09:04:00Z">
        <w:r w:rsidR="0006715A" w:rsidDel="00D814FC">
          <w:rPr>
            <w:rFonts w:ascii="Times New Roman" w:hAnsi="Times New Roman" w:cs="Times New Roman"/>
            <w:color w:val="000000" w:themeColor="text1"/>
            <w:sz w:val="24"/>
          </w:rPr>
          <w:delText xml:space="preserve">giving </w:delText>
        </w:r>
      </w:del>
      <w:ins w:id="18" w:author="User" w:date="2016-01-14T09:04:00Z">
        <w:r w:rsidR="00D814FC">
          <w:rPr>
            <w:rFonts w:ascii="Times New Roman" w:hAnsi="Times New Roman" w:cs="Times New Roman"/>
            <w:color w:val="000000" w:themeColor="text1"/>
            <w:sz w:val="24"/>
          </w:rPr>
          <w:t xml:space="preserve">providing us with </w:t>
        </w:r>
      </w:ins>
      <w:r w:rsidR="0006715A">
        <w:rPr>
          <w:rFonts w:ascii="Times New Roman" w:hAnsi="Times New Roman" w:cs="Times New Roman"/>
          <w:color w:val="000000" w:themeColor="text1"/>
          <w:sz w:val="24"/>
        </w:rPr>
        <w:t xml:space="preserve">a good guideline to separate the entire problem into smaller </w:t>
      </w:r>
      <w:ins w:id="19" w:author="User" w:date="2016-01-14T09:04:00Z">
        <w:r w:rsidR="00D814FC">
          <w:rPr>
            <w:rFonts w:ascii="Times New Roman" w:hAnsi="Times New Roman" w:cs="Times New Roman"/>
            <w:color w:val="000000" w:themeColor="text1"/>
            <w:sz w:val="24"/>
          </w:rPr>
          <w:t>a</w:t>
        </w:r>
      </w:ins>
      <w:ins w:id="20" w:author="User" w:date="2016-01-14T09:05:00Z">
        <w:r w:rsidR="00D814FC">
          <w:rPr>
            <w:rFonts w:ascii="Times New Roman" w:hAnsi="Times New Roman" w:cs="Times New Roman"/>
            <w:color w:val="000000" w:themeColor="text1"/>
            <w:sz w:val="24"/>
          </w:rPr>
          <w:t xml:space="preserve">nd more manageable portions. </w:t>
        </w:r>
      </w:ins>
      <w:del w:id="21" w:author="User" w:date="2016-01-14T09:05:00Z">
        <w:r w:rsidR="0006715A" w:rsidDel="00D814FC">
          <w:rPr>
            <w:rFonts w:ascii="Times New Roman" w:hAnsi="Times New Roman" w:cs="Times New Roman"/>
            <w:color w:val="000000" w:themeColor="text1"/>
            <w:sz w:val="24"/>
          </w:rPr>
          <w:delText xml:space="preserve">parts. </w:delText>
        </w:r>
      </w:del>
      <w:del w:id="22" w:author="User" w:date="2016-01-14T08:59:00Z">
        <w:r w:rsidR="0006715A" w:rsidDel="00D814FC">
          <w:rPr>
            <w:rFonts w:ascii="Times New Roman" w:hAnsi="Times New Roman" w:cs="Times New Roman"/>
            <w:color w:val="000000" w:themeColor="text1"/>
            <w:sz w:val="24"/>
          </w:rPr>
          <w:delText xml:space="preserve">Before presentation she </w:delText>
        </w:r>
        <w:r w:rsidR="00AF1FB4" w:rsidDel="00D814FC">
          <w:rPr>
            <w:rFonts w:ascii="Times New Roman" w:hAnsi="Times New Roman" w:cs="Times New Roman"/>
            <w:color w:val="000000" w:themeColor="text1"/>
            <w:sz w:val="24"/>
          </w:rPr>
          <w:delText>also gave</w:delText>
        </w:r>
        <w:r w:rsidR="0006715A" w:rsidDel="00D814FC">
          <w:rPr>
            <w:rFonts w:ascii="Times New Roman" w:hAnsi="Times New Roman" w:cs="Times New Roman"/>
            <w:color w:val="000000" w:themeColor="text1"/>
            <w:sz w:val="24"/>
          </w:rPr>
          <w:delText xml:space="preserve"> a</w:delText>
        </w:r>
      </w:del>
      <w:ins w:id="23" w:author="User" w:date="2016-01-14T08:59:00Z">
        <w:r w:rsidR="00D814FC">
          <w:rPr>
            <w:rFonts w:ascii="Times New Roman" w:hAnsi="Times New Roman" w:cs="Times New Roman"/>
            <w:color w:val="000000" w:themeColor="text1"/>
            <w:sz w:val="24"/>
          </w:rPr>
          <w:t xml:space="preserve">She has </w:t>
        </w:r>
      </w:ins>
      <w:ins w:id="24" w:author="User" w:date="2016-01-14T09:00:00Z">
        <w:r w:rsidR="00D814FC">
          <w:rPr>
            <w:rFonts w:ascii="Times New Roman" w:hAnsi="Times New Roman" w:cs="Times New Roman"/>
            <w:color w:val="000000" w:themeColor="text1"/>
            <w:sz w:val="24"/>
          </w:rPr>
          <w:t>also guided us during</w:t>
        </w:r>
      </w:ins>
      <w:r w:rsidR="0006715A">
        <w:rPr>
          <w:rFonts w:ascii="Times New Roman" w:hAnsi="Times New Roman" w:cs="Times New Roman"/>
          <w:color w:val="000000" w:themeColor="text1"/>
          <w:sz w:val="24"/>
        </w:rPr>
        <w:t xml:space="preserve"> </w:t>
      </w:r>
      <w:r w:rsidR="00AF1FB4">
        <w:rPr>
          <w:rFonts w:ascii="Times New Roman" w:hAnsi="Times New Roman" w:cs="Times New Roman"/>
          <w:color w:val="000000" w:themeColor="text1"/>
          <w:sz w:val="24"/>
        </w:rPr>
        <w:t>pre-presentation</w:t>
      </w:r>
      <w:r w:rsidR="00E80894">
        <w:rPr>
          <w:rFonts w:ascii="Times New Roman" w:hAnsi="Times New Roman" w:cs="Times New Roman"/>
          <w:color w:val="000000" w:themeColor="text1"/>
          <w:sz w:val="24"/>
        </w:rPr>
        <w:t xml:space="preserve"> and </w:t>
      </w:r>
      <w:ins w:id="25" w:author="User" w:date="2016-01-14T09:00:00Z">
        <w:r w:rsidR="00D814FC">
          <w:rPr>
            <w:rFonts w:ascii="Times New Roman" w:hAnsi="Times New Roman" w:cs="Times New Roman"/>
            <w:color w:val="000000" w:themeColor="text1"/>
            <w:sz w:val="24"/>
          </w:rPr>
          <w:t>pre-</w:t>
        </w:r>
      </w:ins>
      <w:r w:rsidR="00E80894">
        <w:rPr>
          <w:rFonts w:ascii="Times New Roman" w:hAnsi="Times New Roman" w:cs="Times New Roman"/>
          <w:color w:val="000000" w:themeColor="text1"/>
          <w:sz w:val="24"/>
        </w:rPr>
        <w:t xml:space="preserve">demonstration </w:t>
      </w:r>
      <w:del w:id="26" w:author="User" w:date="2016-01-14T09:00:00Z">
        <w:r w:rsidR="00E80894" w:rsidDel="00D814FC">
          <w:rPr>
            <w:rFonts w:ascii="Times New Roman" w:hAnsi="Times New Roman" w:cs="Times New Roman"/>
            <w:color w:val="000000" w:themeColor="text1"/>
            <w:sz w:val="24"/>
          </w:rPr>
          <w:delText xml:space="preserve">that </w:delText>
        </w:r>
      </w:del>
      <w:ins w:id="27" w:author="User" w:date="2016-01-14T09:00:00Z">
        <w:r w:rsidR="00D814FC">
          <w:rPr>
            <w:rFonts w:ascii="Times New Roman" w:hAnsi="Times New Roman" w:cs="Times New Roman"/>
            <w:color w:val="000000" w:themeColor="text1"/>
            <w:sz w:val="24"/>
          </w:rPr>
          <w:t xml:space="preserve">which has </w:t>
        </w:r>
      </w:ins>
      <w:r w:rsidR="00E80894">
        <w:rPr>
          <w:rFonts w:ascii="Times New Roman" w:hAnsi="Times New Roman" w:cs="Times New Roman"/>
          <w:color w:val="000000" w:themeColor="text1"/>
          <w:sz w:val="24"/>
        </w:rPr>
        <w:t xml:space="preserve">given me more </w:t>
      </w:r>
      <w:del w:id="28" w:author="User" w:date="2016-01-14T09:00:00Z">
        <w:r w:rsidR="00E80894" w:rsidDel="00D814FC">
          <w:rPr>
            <w:rFonts w:ascii="Times New Roman" w:hAnsi="Times New Roman" w:cs="Times New Roman"/>
            <w:color w:val="000000" w:themeColor="text1"/>
            <w:sz w:val="24"/>
          </w:rPr>
          <w:delText xml:space="preserve">confident </w:delText>
        </w:r>
      </w:del>
      <w:ins w:id="29" w:author="User" w:date="2016-01-14T09:00:00Z">
        <w:r w:rsidR="00D814FC">
          <w:rPr>
            <w:rFonts w:ascii="Times New Roman" w:hAnsi="Times New Roman" w:cs="Times New Roman"/>
            <w:color w:val="000000" w:themeColor="text1"/>
            <w:sz w:val="24"/>
          </w:rPr>
          <w:t xml:space="preserve">cconfidence </w:t>
        </w:r>
      </w:ins>
      <w:del w:id="30" w:author="User" w:date="2016-01-14T09:00:00Z">
        <w:r w:rsidR="00E80894" w:rsidDel="00D814FC">
          <w:rPr>
            <w:rFonts w:ascii="Times New Roman" w:hAnsi="Times New Roman" w:cs="Times New Roman"/>
            <w:color w:val="000000" w:themeColor="text1"/>
            <w:sz w:val="24"/>
          </w:rPr>
          <w:delText xml:space="preserve">the day </w:delText>
        </w:r>
      </w:del>
      <w:r w:rsidR="00E80894">
        <w:rPr>
          <w:rFonts w:ascii="Times New Roman" w:hAnsi="Times New Roman" w:cs="Times New Roman"/>
          <w:color w:val="000000" w:themeColor="text1"/>
          <w:sz w:val="24"/>
        </w:rPr>
        <w:t xml:space="preserve">before </w:t>
      </w:r>
      <w:ins w:id="31" w:author="User" w:date="2016-01-14T08:59:00Z">
        <w:r w:rsidR="00D814FC">
          <w:rPr>
            <w:rFonts w:ascii="Times New Roman" w:hAnsi="Times New Roman" w:cs="Times New Roman"/>
            <w:color w:val="000000" w:themeColor="text1"/>
            <w:sz w:val="24"/>
          </w:rPr>
          <w:t xml:space="preserve">the actual </w:t>
        </w:r>
      </w:ins>
      <w:r w:rsidR="00E80894">
        <w:rPr>
          <w:rFonts w:ascii="Times New Roman" w:hAnsi="Times New Roman" w:cs="Times New Roman"/>
          <w:color w:val="000000" w:themeColor="text1"/>
          <w:sz w:val="24"/>
        </w:rPr>
        <w:t>presentation</w:t>
      </w:r>
      <w:ins w:id="32" w:author="User" w:date="2016-01-14T09:00:00Z">
        <w:r w:rsidR="00D814FC">
          <w:rPr>
            <w:rFonts w:ascii="Times New Roman" w:hAnsi="Times New Roman" w:cs="Times New Roman"/>
            <w:color w:val="000000" w:themeColor="text1"/>
            <w:sz w:val="24"/>
          </w:rPr>
          <w:t xml:space="preserve"> day</w:t>
        </w:r>
      </w:ins>
      <w:r w:rsidR="00E80894">
        <w:rPr>
          <w:rFonts w:ascii="Times New Roman" w:hAnsi="Times New Roman" w:cs="Times New Roman"/>
          <w:color w:val="000000" w:themeColor="text1"/>
          <w:sz w:val="24"/>
        </w:rPr>
        <w:t>. Overall</w:t>
      </w:r>
      <w:ins w:id="33" w:author="User" w:date="2016-01-14T09:01:00Z">
        <w:r w:rsidR="00D814FC">
          <w:rPr>
            <w:rFonts w:ascii="Times New Roman" w:hAnsi="Times New Roman" w:cs="Times New Roman"/>
            <w:color w:val="000000" w:themeColor="text1"/>
            <w:sz w:val="24"/>
          </w:rPr>
          <w:t>,</w:t>
        </w:r>
      </w:ins>
      <w:r w:rsidR="00E80894">
        <w:rPr>
          <w:rFonts w:ascii="Times New Roman" w:hAnsi="Times New Roman" w:cs="Times New Roman"/>
          <w:color w:val="000000" w:themeColor="text1"/>
          <w:sz w:val="24"/>
        </w:rPr>
        <w:t xml:space="preserve"> </w:t>
      </w:r>
      <w:del w:id="34" w:author="User" w:date="2016-01-14T09:01:00Z">
        <w:r w:rsidR="00E80894" w:rsidDel="00D814FC">
          <w:rPr>
            <w:rFonts w:ascii="Times New Roman" w:hAnsi="Times New Roman" w:cs="Times New Roman"/>
            <w:color w:val="000000" w:themeColor="text1"/>
            <w:sz w:val="24"/>
          </w:rPr>
          <w:delText xml:space="preserve">of </w:delText>
        </w:r>
      </w:del>
      <w:r w:rsidR="00E80894">
        <w:rPr>
          <w:rFonts w:ascii="Times New Roman" w:hAnsi="Times New Roman" w:cs="Times New Roman"/>
          <w:color w:val="000000" w:themeColor="text1"/>
          <w:sz w:val="24"/>
        </w:rPr>
        <w:t>her suggestion</w:t>
      </w:r>
      <w:ins w:id="35" w:author="User" w:date="2016-01-14T09:01:00Z">
        <w:r w:rsidR="00D814FC">
          <w:rPr>
            <w:rFonts w:ascii="Times New Roman" w:hAnsi="Times New Roman" w:cs="Times New Roman"/>
            <w:color w:val="000000" w:themeColor="text1"/>
            <w:sz w:val="24"/>
          </w:rPr>
          <w:t>s</w:t>
        </w:r>
      </w:ins>
      <w:r w:rsidR="00E80894">
        <w:rPr>
          <w:rFonts w:ascii="Times New Roman" w:hAnsi="Times New Roman" w:cs="Times New Roman"/>
          <w:color w:val="000000" w:themeColor="text1"/>
          <w:sz w:val="24"/>
        </w:rPr>
        <w:t xml:space="preserve"> on theory </w:t>
      </w:r>
      <w:del w:id="36" w:author="User" w:date="2016-01-14T09:01:00Z">
        <w:r w:rsidR="00E80894" w:rsidDel="00D814FC">
          <w:rPr>
            <w:rFonts w:ascii="Times New Roman" w:hAnsi="Times New Roman" w:cs="Times New Roman"/>
            <w:color w:val="000000" w:themeColor="text1"/>
            <w:sz w:val="24"/>
          </w:rPr>
          <w:delText xml:space="preserve">or </w:delText>
        </w:r>
      </w:del>
      <w:ins w:id="37" w:author="User" w:date="2016-01-14T09:01:00Z">
        <w:r w:rsidR="00D814FC">
          <w:rPr>
            <w:rFonts w:ascii="Times New Roman" w:hAnsi="Times New Roman" w:cs="Times New Roman"/>
            <w:color w:val="000000" w:themeColor="text1"/>
            <w:sz w:val="24"/>
          </w:rPr>
          <w:t xml:space="preserve">and </w:t>
        </w:r>
      </w:ins>
      <w:r w:rsidR="00E80894">
        <w:rPr>
          <w:rFonts w:ascii="Times New Roman" w:hAnsi="Times New Roman" w:cs="Times New Roman"/>
          <w:color w:val="000000" w:themeColor="text1"/>
          <w:sz w:val="24"/>
        </w:rPr>
        <w:t>coding</w:t>
      </w:r>
      <w:del w:id="38" w:author="User" w:date="2016-01-14T09:01:00Z">
        <w:r w:rsidR="00E80894" w:rsidDel="00D814FC">
          <w:rPr>
            <w:rFonts w:ascii="Times New Roman" w:hAnsi="Times New Roman" w:cs="Times New Roman"/>
            <w:color w:val="000000" w:themeColor="text1"/>
            <w:sz w:val="24"/>
          </w:rPr>
          <w:delText>,</w:delText>
        </w:r>
      </w:del>
      <w:del w:id="39" w:author="User" w:date="2016-01-14T09:02:00Z">
        <w:r w:rsidR="00E80894" w:rsidDel="00D814FC">
          <w:rPr>
            <w:rFonts w:ascii="Times New Roman" w:hAnsi="Times New Roman" w:cs="Times New Roman"/>
            <w:color w:val="000000" w:themeColor="text1"/>
            <w:sz w:val="24"/>
          </w:rPr>
          <w:delText xml:space="preserve"> </w:delText>
        </w:r>
      </w:del>
      <w:del w:id="40" w:author="User" w:date="2016-01-14T09:01:00Z">
        <w:r w:rsidR="00E80894" w:rsidDel="00D814FC">
          <w:rPr>
            <w:rFonts w:ascii="Times New Roman" w:hAnsi="Times New Roman" w:cs="Times New Roman"/>
            <w:color w:val="000000" w:themeColor="text1"/>
            <w:sz w:val="24"/>
          </w:rPr>
          <w:delText>that she</w:delText>
        </w:r>
      </w:del>
      <w:ins w:id="41" w:author="User" w:date="2016-01-14T09:01:00Z">
        <w:r w:rsidR="00D814FC">
          <w:rPr>
            <w:rFonts w:ascii="Times New Roman" w:hAnsi="Times New Roman" w:cs="Times New Roman"/>
            <w:color w:val="000000" w:themeColor="text1"/>
            <w:sz w:val="24"/>
          </w:rPr>
          <w:t xml:space="preserve"> had</w:t>
        </w:r>
      </w:ins>
      <w:r w:rsidR="00E80894">
        <w:rPr>
          <w:rFonts w:ascii="Times New Roman" w:hAnsi="Times New Roman" w:cs="Times New Roman"/>
          <w:color w:val="000000" w:themeColor="text1"/>
          <w:sz w:val="24"/>
        </w:rPr>
        <w:t xml:space="preserve"> led us </w:t>
      </w:r>
      <w:ins w:id="42" w:author="User" w:date="2016-01-14T09:02:00Z">
        <w:r w:rsidR="00D814FC">
          <w:rPr>
            <w:rFonts w:ascii="Times New Roman" w:hAnsi="Times New Roman" w:cs="Times New Roman"/>
            <w:color w:val="000000" w:themeColor="text1"/>
            <w:sz w:val="24"/>
          </w:rPr>
          <w:t xml:space="preserve">towards </w:t>
        </w:r>
      </w:ins>
      <w:del w:id="43" w:author="User" w:date="2016-01-14T09:02:00Z">
        <w:r w:rsidR="00E80894" w:rsidDel="00D814FC">
          <w:rPr>
            <w:rFonts w:ascii="Times New Roman" w:hAnsi="Times New Roman" w:cs="Times New Roman"/>
            <w:color w:val="000000" w:themeColor="text1"/>
            <w:sz w:val="24"/>
          </w:rPr>
          <w:delText>to</w:delText>
        </w:r>
      </w:del>
      <w:ins w:id="44" w:author="User" w:date="2016-01-14T09:03:00Z">
        <w:r w:rsidR="00D814FC">
          <w:rPr>
            <w:rFonts w:ascii="Times New Roman" w:hAnsi="Times New Roman" w:cs="Times New Roman"/>
            <w:color w:val="000000" w:themeColor="text1"/>
            <w:sz w:val="24"/>
          </w:rPr>
          <w:t xml:space="preserve"> </w:t>
        </w:r>
      </w:ins>
      <w:ins w:id="45" w:author="User" w:date="2016-01-14T09:01:00Z">
        <w:r w:rsidR="00D814FC">
          <w:rPr>
            <w:rFonts w:ascii="Times New Roman" w:hAnsi="Times New Roman" w:cs="Times New Roman"/>
            <w:color w:val="000000" w:themeColor="text1"/>
            <w:sz w:val="24"/>
          </w:rPr>
          <w:t>the</w:t>
        </w:r>
      </w:ins>
      <w:r w:rsidR="00E80894">
        <w:rPr>
          <w:rFonts w:ascii="Times New Roman" w:hAnsi="Times New Roman" w:cs="Times New Roman"/>
          <w:color w:val="000000" w:themeColor="text1"/>
          <w:sz w:val="24"/>
        </w:rPr>
        <w:t xml:space="preserve"> final integration and </w:t>
      </w:r>
      <w:ins w:id="46" w:author="User" w:date="2016-01-14T09:01:00Z">
        <w:r w:rsidR="00D814FC">
          <w:rPr>
            <w:rFonts w:ascii="Times New Roman" w:hAnsi="Times New Roman" w:cs="Times New Roman"/>
            <w:color w:val="000000" w:themeColor="text1"/>
            <w:sz w:val="24"/>
          </w:rPr>
          <w:t>an</w:t>
        </w:r>
      </w:ins>
      <w:ins w:id="47" w:author="User" w:date="2016-01-14T09:02:00Z">
        <w:r w:rsidR="00D814FC">
          <w:rPr>
            <w:rFonts w:ascii="Times New Roman" w:hAnsi="Times New Roman" w:cs="Times New Roman"/>
            <w:color w:val="000000" w:themeColor="text1"/>
            <w:sz w:val="24"/>
          </w:rPr>
          <w:t xml:space="preserve"> </w:t>
        </w:r>
      </w:ins>
      <w:del w:id="48" w:author="User" w:date="2016-01-14T09:01:00Z">
        <w:r w:rsidR="00E80894" w:rsidDel="00D814FC">
          <w:rPr>
            <w:rFonts w:ascii="Times New Roman" w:hAnsi="Times New Roman" w:cs="Times New Roman"/>
            <w:color w:val="000000" w:themeColor="text1"/>
            <w:sz w:val="24"/>
          </w:rPr>
          <w:delText xml:space="preserve">complete </w:delText>
        </w:r>
      </w:del>
      <w:del w:id="49" w:author="User" w:date="2016-01-14T09:02:00Z">
        <w:r w:rsidR="00E80894" w:rsidDel="00D814FC">
          <w:rPr>
            <w:rFonts w:ascii="Times New Roman" w:hAnsi="Times New Roman" w:cs="Times New Roman"/>
            <w:color w:val="000000" w:themeColor="text1"/>
            <w:sz w:val="24"/>
          </w:rPr>
          <w:delText>on time</w:delText>
        </w:r>
      </w:del>
      <w:ins w:id="50" w:author="User" w:date="2016-01-14T09:02:00Z">
        <w:r w:rsidR="00D814FC">
          <w:rPr>
            <w:rFonts w:ascii="Times New Roman" w:hAnsi="Times New Roman" w:cs="Times New Roman"/>
            <w:color w:val="000000" w:themeColor="text1"/>
            <w:sz w:val="24"/>
          </w:rPr>
          <w:t xml:space="preserve"> on-time completion of this work</w:t>
        </w:r>
      </w:ins>
      <w:r w:rsidR="00E80894">
        <w:rPr>
          <w:rFonts w:ascii="Times New Roman" w:hAnsi="Times New Roman" w:cs="Times New Roman"/>
          <w:color w:val="000000" w:themeColor="text1"/>
          <w:sz w:val="24"/>
        </w:rPr>
        <w:t>.</w:t>
      </w:r>
    </w:p>
    <w:p w:rsidR="00AF1FB4" w:rsidRPr="008F0C5D" w:rsidRDefault="00AF1FB4" w:rsidP="000F5C24">
      <w:pPr>
        <w:spacing w:line="48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
      </w:r>
      <w:del w:id="51" w:author="User" w:date="2016-01-14T09:03:00Z">
        <w:r w:rsidDel="00D814FC">
          <w:rPr>
            <w:rFonts w:ascii="Times New Roman" w:hAnsi="Times New Roman" w:cs="Times New Roman"/>
            <w:color w:val="000000" w:themeColor="text1"/>
            <w:sz w:val="24"/>
          </w:rPr>
          <w:delText>Futuremore</w:delText>
        </w:r>
      </w:del>
      <w:ins w:id="52" w:author="User" w:date="2016-01-14T09:03:00Z">
        <w:r w:rsidR="00D814FC">
          <w:rPr>
            <w:rFonts w:ascii="Times New Roman" w:hAnsi="Times New Roman" w:cs="Times New Roman"/>
            <w:color w:val="000000" w:themeColor="text1"/>
            <w:sz w:val="24"/>
          </w:rPr>
          <w:t>Furthermore</w:t>
        </w:r>
      </w:ins>
      <w:r>
        <w:rPr>
          <w:rFonts w:ascii="Times New Roman" w:hAnsi="Times New Roman" w:cs="Times New Roman"/>
          <w:color w:val="000000" w:themeColor="text1"/>
          <w:sz w:val="24"/>
        </w:rPr>
        <w:t xml:space="preserve">, I would like to </w:t>
      </w:r>
      <w:ins w:id="53" w:author="User" w:date="2016-01-14T09:05:00Z">
        <w:r w:rsidR="00D814FC">
          <w:rPr>
            <w:rFonts w:ascii="Times New Roman" w:hAnsi="Times New Roman" w:cs="Times New Roman"/>
            <w:color w:val="000000" w:themeColor="text1"/>
            <w:sz w:val="24"/>
          </w:rPr>
          <w:t xml:space="preserve">thank </w:t>
        </w:r>
      </w:ins>
      <w:del w:id="54" w:author="User" w:date="2016-01-14T09:05:00Z">
        <w:r w:rsidDel="00D814FC">
          <w:rPr>
            <w:rFonts w:ascii="Times New Roman" w:hAnsi="Times New Roman" w:cs="Times New Roman"/>
            <w:color w:val="000000" w:themeColor="text1"/>
            <w:sz w:val="24"/>
          </w:rPr>
          <w:delText xml:space="preserve">thanks </w:delText>
        </w:r>
      </w:del>
      <w:del w:id="55" w:author="User" w:date="2016-01-14T09:03:00Z">
        <w:r w:rsidDel="00D814FC">
          <w:rPr>
            <w:rFonts w:ascii="Times New Roman" w:hAnsi="Times New Roman" w:cs="Times New Roman"/>
            <w:color w:val="000000" w:themeColor="text1"/>
            <w:sz w:val="24"/>
          </w:rPr>
          <w:delText xml:space="preserve">for </w:delText>
        </w:r>
      </w:del>
      <w:r>
        <w:rPr>
          <w:rFonts w:ascii="Times New Roman" w:hAnsi="Times New Roman" w:cs="Times New Roman"/>
          <w:color w:val="000000" w:themeColor="text1"/>
          <w:sz w:val="24"/>
        </w:rPr>
        <w:t xml:space="preserve">my group mates, Jason Chuah Kwong Hooi and Lee Shyan Feng. They </w:t>
      </w:r>
      <w:ins w:id="56" w:author="User" w:date="2016-01-14T09:03:00Z">
        <w:r w:rsidR="00D814FC">
          <w:rPr>
            <w:rFonts w:ascii="Times New Roman" w:hAnsi="Times New Roman" w:cs="Times New Roman"/>
            <w:color w:val="000000" w:themeColor="text1"/>
            <w:sz w:val="24"/>
          </w:rPr>
          <w:t xml:space="preserve">have </w:t>
        </w:r>
      </w:ins>
      <w:r>
        <w:rPr>
          <w:rFonts w:ascii="Times New Roman" w:hAnsi="Times New Roman" w:cs="Times New Roman"/>
          <w:color w:val="000000" w:themeColor="text1"/>
          <w:sz w:val="24"/>
        </w:rPr>
        <w:t xml:space="preserve">also given me </w:t>
      </w:r>
      <w:del w:id="57" w:author="User" w:date="2016-01-14T09:03:00Z">
        <w:r w:rsidDel="00D814FC">
          <w:rPr>
            <w:rFonts w:ascii="Times New Roman" w:hAnsi="Times New Roman" w:cs="Times New Roman"/>
            <w:color w:val="000000" w:themeColor="text1"/>
            <w:sz w:val="24"/>
          </w:rPr>
          <w:delText xml:space="preserve">many </w:delText>
        </w:r>
      </w:del>
      <w:ins w:id="58" w:author="User" w:date="2016-01-14T09:03:00Z">
        <w:r w:rsidR="00D814FC">
          <w:rPr>
            <w:rFonts w:ascii="Times New Roman" w:hAnsi="Times New Roman" w:cs="Times New Roman"/>
            <w:color w:val="000000" w:themeColor="text1"/>
            <w:sz w:val="24"/>
          </w:rPr>
          <w:t xml:space="preserve">plenty of </w:t>
        </w:r>
      </w:ins>
      <w:r>
        <w:rPr>
          <w:rFonts w:ascii="Times New Roman" w:hAnsi="Times New Roman" w:cs="Times New Roman"/>
          <w:color w:val="000000" w:themeColor="text1"/>
          <w:sz w:val="24"/>
        </w:rPr>
        <w:t xml:space="preserve">support and </w:t>
      </w:r>
      <w:del w:id="59" w:author="User" w:date="2016-01-14T09:03:00Z">
        <w:r w:rsidDel="00D814FC">
          <w:rPr>
            <w:rFonts w:ascii="Times New Roman" w:hAnsi="Times New Roman" w:cs="Times New Roman"/>
            <w:color w:val="000000" w:themeColor="text1"/>
            <w:sz w:val="24"/>
          </w:rPr>
          <w:delText xml:space="preserve">encourage </w:delText>
        </w:r>
      </w:del>
      <w:ins w:id="60" w:author="User" w:date="2016-01-14T09:03:00Z">
        <w:r w:rsidR="00D814FC">
          <w:rPr>
            <w:rFonts w:ascii="Times New Roman" w:hAnsi="Times New Roman" w:cs="Times New Roman"/>
            <w:color w:val="000000" w:themeColor="text1"/>
            <w:sz w:val="24"/>
          </w:rPr>
          <w:t xml:space="preserve">encouragement </w:t>
        </w:r>
      </w:ins>
      <w:ins w:id="61" w:author="User" w:date="2016-01-14T09:07:00Z">
        <w:r w:rsidR="00D814FC">
          <w:rPr>
            <w:rFonts w:ascii="Times New Roman" w:hAnsi="Times New Roman" w:cs="Times New Roman"/>
            <w:color w:val="000000" w:themeColor="text1"/>
            <w:sz w:val="24"/>
          </w:rPr>
          <w:t xml:space="preserve">when faced with challenges associated with </w:t>
        </w:r>
      </w:ins>
      <w:ins w:id="62" w:author="User" w:date="2016-01-14T09:08:00Z">
        <w:r w:rsidR="00AB4225">
          <w:rPr>
            <w:rFonts w:ascii="Times New Roman" w:hAnsi="Times New Roman" w:cs="Times New Roman"/>
            <w:color w:val="000000" w:themeColor="text1"/>
            <w:sz w:val="24"/>
          </w:rPr>
          <w:t xml:space="preserve">HDL based coding. </w:t>
        </w:r>
      </w:ins>
      <w:del w:id="63" w:author="User" w:date="2016-01-14T09:07:00Z">
        <w:r w:rsidDel="00D814FC">
          <w:rPr>
            <w:rFonts w:ascii="Times New Roman" w:hAnsi="Times New Roman" w:cs="Times New Roman"/>
            <w:color w:val="000000" w:themeColor="text1"/>
            <w:sz w:val="24"/>
          </w:rPr>
          <w:delText xml:space="preserve">facing the challenge in different part of coding problem. </w:delText>
        </w:r>
      </w:del>
    </w:p>
    <w:p w:rsidR="000F5C24" w:rsidRDefault="000F5C24" w:rsidP="008F0C5D">
      <w:pPr>
        <w:spacing w:line="480" w:lineRule="auto"/>
        <w:ind w:firstLine="720"/>
        <w:jc w:val="both"/>
        <w:rPr>
          <w:rFonts w:ascii="Times New Roman" w:hAnsi="Times New Roman" w:cs="Times New Roman"/>
          <w:sz w:val="24"/>
          <w:szCs w:val="24"/>
        </w:rPr>
      </w:pPr>
    </w:p>
    <w:p w:rsidR="00AB4225" w:rsidRDefault="00AB4225" w:rsidP="008F0C5D">
      <w:pPr>
        <w:spacing w:line="480" w:lineRule="auto"/>
        <w:ind w:firstLine="720"/>
        <w:jc w:val="both"/>
        <w:rPr>
          <w:rFonts w:ascii="Times New Roman" w:hAnsi="Times New Roman" w:cs="Times New Roman"/>
          <w:sz w:val="24"/>
          <w:szCs w:val="24"/>
        </w:rPr>
      </w:pPr>
    </w:p>
    <w:p w:rsidR="00AB4225" w:rsidRDefault="00AB4225" w:rsidP="008F0C5D">
      <w:pPr>
        <w:spacing w:line="480" w:lineRule="auto"/>
        <w:ind w:firstLine="720"/>
        <w:jc w:val="both"/>
        <w:rPr>
          <w:rFonts w:ascii="Times New Roman" w:hAnsi="Times New Roman" w:cs="Times New Roman"/>
          <w:sz w:val="24"/>
          <w:szCs w:val="24"/>
        </w:rPr>
      </w:pPr>
    </w:p>
    <w:p w:rsidR="00AB4225" w:rsidRDefault="00AB4225" w:rsidP="008F0C5D">
      <w:pPr>
        <w:spacing w:line="480" w:lineRule="auto"/>
        <w:ind w:firstLine="720"/>
        <w:jc w:val="both"/>
        <w:rPr>
          <w:rFonts w:ascii="Times New Roman" w:hAnsi="Times New Roman" w:cs="Times New Roman"/>
          <w:sz w:val="24"/>
          <w:szCs w:val="24"/>
        </w:rPr>
      </w:pPr>
    </w:p>
    <w:p w:rsidR="000F5C24" w:rsidRPr="000F5C24" w:rsidRDefault="000F5C24" w:rsidP="000F5C24">
      <w:pPr>
        <w:pStyle w:val="Heading1"/>
        <w:spacing w:line="480" w:lineRule="auto"/>
        <w:jc w:val="center"/>
      </w:pPr>
      <w:bookmarkStart w:id="64" w:name="_Toc440464019"/>
      <w:r w:rsidRPr="000F5C24">
        <w:lastRenderedPageBreak/>
        <w:t>Abstract</w:t>
      </w:r>
      <w:bookmarkEnd w:id="64"/>
    </w:p>
    <w:p w:rsidR="008F0C5D" w:rsidRPr="00BC4BFA" w:rsidRDefault="008F0C5D" w:rsidP="008F0C5D">
      <w:pPr>
        <w:spacing w:line="480" w:lineRule="auto"/>
        <w:ind w:firstLine="720"/>
        <w:jc w:val="both"/>
        <w:rPr>
          <w:rFonts w:ascii="Times New Roman" w:hAnsi="Times New Roman" w:cs="Times New Roman"/>
          <w:b/>
          <w:color w:val="4F81BD" w:themeColor="accent1"/>
          <w:sz w:val="24"/>
          <w:szCs w:val="24"/>
        </w:rPr>
      </w:pPr>
      <w:r w:rsidRPr="00BC4BFA">
        <w:rPr>
          <w:rFonts w:ascii="Times New Roman" w:hAnsi="Times New Roman" w:cs="Times New Roman"/>
          <w:sz w:val="24"/>
          <w:szCs w:val="24"/>
        </w:rPr>
        <w:t xml:space="preserve">This work focuses on the image acquisition and iris segmentation portion of </w:t>
      </w:r>
      <w:r>
        <w:rPr>
          <w:rFonts w:ascii="Times New Roman" w:hAnsi="Times New Roman" w:cs="Times New Roman"/>
          <w:sz w:val="24"/>
          <w:szCs w:val="24"/>
        </w:rPr>
        <w:t xml:space="preserve">an </w:t>
      </w:r>
      <w:r w:rsidRPr="00BC4BFA">
        <w:rPr>
          <w:rFonts w:ascii="Times New Roman" w:hAnsi="Times New Roman" w:cs="Times New Roman"/>
          <w:sz w:val="24"/>
          <w:szCs w:val="24"/>
        </w:rPr>
        <w:t>Iris Recognition System (IRS) which is the initial task before performing iris post-processing</w:t>
      </w:r>
      <w:r>
        <w:rPr>
          <w:rFonts w:ascii="Times New Roman" w:hAnsi="Times New Roman" w:cs="Times New Roman"/>
          <w:sz w:val="24"/>
          <w:szCs w:val="24"/>
        </w:rPr>
        <w:t>, compression</w:t>
      </w:r>
      <w:r w:rsidRPr="00BC4BFA">
        <w:rPr>
          <w:rFonts w:ascii="Times New Roman" w:hAnsi="Times New Roman" w:cs="Times New Roman"/>
          <w:sz w:val="24"/>
          <w:szCs w:val="24"/>
        </w:rPr>
        <w:t xml:space="preserve"> and recognition. The propo</w:t>
      </w:r>
      <w:r>
        <w:rPr>
          <w:rFonts w:ascii="Times New Roman" w:hAnsi="Times New Roman" w:cs="Times New Roman"/>
          <w:sz w:val="24"/>
          <w:szCs w:val="24"/>
        </w:rPr>
        <w:t>sed iris acquisition uses a 5 Mega</w:t>
      </w:r>
      <w:r w:rsidRPr="00BC4BFA">
        <w:rPr>
          <w:rFonts w:ascii="Times New Roman" w:hAnsi="Times New Roman" w:cs="Times New Roman"/>
          <w:sz w:val="24"/>
          <w:szCs w:val="24"/>
        </w:rPr>
        <w:t xml:space="preserve"> pixels Terasic CMOS camera to capture RAW image </w:t>
      </w:r>
      <w:r>
        <w:rPr>
          <w:rFonts w:ascii="Times New Roman" w:hAnsi="Times New Roman" w:cs="Times New Roman"/>
          <w:sz w:val="24"/>
          <w:szCs w:val="24"/>
        </w:rPr>
        <w:t xml:space="preserve">which is converted into an RGB format </w:t>
      </w:r>
      <w:r w:rsidRPr="00BC4BFA">
        <w:rPr>
          <w:rFonts w:ascii="Times New Roman" w:hAnsi="Times New Roman" w:cs="Times New Roman"/>
          <w:sz w:val="24"/>
          <w:szCs w:val="24"/>
        </w:rPr>
        <w:t xml:space="preserve">before performing segmentation using </w:t>
      </w:r>
      <w:ins w:id="65" w:author="User" w:date="2016-01-14T09:09:00Z">
        <w:r w:rsidR="00355A79">
          <w:rPr>
            <w:rFonts w:ascii="Times New Roman" w:hAnsi="Times New Roman" w:cs="Times New Roman"/>
            <w:sz w:val="24"/>
            <w:szCs w:val="24"/>
          </w:rPr>
          <w:t xml:space="preserve">the </w:t>
        </w:r>
      </w:ins>
      <w:r>
        <w:rPr>
          <w:rFonts w:ascii="Times New Roman" w:hAnsi="Times New Roman" w:cs="Times New Roman"/>
          <w:sz w:val="24"/>
          <w:szCs w:val="24"/>
        </w:rPr>
        <w:t xml:space="preserve">Circle </w:t>
      </w:r>
      <w:r>
        <w:rPr>
          <w:rFonts w:ascii="Times New Roman" w:hAnsi="Times New Roman" w:cs="Times New Roman"/>
          <w:color w:val="000000"/>
          <w:sz w:val="24"/>
          <w:szCs w:val="24"/>
          <w:shd w:val="clear" w:color="auto" w:fill="FFFFFF"/>
        </w:rPr>
        <w:t>Hough</w:t>
      </w:r>
      <w:r w:rsidRPr="00BC4BFA">
        <w:rPr>
          <w:rFonts w:ascii="Times New Roman" w:hAnsi="Times New Roman" w:cs="Times New Roman"/>
          <w:color w:val="000000"/>
          <w:sz w:val="24"/>
          <w:szCs w:val="24"/>
          <w:shd w:val="clear" w:color="auto" w:fill="FFFFFF"/>
        </w:rPr>
        <w:t xml:space="preserve"> Transform </w:t>
      </w:r>
      <w:del w:id="66" w:author="User" w:date="2016-01-14T09:10:00Z">
        <w:r w:rsidRPr="00BC4BFA" w:rsidDel="00355A79">
          <w:rPr>
            <w:rFonts w:ascii="Times New Roman" w:hAnsi="Times New Roman" w:cs="Times New Roman"/>
            <w:color w:val="000000"/>
            <w:sz w:val="24"/>
            <w:szCs w:val="24"/>
            <w:shd w:val="clear" w:color="auto" w:fill="FFFFFF"/>
          </w:rPr>
          <w:delText>techniques</w:delText>
        </w:r>
      </w:del>
      <w:ins w:id="67" w:author="User" w:date="2016-01-14T09:10:00Z">
        <w:r w:rsidR="00355A79">
          <w:rPr>
            <w:rFonts w:ascii="Times New Roman" w:hAnsi="Times New Roman" w:cs="Times New Roman"/>
            <w:color w:val="000000"/>
            <w:sz w:val="24"/>
            <w:szCs w:val="24"/>
            <w:shd w:val="clear" w:color="auto" w:fill="FFFFFF"/>
          </w:rPr>
          <w:t>technique</w:t>
        </w:r>
      </w:ins>
      <w:r w:rsidRPr="00BC4BFA">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This technique </w:t>
      </w:r>
      <w:del w:id="68" w:author="User" w:date="2016-01-14T09:10:00Z">
        <w:r w:rsidDel="00355A79">
          <w:rPr>
            <w:rFonts w:ascii="Times New Roman" w:hAnsi="Times New Roman" w:cs="Times New Roman"/>
            <w:color w:val="000000"/>
            <w:sz w:val="24"/>
            <w:szCs w:val="24"/>
            <w:shd w:val="clear" w:color="auto" w:fill="FFFFFF"/>
          </w:rPr>
          <w:delText xml:space="preserve">is </w:delText>
        </w:r>
      </w:del>
      <w:r>
        <w:rPr>
          <w:rFonts w:ascii="Times New Roman" w:hAnsi="Times New Roman" w:cs="Times New Roman"/>
          <w:color w:val="000000"/>
          <w:sz w:val="24"/>
          <w:szCs w:val="24"/>
          <w:shd w:val="clear" w:color="auto" w:fill="FFFFFF"/>
        </w:rPr>
        <w:t xml:space="preserve">includes the process of RGB to grayscale and binary conversion </w:t>
      </w:r>
      <w:ins w:id="69" w:author="User" w:date="2016-01-14T09:10:00Z">
        <w:r w:rsidR="00355A79">
          <w:rPr>
            <w:rFonts w:ascii="Times New Roman" w:hAnsi="Times New Roman" w:cs="Times New Roman"/>
            <w:color w:val="000000"/>
            <w:sz w:val="24"/>
            <w:szCs w:val="24"/>
            <w:shd w:val="clear" w:color="auto" w:fill="FFFFFF"/>
          </w:rPr>
          <w:t xml:space="preserve">by </w:t>
        </w:r>
      </w:ins>
      <w:r>
        <w:rPr>
          <w:rFonts w:ascii="Times New Roman" w:hAnsi="Times New Roman" w:cs="Times New Roman"/>
          <w:color w:val="000000"/>
          <w:sz w:val="24"/>
          <w:szCs w:val="24"/>
          <w:shd w:val="clear" w:color="auto" w:fill="FFFFFF"/>
        </w:rPr>
        <w:t xml:space="preserve">using thresholding, erosion, dilation for noise reduction and finally iris and pupil localization. </w:t>
      </w:r>
      <w:r w:rsidRPr="00BC4BFA">
        <w:rPr>
          <w:rFonts w:ascii="Times New Roman" w:hAnsi="Times New Roman" w:cs="Times New Roman"/>
          <w:color w:val="000000"/>
          <w:sz w:val="24"/>
          <w:szCs w:val="24"/>
          <w:shd w:val="clear" w:color="auto" w:fill="FFFFFF"/>
        </w:rPr>
        <w:t>This work solves timing problem</w:t>
      </w:r>
      <w:r>
        <w:rPr>
          <w:rFonts w:ascii="Times New Roman" w:hAnsi="Times New Roman" w:cs="Times New Roman"/>
          <w:color w:val="000000"/>
          <w:sz w:val="24"/>
          <w:szCs w:val="24"/>
          <w:shd w:val="clear" w:color="auto" w:fill="FFFFFF"/>
        </w:rPr>
        <w:t>s</w:t>
      </w:r>
      <w:r w:rsidRPr="00BC4BFA">
        <w:rPr>
          <w:rFonts w:ascii="Times New Roman" w:hAnsi="Times New Roman" w:cs="Times New Roman"/>
          <w:color w:val="000000"/>
          <w:sz w:val="24"/>
          <w:szCs w:val="24"/>
          <w:shd w:val="clear" w:color="auto" w:fill="FFFFFF"/>
        </w:rPr>
        <w:t xml:space="preserve"> of conventional iris segmentation schemes by not </w:t>
      </w:r>
      <w:r>
        <w:rPr>
          <w:rFonts w:ascii="Times New Roman" w:hAnsi="Times New Roman" w:cs="Times New Roman"/>
          <w:color w:val="000000"/>
          <w:sz w:val="24"/>
          <w:szCs w:val="24"/>
          <w:shd w:val="clear" w:color="auto" w:fill="FFFFFF"/>
        </w:rPr>
        <w:t>using Canny Edge detection</w:t>
      </w:r>
      <w:r w:rsidRPr="00BC4BFA">
        <w:rPr>
          <w:rFonts w:ascii="Times New Roman" w:hAnsi="Times New Roman" w:cs="Times New Roman"/>
          <w:color w:val="000000"/>
          <w:sz w:val="24"/>
          <w:szCs w:val="24"/>
          <w:shd w:val="clear" w:color="auto" w:fill="FFFFFF"/>
        </w:rPr>
        <w:t xml:space="preserve">.  All sub-blocks related to </w:t>
      </w:r>
      <w:ins w:id="70" w:author="User" w:date="2016-01-14T09:11:00Z">
        <w:r w:rsidR="00355A79">
          <w:rPr>
            <w:rFonts w:ascii="Times New Roman" w:hAnsi="Times New Roman" w:cs="Times New Roman"/>
            <w:color w:val="000000"/>
            <w:sz w:val="24"/>
            <w:szCs w:val="24"/>
            <w:shd w:val="clear" w:color="auto" w:fill="FFFFFF"/>
          </w:rPr>
          <w:t xml:space="preserve">the </w:t>
        </w:r>
      </w:ins>
      <w:r w:rsidRPr="00BC4BFA">
        <w:rPr>
          <w:rFonts w:ascii="Times New Roman" w:hAnsi="Times New Roman" w:cs="Times New Roman"/>
          <w:color w:val="000000"/>
          <w:sz w:val="24"/>
          <w:szCs w:val="24"/>
          <w:shd w:val="clear" w:color="auto" w:fill="FFFFFF"/>
        </w:rPr>
        <w:t>detection and iris pre-processing will be modeled</w:t>
      </w:r>
      <w:commentRangeStart w:id="71"/>
      <w:ins w:id="72" w:author="User" w:date="2016-01-14T09:11:00Z">
        <w:r w:rsidR="00355A79">
          <w:rPr>
            <w:rFonts w:ascii="Times New Roman" w:hAnsi="Times New Roman" w:cs="Times New Roman"/>
            <w:color w:val="000000"/>
            <w:sz w:val="24"/>
            <w:szCs w:val="24"/>
            <w:shd w:val="clear" w:color="auto" w:fill="FFFFFF"/>
          </w:rPr>
          <w:t>,</w:t>
        </w:r>
        <w:commentRangeEnd w:id="71"/>
        <w:r w:rsidR="00355A79">
          <w:rPr>
            <w:rStyle w:val="CommentReference"/>
            <w:rFonts w:ascii="Arial" w:eastAsia="Arial" w:hAnsi="Arial" w:cs="Arial"/>
            <w:color w:val="000000"/>
            <w:lang w:eastAsia="zh-CN"/>
          </w:rPr>
          <w:commentReference w:id="71"/>
        </w:r>
      </w:ins>
      <w:r w:rsidRPr="00BC4BFA">
        <w:rPr>
          <w:rFonts w:ascii="Times New Roman" w:hAnsi="Times New Roman" w:cs="Times New Roman"/>
          <w:color w:val="000000"/>
          <w:sz w:val="24"/>
          <w:szCs w:val="24"/>
          <w:shd w:val="clear" w:color="auto" w:fill="FFFFFF"/>
        </w:rPr>
        <w:t xml:space="preserve"> designed and tested using HDL based testbench </w:t>
      </w:r>
      <w:del w:id="73" w:author="User" w:date="2016-01-14T09:11:00Z">
        <w:r w:rsidRPr="00BC4BFA" w:rsidDel="00355A79">
          <w:rPr>
            <w:rFonts w:ascii="Times New Roman" w:hAnsi="Times New Roman" w:cs="Times New Roman"/>
            <w:color w:val="000000"/>
            <w:sz w:val="24"/>
            <w:szCs w:val="24"/>
            <w:shd w:val="clear" w:color="auto" w:fill="FFFFFF"/>
          </w:rPr>
          <w:delText xml:space="preserve">is </w:delText>
        </w:r>
      </w:del>
      <w:ins w:id="74" w:author="User" w:date="2016-01-14T09:11:00Z">
        <w:r w:rsidR="00355A79">
          <w:rPr>
            <w:rFonts w:ascii="Times New Roman" w:hAnsi="Times New Roman" w:cs="Times New Roman"/>
            <w:color w:val="000000"/>
            <w:sz w:val="24"/>
            <w:szCs w:val="24"/>
            <w:shd w:val="clear" w:color="auto" w:fill="FFFFFF"/>
          </w:rPr>
          <w:t>in</w:t>
        </w:r>
        <w:r w:rsidR="00355A79" w:rsidRPr="00BC4BFA">
          <w:rPr>
            <w:rFonts w:ascii="Times New Roman" w:hAnsi="Times New Roman" w:cs="Times New Roman"/>
            <w:color w:val="000000"/>
            <w:sz w:val="24"/>
            <w:szCs w:val="24"/>
            <w:shd w:val="clear" w:color="auto" w:fill="FFFFFF"/>
          </w:rPr>
          <w:t xml:space="preserve"> </w:t>
        </w:r>
      </w:ins>
      <w:r w:rsidRPr="00BC4BFA">
        <w:rPr>
          <w:rFonts w:ascii="Times New Roman" w:hAnsi="Times New Roman" w:cs="Times New Roman"/>
          <w:color w:val="000000"/>
          <w:sz w:val="24"/>
          <w:szCs w:val="24"/>
          <w:shd w:val="clear" w:color="auto" w:fill="FFFFFF"/>
        </w:rPr>
        <w:t xml:space="preserve">Modelsim before </w:t>
      </w:r>
      <w:ins w:id="75" w:author="User" w:date="2016-01-14T09:11:00Z">
        <w:r w:rsidR="00355A79">
          <w:rPr>
            <w:rFonts w:ascii="Times New Roman" w:hAnsi="Times New Roman" w:cs="Times New Roman"/>
            <w:color w:val="000000"/>
            <w:sz w:val="24"/>
            <w:szCs w:val="24"/>
            <w:shd w:val="clear" w:color="auto" w:fill="FFFFFF"/>
          </w:rPr>
          <w:t xml:space="preserve">performing </w:t>
        </w:r>
      </w:ins>
      <w:r w:rsidRPr="00BC4BFA">
        <w:rPr>
          <w:rFonts w:ascii="Times New Roman" w:hAnsi="Times New Roman" w:cs="Times New Roman"/>
          <w:color w:val="000000"/>
          <w:sz w:val="24"/>
          <w:szCs w:val="24"/>
          <w:shd w:val="clear" w:color="auto" w:fill="FFFFFF"/>
        </w:rPr>
        <w:t>final integration, analysis and implementation of the Verilog HDL code in</w:t>
      </w:r>
      <w:ins w:id="76" w:author="User" w:date="2016-01-14T09:15:00Z">
        <w:r w:rsidR="00355A79">
          <w:rPr>
            <w:rFonts w:ascii="Times New Roman" w:hAnsi="Times New Roman" w:cs="Times New Roman"/>
            <w:color w:val="000000"/>
            <w:sz w:val="24"/>
            <w:szCs w:val="24"/>
            <w:shd w:val="clear" w:color="auto" w:fill="FFFFFF"/>
          </w:rPr>
          <w:t>to</w:t>
        </w:r>
      </w:ins>
      <w:r w:rsidRPr="00BC4BFA">
        <w:rPr>
          <w:rFonts w:ascii="Times New Roman" w:hAnsi="Times New Roman" w:cs="Times New Roman"/>
          <w:color w:val="000000"/>
          <w:sz w:val="24"/>
          <w:szCs w:val="24"/>
          <w:shd w:val="clear" w:color="auto" w:fill="FFFFFF"/>
        </w:rPr>
        <w:t xml:space="preserve"> the Cyclone II FPGA for </w:t>
      </w:r>
      <w:del w:id="77" w:author="User" w:date="2016-01-14T09:12:00Z">
        <w:r w:rsidRPr="00BC4BFA" w:rsidDel="00355A79">
          <w:rPr>
            <w:rFonts w:ascii="Times New Roman" w:hAnsi="Times New Roman" w:cs="Times New Roman"/>
            <w:color w:val="000000"/>
            <w:sz w:val="24"/>
            <w:szCs w:val="24"/>
            <w:shd w:val="clear" w:color="auto" w:fill="FFFFFF"/>
          </w:rPr>
          <w:delText>Hardware Verification</w:delText>
        </w:r>
      </w:del>
      <w:ins w:id="78" w:author="User" w:date="2016-01-14T09:12:00Z">
        <w:r w:rsidR="00355A79">
          <w:rPr>
            <w:rFonts w:ascii="Times New Roman" w:hAnsi="Times New Roman" w:cs="Times New Roman"/>
            <w:color w:val="000000"/>
            <w:sz w:val="24"/>
            <w:szCs w:val="24"/>
            <w:shd w:val="clear" w:color="auto" w:fill="FFFFFF"/>
          </w:rPr>
          <w:t xml:space="preserve"> hardware verification purposes</w:t>
        </w:r>
      </w:ins>
      <w:r w:rsidRPr="00BC4BFA">
        <w:rPr>
          <w:rFonts w:ascii="Times New Roman" w:hAnsi="Times New Roman" w:cs="Times New Roman"/>
          <w:color w:val="000000"/>
          <w:sz w:val="24"/>
          <w:szCs w:val="24"/>
          <w:shd w:val="clear" w:color="auto" w:fill="FFFFFF"/>
        </w:rPr>
        <w:t>. The expected results of this captured and segmented iris is a 640x480 matrix with an accuracy</w:t>
      </w:r>
      <w:r>
        <w:rPr>
          <w:rFonts w:ascii="Times New Roman" w:hAnsi="Times New Roman" w:cs="Times New Roman"/>
          <w:color w:val="000000"/>
          <w:sz w:val="24"/>
          <w:szCs w:val="24"/>
          <w:shd w:val="clear" w:color="auto" w:fill="FFFFFF"/>
        </w:rPr>
        <w:t xml:space="preserve"> of 71</w:t>
      </w:r>
      <w:r w:rsidRPr="00BC4BFA">
        <w:rPr>
          <w:rFonts w:ascii="Times New Roman" w:hAnsi="Times New Roman" w:cs="Times New Roman"/>
          <w:color w:val="000000"/>
          <w:sz w:val="24"/>
          <w:szCs w:val="24"/>
          <w:shd w:val="clear" w:color="auto" w:fill="FFFFFF"/>
        </w:rPr>
        <w:t xml:space="preserve">%. </w:t>
      </w:r>
      <w:del w:id="79" w:author="User" w:date="2016-01-14T09:14:00Z">
        <w:r w:rsidRPr="00BC4BFA" w:rsidDel="00355A79">
          <w:rPr>
            <w:rFonts w:ascii="Times New Roman" w:hAnsi="Times New Roman" w:cs="Times New Roman"/>
            <w:color w:val="000000"/>
            <w:sz w:val="24"/>
            <w:szCs w:val="24"/>
            <w:shd w:val="clear" w:color="auto" w:fill="FFFFFF"/>
          </w:rPr>
          <w:delText xml:space="preserve">Contactless </w:delText>
        </w:r>
      </w:del>
      <w:ins w:id="80" w:author="User" w:date="2016-01-14T09:14:00Z">
        <w:r w:rsidR="00355A79">
          <w:rPr>
            <w:rFonts w:ascii="Times New Roman" w:hAnsi="Times New Roman" w:cs="Times New Roman"/>
            <w:color w:val="000000"/>
            <w:sz w:val="24"/>
            <w:szCs w:val="24"/>
            <w:shd w:val="clear" w:color="auto" w:fill="FFFFFF"/>
          </w:rPr>
          <w:t>Such a c</w:t>
        </w:r>
        <w:r w:rsidR="00355A79" w:rsidRPr="00BC4BFA">
          <w:rPr>
            <w:rFonts w:ascii="Times New Roman" w:hAnsi="Times New Roman" w:cs="Times New Roman"/>
            <w:color w:val="000000"/>
            <w:sz w:val="24"/>
            <w:szCs w:val="24"/>
            <w:shd w:val="clear" w:color="auto" w:fill="FFFFFF"/>
          </w:rPr>
          <w:t xml:space="preserve">ontactless </w:t>
        </w:r>
      </w:ins>
      <w:r w:rsidRPr="00BC4BFA">
        <w:rPr>
          <w:rFonts w:ascii="Times New Roman" w:hAnsi="Times New Roman" w:cs="Times New Roman"/>
          <w:color w:val="000000"/>
          <w:sz w:val="24"/>
          <w:szCs w:val="24"/>
          <w:shd w:val="clear" w:color="auto" w:fill="FFFFFF"/>
        </w:rPr>
        <w:t>biometric recognition system can be applied for augmented security purposes such as criminal recognition and for home security.</w:t>
      </w:r>
    </w:p>
    <w:p w:rsidR="008F0C5D" w:rsidRDefault="008F0C5D" w:rsidP="008F0C5D">
      <w:pPr>
        <w:pStyle w:val="Heading1"/>
        <w:spacing w:line="480" w:lineRule="auto"/>
        <w:rPr>
          <w:rFonts w:cs="Times New Roman"/>
        </w:rPr>
      </w:pPr>
    </w:p>
    <w:p w:rsidR="008F0C5D" w:rsidRDefault="008F0C5D" w:rsidP="008F0C5D">
      <w:pPr>
        <w:pStyle w:val="Heading1"/>
        <w:spacing w:line="480" w:lineRule="auto"/>
        <w:rPr>
          <w:rFonts w:cs="Times New Roman"/>
        </w:rPr>
      </w:pPr>
    </w:p>
    <w:p w:rsidR="008F0C5D" w:rsidRDefault="008F0C5D" w:rsidP="008F0C5D">
      <w:pPr>
        <w:pStyle w:val="Heading1"/>
        <w:spacing w:line="480" w:lineRule="auto"/>
        <w:rPr>
          <w:rFonts w:cs="Times New Roman"/>
        </w:rPr>
      </w:pPr>
    </w:p>
    <w:p w:rsidR="008F0C5D" w:rsidRDefault="008F0C5D" w:rsidP="008F0C5D">
      <w:pPr>
        <w:pStyle w:val="Heading2"/>
      </w:pPr>
      <w:bookmarkStart w:id="81" w:name="_Toc440459483"/>
      <w:bookmarkEnd w:id="0"/>
    </w:p>
    <w:p w:rsidR="008F0C5D" w:rsidRPr="00A1636F" w:rsidRDefault="008F0C5D" w:rsidP="008F0C5D">
      <w:pPr>
        <w:pStyle w:val="Heading1"/>
        <w:spacing w:line="480" w:lineRule="auto"/>
        <w:rPr>
          <w:rFonts w:cs="Times New Roman"/>
        </w:rPr>
      </w:pPr>
      <w:bookmarkStart w:id="82" w:name="_Toc440464020"/>
      <w:r w:rsidRPr="00A1636F">
        <w:rPr>
          <w:rFonts w:cs="Times New Roman"/>
        </w:rPr>
        <w:lastRenderedPageBreak/>
        <w:t>Chapter 1: Introduction</w:t>
      </w:r>
      <w:bookmarkEnd w:id="82"/>
    </w:p>
    <w:p w:rsidR="008F0C5D" w:rsidRPr="00A1636F" w:rsidRDefault="008F0C5D" w:rsidP="008F0C5D">
      <w:pPr>
        <w:pStyle w:val="Heading2"/>
      </w:pPr>
      <w:bookmarkStart w:id="83" w:name="_Toc440464021"/>
      <w:r w:rsidRPr="00A1636F">
        <w:t>OBJECTIVES</w:t>
      </w:r>
      <w:bookmarkEnd w:id="81"/>
      <w:bookmarkEnd w:id="83"/>
    </w:p>
    <w:p w:rsidR="008F0C5D" w:rsidRDefault="008F0C5D" w:rsidP="008F0C5D">
      <w:pPr>
        <w:pStyle w:val="ListParagraph"/>
        <w:numPr>
          <w:ilvl w:val="0"/>
          <w:numId w:val="2"/>
        </w:numPr>
        <w:spacing w:line="480" w:lineRule="auto"/>
        <w:jc w:val="both"/>
        <w:rPr>
          <w:rFonts w:ascii="Times New Roman" w:hAnsi="Times New Roman" w:cs="Times New Roman"/>
          <w:color w:val="000000" w:themeColor="text1"/>
          <w:sz w:val="24"/>
          <w:szCs w:val="24"/>
        </w:rPr>
      </w:pPr>
      <w:r w:rsidRPr="008F50A3">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 xml:space="preserve">o investigate several different </w:t>
      </w:r>
      <w:r w:rsidRPr="008F50A3">
        <w:rPr>
          <w:rFonts w:ascii="Times New Roman" w:hAnsi="Times New Roman" w:cs="Times New Roman"/>
          <w:color w:val="000000" w:themeColor="text1"/>
          <w:sz w:val="24"/>
          <w:szCs w:val="24"/>
        </w:rPr>
        <w:t xml:space="preserve">design methods of </w:t>
      </w:r>
      <w:r w:rsidRPr="00AE4ACD">
        <w:rPr>
          <w:rFonts w:ascii="Times New Roman" w:hAnsi="Times New Roman" w:cs="Times New Roman"/>
          <w:color w:val="000000" w:themeColor="text1"/>
          <w:sz w:val="24"/>
          <w:szCs w:val="24"/>
        </w:rPr>
        <w:t>image acquisition</w:t>
      </w:r>
      <w:commentRangeStart w:id="84"/>
      <w:ins w:id="85" w:author="User" w:date="2016-01-14T09:16:00Z">
        <w:r w:rsidR="00924191">
          <w:rPr>
            <w:rFonts w:ascii="Times New Roman" w:hAnsi="Times New Roman" w:cs="Times New Roman"/>
            <w:color w:val="000000" w:themeColor="text1"/>
            <w:sz w:val="24"/>
            <w:szCs w:val="24"/>
          </w:rPr>
          <w:t xml:space="preserve"> </w:t>
        </w:r>
        <w:commentRangeEnd w:id="84"/>
        <w:r w:rsidR="00924191">
          <w:rPr>
            <w:rStyle w:val="CommentReference"/>
            <w:rFonts w:ascii="Arial" w:eastAsia="Arial" w:hAnsi="Arial" w:cs="Arial"/>
            <w:color w:val="000000"/>
            <w:lang w:eastAsia="zh-CN"/>
          </w:rPr>
          <w:commentReference w:id="84"/>
        </w:r>
      </w:ins>
      <w:r w:rsidRPr="00AE4ACD">
        <w:rPr>
          <w:rFonts w:ascii="Times New Roman" w:hAnsi="Times New Roman" w:cs="Times New Roman"/>
          <w:color w:val="000000" w:themeColor="text1"/>
          <w:sz w:val="24"/>
          <w:szCs w:val="24"/>
        </w:rPr>
        <w:t>and iris segmentation</w:t>
      </w:r>
      <w:r>
        <w:rPr>
          <w:rFonts w:ascii="Times New Roman" w:hAnsi="Times New Roman" w:cs="Times New Roman"/>
          <w:color w:val="000000" w:themeColor="text1"/>
          <w:sz w:val="24"/>
          <w:szCs w:val="24"/>
        </w:rPr>
        <w:t xml:space="preserve"> of the Iris Recognition System (IRS) from </w:t>
      </w:r>
      <w:r w:rsidRPr="00AE4ACD">
        <w:rPr>
          <w:rFonts w:ascii="Times New Roman" w:hAnsi="Times New Roman" w:cs="Times New Roman"/>
          <w:color w:val="000000" w:themeColor="text1"/>
          <w:sz w:val="24"/>
          <w:szCs w:val="24"/>
        </w:rPr>
        <w:t>past literatures</w:t>
      </w:r>
      <w:r>
        <w:rPr>
          <w:rFonts w:ascii="Times New Roman" w:hAnsi="Times New Roman" w:cs="Times New Roman"/>
          <w:color w:val="000000" w:themeColor="text1"/>
          <w:sz w:val="24"/>
          <w:szCs w:val="24"/>
        </w:rPr>
        <w:t>.</w:t>
      </w:r>
    </w:p>
    <w:p w:rsidR="008F0C5D" w:rsidRDefault="008F0C5D" w:rsidP="008F0C5D">
      <w:pPr>
        <w:pStyle w:val="ListParagraph"/>
        <w:numPr>
          <w:ilvl w:val="0"/>
          <w:numId w:val="2"/>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model, design and verify using HDL based test-bench for all sub-modules of the </w:t>
      </w:r>
      <w:r w:rsidRPr="00AE4ACD">
        <w:rPr>
          <w:rFonts w:ascii="Times New Roman" w:hAnsi="Times New Roman" w:cs="Times New Roman"/>
          <w:color w:val="000000" w:themeColor="text1"/>
          <w:sz w:val="24"/>
          <w:szCs w:val="24"/>
        </w:rPr>
        <w:t>image acquisition and iris segmentation</w:t>
      </w:r>
      <w:r>
        <w:rPr>
          <w:rFonts w:ascii="Times New Roman" w:hAnsi="Times New Roman" w:cs="Times New Roman"/>
          <w:color w:val="000000" w:themeColor="text1"/>
          <w:sz w:val="24"/>
          <w:szCs w:val="24"/>
        </w:rPr>
        <w:t xml:space="preserve"> using </w:t>
      </w:r>
      <w:ins w:id="86" w:author="User" w:date="2016-01-14T09:16:00Z">
        <w:r w:rsidR="00924191">
          <w:rPr>
            <w:rFonts w:ascii="Times New Roman" w:hAnsi="Times New Roman" w:cs="Times New Roman"/>
            <w:color w:val="000000" w:themeColor="text1"/>
            <w:sz w:val="24"/>
            <w:szCs w:val="24"/>
          </w:rPr>
          <w:t xml:space="preserve">ModelSim of </w:t>
        </w:r>
      </w:ins>
      <w:del w:id="87" w:author="User" w:date="2016-01-14T09:16:00Z">
        <w:r w:rsidDel="00924191">
          <w:rPr>
            <w:rFonts w:ascii="Times New Roman" w:hAnsi="Times New Roman" w:cs="Times New Roman"/>
            <w:color w:val="000000" w:themeColor="text1"/>
            <w:sz w:val="24"/>
            <w:szCs w:val="24"/>
          </w:rPr>
          <w:delText xml:space="preserve">in </w:delText>
        </w:r>
      </w:del>
      <w:r w:rsidRPr="00AE4ACD">
        <w:rPr>
          <w:rFonts w:ascii="Times New Roman" w:hAnsi="Times New Roman" w:cs="Times New Roman"/>
          <w:color w:val="000000" w:themeColor="text1"/>
          <w:sz w:val="24"/>
          <w:szCs w:val="24"/>
        </w:rPr>
        <w:t>Mentor Graphics environment</w:t>
      </w:r>
      <w:r>
        <w:rPr>
          <w:rFonts w:ascii="Times New Roman" w:hAnsi="Times New Roman" w:cs="Times New Roman"/>
          <w:color w:val="000000" w:themeColor="text1"/>
          <w:sz w:val="24"/>
          <w:szCs w:val="24"/>
        </w:rPr>
        <w:t>.</w:t>
      </w:r>
    </w:p>
    <w:p w:rsidR="008F0C5D" w:rsidRDefault="008F0C5D" w:rsidP="008F0C5D">
      <w:pPr>
        <w:pStyle w:val="ListParagraph"/>
        <w:numPr>
          <w:ilvl w:val="0"/>
          <w:numId w:val="2"/>
        </w:numPr>
        <w:spacing w:line="48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To integrate, analyze and perform hardware implementation on all the integrated sub-modules of </w:t>
      </w:r>
      <w:r w:rsidRPr="00AE4ACD">
        <w:rPr>
          <w:rFonts w:ascii="Times New Roman" w:hAnsi="Times New Roman" w:cs="Times New Roman"/>
          <w:color w:val="000000" w:themeColor="text1"/>
          <w:sz w:val="24"/>
          <w:szCs w:val="24"/>
        </w:rPr>
        <w:t>the image acquisition and iris segmentation</w:t>
      </w:r>
      <w:r>
        <w:rPr>
          <w:rFonts w:ascii="Times New Roman" w:hAnsi="Times New Roman" w:cs="Times New Roman"/>
          <w:color w:val="000000" w:themeColor="text1"/>
          <w:sz w:val="24"/>
          <w:szCs w:val="24"/>
        </w:rPr>
        <w:t xml:space="preserve"> design on the </w:t>
      </w:r>
      <w:r w:rsidRPr="00AE4ACD">
        <w:rPr>
          <w:rFonts w:ascii="Times New Roman" w:hAnsi="Times New Roman" w:cs="Times New Roman"/>
          <w:color w:val="000000" w:themeColor="text1"/>
          <w:sz w:val="24"/>
          <w:szCs w:val="24"/>
        </w:rPr>
        <w:t>Cyclone П FPGA.</w:t>
      </w:r>
    </w:p>
    <w:p w:rsidR="008F0C5D" w:rsidRPr="00FC060D" w:rsidRDefault="008F0C5D" w:rsidP="008F0C5D">
      <w:pPr>
        <w:pStyle w:val="Heading2"/>
      </w:pPr>
      <w:bookmarkStart w:id="88" w:name="_Toc440459484"/>
      <w:bookmarkStart w:id="89" w:name="_Toc440464022"/>
      <w:r w:rsidRPr="00FC060D">
        <w:t>PROBLEM STATEMENT</w:t>
      </w:r>
      <w:bookmarkEnd w:id="88"/>
      <w:bookmarkEnd w:id="89"/>
    </w:p>
    <w:p w:rsidR="00D77732" w:rsidRDefault="00D609A4">
      <w:pPr>
        <w:spacing w:line="480" w:lineRule="auto"/>
        <w:jc w:val="both"/>
        <w:rPr>
          <w:rFonts w:ascii="Times New Roman" w:hAnsi="Times New Roman" w:cs="Times New Roman"/>
          <w:color w:val="000000" w:themeColor="text1"/>
          <w:sz w:val="24"/>
          <w:szCs w:val="24"/>
          <w:rPrChange w:id="90" w:author="User" w:date="2016-01-14T09:17:00Z">
            <w:rPr/>
          </w:rPrChange>
        </w:rPr>
        <w:pPrChange w:id="91" w:author="User" w:date="2016-01-14T09:17:00Z">
          <w:pPr>
            <w:pStyle w:val="ListParagraph"/>
            <w:spacing w:line="480" w:lineRule="auto"/>
            <w:ind w:left="420" w:firstLine="300"/>
            <w:jc w:val="both"/>
          </w:pPr>
        </w:pPrChange>
      </w:pPr>
      <w:commentRangeStart w:id="92"/>
      <w:r w:rsidRPr="00D609A4">
        <w:rPr>
          <w:rFonts w:ascii="Times New Roman" w:hAnsi="Times New Roman" w:cs="Times New Roman"/>
          <w:color w:val="000000" w:themeColor="text1"/>
          <w:sz w:val="24"/>
          <w:szCs w:val="24"/>
          <w:rPrChange w:id="93" w:author="User" w:date="2016-01-14T09:17:00Z">
            <w:rPr/>
          </w:rPrChange>
        </w:rPr>
        <w:t>The proposed work addresses the problems faced by past researches as shown in Figure 1.1 and Figure 1.2 due to the unclear image and timing of Edge Detection. Figure 1.1 shows a conventional block by Terasic, this block represents basic image capture and output display. However</w:t>
      </w:r>
      <w:r w:rsidR="00E07B85">
        <w:rPr>
          <w:rFonts w:ascii="Times New Roman" w:hAnsi="Times New Roman" w:cs="Times New Roman"/>
          <w:color w:val="000000" w:themeColor="text1"/>
          <w:sz w:val="24"/>
          <w:szCs w:val="24"/>
        </w:rPr>
        <w:t>,</w:t>
      </w:r>
      <w:r w:rsidRPr="00D609A4">
        <w:rPr>
          <w:rFonts w:ascii="Times New Roman" w:hAnsi="Times New Roman" w:cs="Times New Roman"/>
          <w:color w:val="000000" w:themeColor="text1"/>
          <w:sz w:val="24"/>
          <w:szCs w:val="24"/>
          <w:rPrChange w:id="94" w:author="User" w:date="2016-01-14T09:17:00Z">
            <w:rPr/>
          </w:rPrChange>
        </w:rPr>
        <w:t xml:space="preserve"> the conventional block in Figure 1.1 suffers from unclear image when displaying data to the VGA. The conventional block shown in Figure 1.2 </w:t>
      </w:r>
      <w:del w:id="95" w:author="User" w:date="2016-01-14T09:22:00Z">
        <w:r w:rsidRPr="00D609A4">
          <w:rPr>
            <w:rFonts w:ascii="Times New Roman" w:hAnsi="Times New Roman" w:cs="Times New Roman"/>
            <w:color w:val="000000" w:themeColor="text1"/>
            <w:sz w:val="24"/>
            <w:szCs w:val="24"/>
            <w:rPrChange w:id="96" w:author="User" w:date="2016-01-14T09:17:00Z">
              <w:rPr/>
            </w:rPrChange>
          </w:rPr>
          <w:delText xml:space="preserve">that obtains </w:delText>
        </w:r>
      </w:del>
      <w:ins w:id="97" w:author="User" w:date="2016-01-14T09:22:00Z">
        <w:r w:rsidR="00E07B85">
          <w:rPr>
            <w:rFonts w:ascii="Times New Roman" w:hAnsi="Times New Roman" w:cs="Times New Roman"/>
            <w:color w:val="000000" w:themeColor="text1"/>
            <w:sz w:val="24"/>
            <w:szCs w:val="24"/>
          </w:rPr>
          <w:t xml:space="preserve">is the </w:t>
        </w:r>
      </w:ins>
      <w:r w:rsidRPr="00D609A4">
        <w:rPr>
          <w:rFonts w:ascii="Times New Roman" w:hAnsi="Times New Roman" w:cs="Times New Roman"/>
          <w:color w:val="000000" w:themeColor="text1"/>
          <w:sz w:val="24"/>
          <w:szCs w:val="24"/>
          <w:rPrChange w:id="98" w:author="User" w:date="2016-01-14T09:17:00Z">
            <w:rPr/>
          </w:rPrChange>
        </w:rPr>
        <w:t xml:space="preserve">process of Edge Detection. This process leads to </w:t>
      </w:r>
      <w:del w:id="99" w:author="User" w:date="2016-01-14T09:21:00Z">
        <w:r w:rsidRPr="00D609A4">
          <w:rPr>
            <w:rFonts w:ascii="Times New Roman" w:hAnsi="Times New Roman" w:cs="Times New Roman"/>
            <w:color w:val="000000" w:themeColor="text1"/>
            <w:sz w:val="24"/>
            <w:szCs w:val="24"/>
            <w:rPrChange w:id="100" w:author="User" w:date="2016-01-14T09:17:00Z">
              <w:rPr/>
            </w:rPrChange>
          </w:rPr>
          <w:delText xml:space="preserve">have </w:delText>
        </w:r>
      </w:del>
      <w:r w:rsidRPr="00D609A4">
        <w:rPr>
          <w:rFonts w:ascii="Times New Roman" w:hAnsi="Times New Roman" w:cs="Times New Roman"/>
          <w:color w:val="000000" w:themeColor="text1"/>
          <w:sz w:val="24"/>
          <w:szCs w:val="24"/>
          <w:rPrChange w:id="101" w:author="User" w:date="2016-01-14T09:17:00Z">
            <w:rPr/>
          </w:rPrChange>
        </w:rPr>
        <w:t xml:space="preserve">timing issues during </w:t>
      </w:r>
      <w:ins w:id="102" w:author="User" w:date="2016-01-14T09:23:00Z">
        <w:r w:rsidR="00E07B85">
          <w:rPr>
            <w:rFonts w:ascii="Times New Roman" w:hAnsi="Times New Roman" w:cs="Times New Roman"/>
            <w:color w:val="000000" w:themeColor="text1"/>
            <w:sz w:val="24"/>
            <w:szCs w:val="24"/>
          </w:rPr>
          <w:t xml:space="preserve">the </w:t>
        </w:r>
      </w:ins>
      <w:r w:rsidRPr="00D609A4">
        <w:rPr>
          <w:rFonts w:ascii="Times New Roman" w:hAnsi="Times New Roman" w:cs="Times New Roman"/>
          <w:color w:val="000000" w:themeColor="text1"/>
          <w:sz w:val="24"/>
          <w:szCs w:val="24"/>
          <w:rPrChange w:id="103" w:author="User" w:date="2016-01-14T09:17:00Z">
            <w:rPr/>
          </w:rPrChange>
        </w:rPr>
        <w:t xml:space="preserve">processing </w:t>
      </w:r>
      <w:ins w:id="104" w:author="User" w:date="2016-01-14T09:23:00Z">
        <w:r w:rsidR="00E07B85">
          <w:rPr>
            <w:rFonts w:ascii="Times New Roman" w:hAnsi="Times New Roman" w:cs="Times New Roman"/>
            <w:color w:val="000000" w:themeColor="text1"/>
            <w:sz w:val="24"/>
            <w:szCs w:val="24"/>
          </w:rPr>
          <w:t xml:space="preserve">stage of the </w:t>
        </w:r>
      </w:ins>
      <w:r w:rsidRPr="00D609A4">
        <w:rPr>
          <w:rFonts w:ascii="Times New Roman" w:hAnsi="Times New Roman" w:cs="Times New Roman"/>
          <w:color w:val="000000" w:themeColor="text1"/>
          <w:sz w:val="24"/>
          <w:szCs w:val="24"/>
          <w:rPrChange w:id="105" w:author="User" w:date="2016-01-14T09:17:00Z">
            <w:rPr/>
          </w:rPrChange>
        </w:rPr>
        <w:t>iris recognition system.</w:t>
      </w:r>
    </w:p>
    <w:p w:rsidR="00D77732" w:rsidRDefault="00D609A4">
      <w:pPr>
        <w:spacing w:line="480" w:lineRule="auto"/>
        <w:ind w:firstLine="720"/>
        <w:jc w:val="both"/>
        <w:rPr>
          <w:rFonts w:ascii="Times New Roman" w:hAnsi="Times New Roman" w:cs="Times New Roman"/>
          <w:color w:val="000000" w:themeColor="text1"/>
          <w:sz w:val="24"/>
          <w:szCs w:val="24"/>
          <w:rPrChange w:id="106" w:author="User" w:date="2016-01-14T09:17:00Z">
            <w:rPr/>
          </w:rPrChange>
        </w:rPr>
        <w:pPrChange w:id="107" w:author="User" w:date="2016-01-14T09:17:00Z">
          <w:pPr>
            <w:pStyle w:val="ListParagraph"/>
            <w:spacing w:line="480" w:lineRule="auto"/>
            <w:ind w:left="420" w:firstLine="300"/>
            <w:jc w:val="both"/>
          </w:pPr>
        </w:pPrChange>
      </w:pPr>
      <w:r w:rsidRPr="00D609A4">
        <w:rPr>
          <w:rFonts w:ascii="Times New Roman" w:hAnsi="Times New Roman" w:cs="Times New Roman"/>
          <w:color w:val="000000" w:themeColor="text1"/>
          <w:sz w:val="24"/>
          <w:szCs w:val="24"/>
          <w:rPrChange w:id="108" w:author="User" w:date="2016-01-14T09:17:00Z">
            <w:rPr/>
          </w:rPrChange>
        </w:rPr>
        <w:t xml:space="preserve">The </w:t>
      </w:r>
      <w:del w:id="109" w:author="User" w:date="2016-01-14T09:23:00Z">
        <w:r w:rsidRPr="00D609A4">
          <w:rPr>
            <w:rFonts w:ascii="Times New Roman" w:hAnsi="Times New Roman" w:cs="Times New Roman"/>
            <w:color w:val="000000" w:themeColor="text1"/>
            <w:sz w:val="24"/>
            <w:szCs w:val="24"/>
            <w:rPrChange w:id="110" w:author="User" w:date="2016-01-14T09:17:00Z">
              <w:rPr/>
            </w:rPrChange>
          </w:rPr>
          <w:delText xml:space="preserve">Proposed </w:delText>
        </w:r>
      </w:del>
      <w:ins w:id="111" w:author="User" w:date="2016-01-14T09:23:00Z">
        <w:r w:rsidR="00E07B85">
          <w:rPr>
            <w:rFonts w:ascii="Times New Roman" w:hAnsi="Times New Roman" w:cs="Times New Roman"/>
            <w:color w:val="000000" w:themeColor="text1"/>
            <w:sz w:val="24"/>
            <w:szCs w:val="24"/>
          </w:rPr>
          <w:t>proposed</w:t>
        </w:r>
        <w:r w:rsidRPr="00D609A4">
          <w:rPr>
            <w:rFonts w:ascii="Times New Roman" w:hAnsi="Times New Roman" w:cs="Times New Roman"/>
            <w:color w:val="000000" w:themeColor="text1"/>
            <w:sz w:val="24"/>
            <w:szCs w:val="24"/>
            <w:rPrChange w:id="112" w:author="User" w:date="2016-01-14T09:17:00Z">
              <w:rPr/>
            </w:rPrChange>
          </w:rPr>
          <w:t xml:space="preserve"> </w:t>
        </w:r>
      </w:ins>
      <w:r w:rsidRPr="00D609A4">
        <w:rPr>
          <w:rFonts w:ascii="Times New Roman" w:hAnsi="Times New Roman" w:cs="Times New Roman"/>
          <w:color w:val="000000" w:themeColor="text1"/>
          <w:sz w:val="24"/>
          <w:szCs w:val="24"/>
          <w:rPrChange w:id="113" w:author="User" w:date="2016-01-14T09:17:00Z">
            <w:rPr/>
          </w:rPrChange>
        </w:rPr>
        <w:t xml:space="preserve">architecture will resolve the unclear image of Figure 1 and timing issues of Figure 2. In the proposed architecture, the </w:t>
      </w:r>
      <w:del w:id="114" w:author="User" w:date="2016-01-14T09:23:00Z">
        <w:r w:rsidRPr="00D609A4">
          <w:rPr>
            <w:rFonts w:ascii="Times New Roman" w:hAnsi="Times New Roman" w:cs="Times New Roman"/>
            <w:color w:val="000000" w:themeColor="text1"/>
            <w:sz w:val="24"/>
            <w:szCs w:val="24"/>
            <w:rPrChange w:id="115" w:author="User" w:date="2016-01-14T09:17:00Z">
              <w:rPr/>
            </w:rPrChange>
          </w:rPr>
          <w:delText xml:space="preserve">timing of </w:delText>
        </w:r>
      </w:del>
      <w:r w:rsidRPr="00D609A4">
        <w:rPr>
          <w:rFonts w:ascii="Times New Roman" w:hAnsi="Times New Roman" w:cs="Times New Roman"/>
          <w:color w:val="000000" w:themeColor="text1"/>
          <w:sz w:val="24"/>
          <w:szCs w:val="24"/>
          <w:rPrChange w:id="116" w:author="User" w:date="2016-01-14T09:17:00Z">
            <w:rPr/>
          </w:rPrChange>
        </w:rPr>
        <w:t>exposure</w:t>
      </w:r>
      <w:ins w:id="117" w:author="User" w:date="2016-01-14T09:23:00Z">
        <w:r w:rsidR="00E07B85">
          <w:rPr>
            <w:rFonts w:ascii="Times New Roman" w:hAnsi="Times New Roman" w:cs="Times New Roman"/>
            <w:color w:val="000000" w:themeColor="text1"/>
            <w:sz w:val="24"/>
            <w:szCs w:val="24"/>
          </w:rPr>
          <w:t xml:space="preserve"> time</w:t>
        </w:r>
      </w:ins>
      <w:r w:rsidRPr="00D609A4">
        <w:rPr>
          <w:rFonts w:ascii="Times New Roman" w:hAnsi="Times New Roman" w:cs="Times New Roman"/>
          <w:color w:val="000000" w:themeColor="text1"/>
          <w:sz w:val="24"/>
          <w:szCs w:val="24"/>
          <w:rPrChange w:id="118" w:author="User" w:date="2016-01-14T09:17:00Z">
            <w:rPr/>
          </w:rPrChange>
        </w:rPr>
        <w:t xml:space="preserve"> will be reduced </w:t>
      </w:r>
      <w:del w:id="119" w:author="User" w:date="2016-01-14T09:24:00Z">
        <w:r w:rsidRPr="00D609A4">
          <w:rPr>
            <w:rFonts w:ascii="Times New Roman" w:hAnsi="Times New Roman" w:cs="Times New Roman"/>
            <w:color w:val="000000" w:themeColor="text1"/>
            <w:sz w:val="24"/>
            <w:szCs w:val="24"/>
            <w:rPrChange w:id="120" w:author="User" w:date="2016-01-14T09:17:00Z">
              <w:rPr/>
            </w:rPrChange>
          </w:rPr>
          <w:delText xml:space="preserve">to </w:delText>
        </w:r>
      </w:del>
      <w:r w:rsidRPr="00D609A4">
        <w:rPr>
          <w:rFonts w:ascii="Times New Roman" w:hAnsi="Times New Roman" w:cs="Times New Roman"/>
          <w:color w:val="000000" w:themeColor="text1"/>
          <w:sz w:val="24"/>
          <w:szCs w:val="24"/>
          <w:rPrChange w:id="121" w:author="User" w:date="2016-01-14T09:17:00Z">
            <w:rPr/>
          </w:rPrChange>
        </w:rPr>
        <w:t xml:space="preserve">for a faster capture. This will resolve the problem of blurred images. To resolve the problem of timing, the edge detection step is removed and </w:t>
      </w:r>
      <w:ins w:id="122" w:author="User" w:date="2016-01-14T09:24:00Z">
        <w:r w:rsidR="00E07B85">
          <w:rPr>
            <w:rFonts w:ascii="Times New Roman" w:hAnsi="Times New Roman" w:cs="Times New Roman"/>
            <w:color w:val="000000" w:themeColor="text1"/>
            <w:sz w:val="24"/>
            <w:szCs w:val="24"/>
          </w:rPr>
          <w:t xml:space="preserve">will </w:t>
        </w:r>
      </w:ins>
      <w:ins w:id="123" w:author="User" w:date="2016-01-14T09:25:00Z">
        <w:r w:rsidR="00E07B85">
          <w:rPr>
            <w:rFonts w:ascii="Times New Roman" w:hAnsi="Times New Roman" w:cs="Times New Roman"/>
            <w:color w:val="000000" w:themeColor="text1"/>
            <w:sz w:val="24"/>
            <w:szCs w:val="24"/>
          </w:rPr>
          <w:t xml:space="preserve">instead </w:t>
        </w:r>
      </w:ins>
      <w:ins w:id="124" w:author="User" w:date="2016-01-14T09:24:00Z">
        <w:r w:rsidR="00E07B85">
          <w:rPr>
            <w:rFonts w:ascii="Times New Roman" w:hAnsi="Times New Roman" w:cs="Times New Roman"/>
            <w:color w:val="000000" w:themeColor="text1"/>
            <w:sz w:val="24"/>
            <w:szCs w:val="24"/>
          </w:rPr>
          <w:t xml:space="preserve">be </w:t>
        </w:r>
      </w:ins>
      <w:r w:rsidRPr="00D609A4">
        <w:rPr>
          <w:rFonts w:ascii="Times New Roman" w:hAnsi="Times New Roman" w:cs="Times New Roman"/>
          <w:color w:val="000000" w:themeColor="text1"/>
          <w:sz w:val="24"/>
          <w:szCs w:val="24"/>
          <w:rPrChange w:id="125" w:author="User" w:date="2016-01-14T09:17:00Z">
            <w:rPr/>
          </w:rPrChange>
        </w:rPr>
        <w:t xml:space="preserve">replaced with </w:t>
      </w:r>
      <w:ins w:id="126" w:author="User" w:date="2016-01-14T09:24:00Z">
        <w:r w:rsidR="00E07B85">
          <w:rPr>
            <w:rFonts w:ascii="Times New Roman" w:hAnsi="Times New Roman" w:cs="Times New Roman"/>
            <w:color w:val="000000" w:themeColor="text1"/>
            <w:sz w:val="24"/>
            <w:szCs w:val="24"/>
          </w:rPr>
          <w:t xml:space="preserve">a </w:t>
        </w:r>
      </w:ins>
      <w:r w:rsidRPr="00D609A4">
        <w:rPr>
          <w:rFonts w:ascii="Times New Roman" w:hAnsi="Times New Roman" w:cs="Times New Roman"/>
          <w:color w:val="000000" w:themeColor="text1"/>
          <w:sz w:val="24"/>
          <w:szCs w:val="24"/>
          <w:rPrChange w:id="127" w:author="User" w:date="2016-01-14T09:17:00Z">
            <w:rPr/>
          </w:rPrChange>
        </w:rPr>
        <w:t xml:space="preserve">binary image detection </w:t>
      </w:r>
      <w:ins w:id="128" w:author="User" w:date="2016-01-14T09:24:00Z">
        <w:r w:rsidR="00E07B85">
          <w:rPr>
            <w:rFonts w:ascii="Times New Roman" w:hAnsi="Times New Roman" w:cs="Times New Roman"/>
            <w:color w:val="000000" w:themeColor="text1"/>
            <w:sz w:val="24"/>
            <w:szCs w:val="24"/>
          </w:rPr>
          <w:t>module</w:t>
        </w:r>
      </w:ins>
      <w:ins w:id="129" w:author="User" w:date="2016-01-14T09:25:00Z">
        <w:r w:rsidR="00E07B85">
          <w:rPr>
            <w:rFonts w:ascii="Times New Roman" w:hAnsi="Times New Roman" w:cs="Times New Roman"/>
            <w:color w:val="000000" w:themeColor="text1"/>
            <w:sz w:val="24"/>
            <w:szCs w:val="24"/>
          </w:rPr>
          <w:t xml:space="preserve"> </w:t>
        </w:r>
      </w:ins>
      <w:del w:id="130" w:author="User" w:date="2016-01-14T09:25:00Z">
        <w:r w:rsidRPr="00D609A4">
          <w:rPr>
            <w:rFonts w:ascii="Times New Roman" w:hAnsi="Times New Roman" w:cs="Times New Roman"/>
            <w:color w:val="000000" w:themeColor="text1"/>
            <w:sz w:val="24"/>
            <w:szCs w:val="24"/>
            <w:rPrChange w:id="131" w:author="User" w:date="2016-01-14T09:17:00Z">
              <w:rPr/>
            </w:rPrChange>
          </w:rPr>
          <w:delText>instead</w:delText>
        </w:r>
      </w:del>
      <w:r w:rsidRPr="00D609A4">
        <w:rPr>
          <w:rFonts w:ascii="Times New Roman" w:hAnsi="Times New Roman" w:cs="Times New Roman"/>
          <w:color w:val="000000" w:themeColor="text1"/>
          <w:sz w:val="24"/>
          <w:szCs w:val="24"/>
          <w:rPrChange w:id="132" w:author="User" w:date="2016-01-14T09:17:00Z">
            <w:rPr/>
          </w:rPrChange>
        </w:rPr>
        <w:t xml:space="preserve">. </w:t>
      </w:r>
    </w:p>
    <w:commentRangeEnd w:id="92"/>
    <w:p w:rsidR="008F0C5D" w:rsidRDefault="00924191" w:rsidP="008F0C5D">
      <w:pPr>
        <w:pStyle w:val="ListParagraph"/>
        <w:spacing w:line="480" w:lineRule="auto"/>
        <w:ind w:left="420" w:firstLine="300"/>
        <w:jc w:val="both"/>
        <w:rPr>
          <w:rFonts w:ascii="Times New Roman" w:hAnsi="Times New Roman" w:cs="Times New Roman"/>
          <w:color w:val="000000" w:themeColor="text1"/>
          <w:sz w:val="24"/>
          <w:szCs w:val="24"/>
        </w:rPr>
      </w:pPr>
      <w:r>
        <w:rPr>
          <w:rStyle w:val="CommentReference"/>
          <w:rFonts w:ascii="Arial" w:eastAsia="Arial" w:hAnsi="Arial" w:cs="Arial"/>
          <w:color w:val="000000"/>
          <w:lang w:eastAsia="zh-CN"/>
        </w:rPr>
        <w:lastRenderedPageBreak/>
        <w:commentReference w:id="92"/>
      </w:r>
    </w:p>
    <w:p w:rsidR="008F0C5D" w:rsidRDefault="008F0C5D" w:rsidP="008F0C5D">
      <w:pPr>
        <w:pStyle w:val="ListParagraph"/>
        <w:spacing w:line="240" w:lineRule="auto"/>
        <w:ind w:left="420" w:firstLine="300"/>
        <w:jc w:val="both"/>
        <w:rPr>
          <w:rFonts w:ascii="Times New Roman" w:hAnsi="Times New Roman" w:cs="Times New Roman"/>
          <w:color w:val="000000" w:themeColor="text1"/>
          <w:sz w:val="24"/>
          <w:szCs w:val="24"/>
        </w:rPr>
      </w:pPr>
      <w:r>
        <w:rPr>
          <w:noProof/>
          <w:lang w:val="en-MY" w:eastAsia="en-MY"/>
        </w:rPr>
        <w:drawing>
          <wp:inline distT="0" distB="0" distL="0" distR="0">
            <wp:extent cx="5276850" cy="1962150"/>
            <wp:effectExtent l="19050" t="0" r="0" b="0"/>
            <wp:docPr id="8" name="Picture 8" descr="http://www.secs.oakland.edu/~ganesan/ece576f10project/index_files/image48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cs.oakland.edu/~ganesan/ece576f10project/index_files/image4851.gif"/>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1962150"/>
                    </a:xfrm>
                    <a:prstGeom prst="rect">
                      <a:avLst/>
                    </a:prstGeom>
                    <a:noFill/>
                    <a:ln>
                      <a:noFill/>
                    </a:ln>
                  </pic:spPr>
                </pic:pic>
              </a:graphicData>
            </a:graphic>
          </wp:inline>
        </w:drawing>
      </w:r>
    </w:p>
    <w:p w:rsidR="008F0C5D" w:rsidRDefault="008F0C5D" w:rsidP="008F0C5D">
      <w:pPr>
        <w:spacing w:line="240" w:lineRule="auto"/>
        <w:jc w:val="center"/>
        <w:rPr>
          <w:ins w:id="133" w:author="User" w:date="2016-01-14T09:18:00Z"/>
          <w:rFonts w:ascii="Times New Roman" w:hAnsi="Times New Roman" w:cs="Times New Roman"/>
          <w:sz w:val="24"/>
        </w:rPr>
      </w:pPr>
      <w:r w:rsidRPr="000435F7">
        <w:rPr>
          <w:rFonts w:ascii="Times New Roman" w:hAnsi="Times New Roman" w:cs="Times New Roman"/>
          <w:sz w:val="24"/>
        </w:rPr>
        <w:t>Figure 1.1: Conve</w:t>
      </w:r>
      <w:r>
        <w:rPr>
          <w:rFonts w:ascii="Times New Roman" w:hAnsi="Times New Roman" w:cs="Times New Roman"/>
          <w:sz w:val="24"/>
        </w:rPr>
        <w:t>ntional Block Diagram of Image P</w:t>
      </w:r>
      <w:r w:rsidRPr="000435F7">
        <w:rPr>
          <w:rFonts w:ascii="Times New Roman" w:hAnsi="Times New Roman" w:cs="Times New Roman"/>
          <w:sz w:val="24"/>
        </w:rPr>
        <w:t>rocessing</w:t>
      </w:r>
      <w:r>
        <w:rPr>
          <w:rFonts w:ascii="Times New Roman" w:hAnsi="Times New Roman" w:cs="Times New Roman"/>
          <w:sz w:val="24"/>
        </w:rPr>
        <w:t xml:space="preserve"> without S</w:t>
      </w:r>
      <w:r w:rsidRPr="000435F7">
        <w:rPr>
          <w:rFonts w:ascii="Times New Roman" w:hAnsi="Times New Roman" w:cs="Times New Roman"/>
          <w:sz w:val="24"/>
        </w:rPr>
        <w:t>egmentation for Iris Recognition (</w:t>
      </w:r>
      <w:commentRangeStart w:id="134"/>
      <w:r w:rsidRPr="000435F7">
        <w:rPr>
          <w:rFonts w:ascii="Times New Roman" w:hAnsi="Times New Roman" w:cs="Times New Roman"/>
          <w:sz w:val="24"/>
        </w:rPr>
        <w:t>Terasic 2014</w:t>
      </w:r>
      <w:commentRangeEnd w:id="134"/>
      <w:r w:rsidR="00760D73">
        <w:rPr>
          <w:rStyle w:val="CommentReference"/>
          <w:rFonts w:ascii="Arial" w:eastAsia="Arial" w:hAnsi="Arial" w:cs="Arial"/>
          <w:color w:val="000000"/>
          <w:lang w:eastAsia="zh-CN"/>
        </w:rPr>
        <w:commentReference w:id="134"/>
      </w:r>
      <w:r w:rsidRPr="000435F7">
        <w:rPr>
          <w:rFonts w:ascii="Times New Roman" w:hAnsi="Times New Roman" w:cs="Times New Roman"/>
          <w:sz w:val="24"/>
        </w:rPr>
        <w:t>)</w:t>
      </w:r>
    </w:p>
    <w:p w:rsidR="00E07B85" w:rsidRDefault="00E07B85" w:rsidP="008F0C5D">
      <w:pPr>
        <w:spacing w:line="240" w:lineRule="auto"/>
        <w:jc w:val="center"/>
        <w:rPr>
          <w:ins w:id="135" w:author="User" w:date="2016-01-14T09:19:00Z"/>
          <w:rFonts w:ascii="Times New Roman" w:hAnsi="Times New Roman" w:cs="Times New Roman"/>
          <w:sz w:val="24"/>
        </w:rPr>
      </w:pPr>
    </w:p>
    <w:p w:rsidR="00E07B85" w:rsidRPr="000435F7" w:rsidRDefault="00E07B85" w:rsidP="008F0C5D">
      <w:pPr>
        <w:spacing w:line="240" w:lineRule="auto"/>
        <w:jc w:val="center"/>
        <w:rPr>
          <w:rFonts w:ascii="Times New Roman" w:hAnsi="Times New Roman" w:cs="Times New Roman"/>
          <w:sz w:val="24"/>
        </w:rPr>
      </w:pPr>
    </w:p>
    <w:p w:rsidR="008F0C5D" w:rsidRPr="005338CE" w:rsidRDefault="008F0C5D" w:rsidP="008F0C5D">
      <w:pPr>
        <w:pStyle w:val="ListParagraph"/>
        <w:spacing w:line="240" w:lineRule="auto"/>
        <w:ind w:left="420" w:firstLine="300"/>
        <w:jc w:val="center"/>
        <w:rPr>
          <w:rFonts w:ascii="Times New Roman" w:hAnsi="Times New Roman" w:cs="Times New Roman"/>
          <w:color w:val="000000" w:themeColor="text1"/>
          <w:sz w:val="24"/>
          <w:szCs w:val="24"/>
        </w:rPr>
      </w:pPr>
      <w:commentRangeStart w:id="136"/>
      <w:r>
        <w:rPr>
          <w:rFonts w:ascii="Times New Roman" w:hAnsi="Times New Roman" w:cs="Times New Roman"/>
          <w:b/>
          <w:noProof/>
          <w:color w:val="4F81BD" w:themeColor="accent1"/>
          <w:sz w:val="32"/>
          <w:szCs w:val="32"/>
          <w:lang w:val="en-MY" w:eastAsia="en-MY"/>
        </w:rPr>
        <w:drawing>
          <wp:inline distT="0" distB="0" distL="0" distR="0">
            <wp:extent cx="5172075" cy="1809750"/>
            <wp:effectExtent l="1905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3562" cy="1810270"/>
                    </a:xfrm>
                    <a:prstGeom prst="rect">
                      <a:avLst/>
                    </a:prstGeom>
                    <a:noFill/>
                    <a:ln>
                      <a:noFill/>
                    </a:ln>
                  </pic:spPr>
                </pic:pic>
              </a:graphicData>
            </a:graphic>
          </wp:inline>
        </w:drawing>
      </w:r>
      <w:commentRangeEnd w:id="136"/>
      <w:r w:rsidR="00E07B85">
        <w:rPr>
          <w:rStyle w:val="CommentReference"/>
          <w:rFonts w:ascii="Arial" w:eastAsia="Arial" w:hAnsi="Arial" w:cs="Arial"/>
          <w:color w:val="000000"/>
          <w:lang w:eastAsia="zh-CN"/>
        </w:rPr>
        <w:commentReference w:id="136"/>
      </w:r>
    </w:p>
    <w:p w:rsidR="008F0C5D" w:rsidRPr="00145460" w:rsidRDefault="008F0C5D" w:rsidP="008F0C5D">
      <w:pPr>
        <w:jc w:val="center"/>
        <w:rPr>
          <w:rFonts w:ascii="Times New Roman" w:hAnsi="Times New Roman" w:cs="Times New Roman"/>
          <w:sz w:val="24"/>
          <w:szCs w:val="24"/>
        </w:rPr>
      </w:pPr>
      <w:r w:rsidRPr="00145460">
        <w:rPr>
          <w:rFonts w:ascii="Times New Roman" w:hAnsi="Times New Roman" w:cs="Times New Roman"/>
          <w:sz w:val="24"/>
        </w:rPr>
        <w:t>Figure 1.2: Conventional Block Diagram of Image Processing with S</w:t>
      </w:r>
      <w:r>
        <w:rPr>
          <w:rFonts w:ascii="Times New Roman" w:hAnsi="Times New Roman" w:cs="Times New Roman"/>
          <w:sz w:val="24"/>
        </w:rPr>
        <w:t>egmentation for Iris</w:t>
      </w:r>
      <w:r>
        <w:rPr>
          <w:rFonts w:ascii="Times New Roman" w:hAnsi="Times New Roman" w:cs="Times New Roman"/>
          <w:sz w:val="24"/>
        </w:rPr>
        <w:br/>
      </w:r>
      <w:r w:rsidRPr="00145460">
        <w:rPr>
          <w:rFonts w:ascii="Times New Roman" w:hAnsi="Times New Roman" w:cs="Times New Roman"/>
          <w:sz w:val="24"/>
        </w:rPr>
        <w:t xml:space="preserve">Recognition </w:t>
      </w:r>
      <w:r w:rsidRPr="00145460">
        <w:rPr>
          <w:rFonts w:ascii="Times New Roman" w:hAnsi="Times New Roman" w:cs="Times New Roman"/>
          <w:sz w:val="24"/>
          <w:szCs w:val="24"/>
        </w:rPr>
        <w:t>(</w:t>
      </w:r>
      <w:commentRangeStart w:id="137"/>
      <w:r w:rsidRPr="00145460">
        <w:rPr>
          <w:rFonts w:ascii="Times New Roman" w:hAnsi="Times New Roman" w:cs="Times New Roman"/>
          <w:sz w:val="24"/>
          <w:szCs w:val="24"/>
        </w:rPr>
        <w:t>International Journal of Advances in Engineering &amp; Technology, May 2011</w:t>
      </w:r>
      <w:commentRangeEnd w:id="137"/>
      <w:r w:rsidR="00760D73">
        <w:rPr>
          <w:rStyle w:val="CommentReference"/>
          <w:rFonts w:ascii="Arial" w:eastAsia="Arial" w:hAnsi="Arial" w:cs="Arial"/>
          <w:color w:val="000000"/>
          <w:lang w:eastAsia="zh-CN"/>
        </w:rPr>
        <w:commentReference w:id="137"/>
      </w:r>
      <w:r w:rsidRPr="00145460">
        <w:rPr>
          <w:rFonts w:ascii="Times New Roman" w:hAnsi="Times New Roman" w:cs="Times New Roman"/>
          <w:sz w:val="24"/>
          <w:szCs w:val="24"/>
        </w:rPr>
        <w:t>)</w:t>
      </w:r>
    </w:p>
    <w:p w:rsidR="008F0C5D" w:rsidRDefault="008F0C5D" w:rsidP="008F0C5D">
      <w:pPr>
        <w:spacing w:line="480" w:lineRule="auto"/>
        <w:jc w:val="center"/>
        <w:rPr>
          <w:rFonts w:ascii="Times New Roman" w:hAnsi="Times New Roman" w:cs="Times New Roman"/>
          <w:b/>
          <w:sz w:val="24"/>
          <w:szCs w:val="24"/>
          <w:u w:val="single"/>
        </w:rPr>
      </w:pPr>
    </w:p>
    <w:p w:rsidR="008F0C5D" w:rsidRDefault="008F0C5D" w:rsidP="008F0C5D">
      <w:pPr>
        <w:spacing w:line="480" w:lineRule="auto"/>
        <w:rPr>
          <w:rFonts w:ascii="Times New Roman" w:hAnsi="Times New Roman" w:cs="Times New Roman"/>
          <w:b/>
          <w:sz w:val="28"/>
          <w:szCs w:val="24"/>
          <w:u w:val="single"/>
        </w:rPr>
      </w:pPr>
    </w:p>
    <w:p w:rsidR="008F0C5D" w:rsidRDefault="008F0C5D" w:rsidP="008F0C5D">
      <w:pPr>
        <w:spacing w:line="480" w:lineRule="auto"/>
        <w:rPr>
          <w:rFonts w:ascii="Times New Roman" w:hAnsi="Times New Roman" w:cs="Times New Roman"/>
          <w:b/>
          <w:sz w:val="28"/>
          <w:szCs w:val="24"/>
          <w:u w:val="single"/>
        </w:rPr>
      </w:pPr>
    </w:p>
    <w:p w:rsidR="008F0C5D" w:rsidRDefault="008F0C5D" w:rsidP="008F0C5D">
      <w:pPr>
        <w:spacing w:line="480" w:lineRule="auto"/>
        <w:rPr>
          <w:rFonts w:ascii="Times New Roman" w:hAnsi="Times New Roman" w:cs="Times New Roman"/>
          <w:b/>
          <w:sz w:val="28"/>
          <w:szCs w:val="24"/>
          <w:u w:val="single"/>
        </w:rPr>
      </w:pPr>
    </w:p>
    <w:p w:rsidR="008F0C5D" w:rsidRPr="00596D67" w:rsidRDefault="008F0C5D" w:rsidP="008F0C5D">
      <w:pPr>
        <w:spacing w:line="480" w:lineRule="auto"/>
        <w:rPr>
          <w:rFonts w:ascii="Times New Roman" w:hAnsi="Times New Roman" w:cs="Times New Roman"/>
          <w:b/>
          <w:color w:val="4F81BD" w:themeColor="accent1"/>
          <w:sz w:val="36"/>
          <w:szCs w:val="32"/>
        </w:rPr>
      </w:pPr>
      <w:r w:rsidRPr="00596D67">
        <w:rPr>
          <w:rFonts w:ascii="Times New Roman" w:hAnsi="Times New Roman" w:cs="Times New Roman"/>
          <w:b/>
          <w:sz w:val="28"/>
          <w:szCs w:val="24"/>
        </w:rPr>
        <w:lastRenderedPageBreak/>
        <w:t xml:space="preserve">1.3 </w:t>
      </w:r>
      <w:r w:rsidRPr="00A1636F">
        <w:rPr>
          <w:rStyle w:val="Heading2Char"/>
        </w:rPr>
        <w:t>BRIEF BACKGROUND</w:t>
      </w:r>
    </w:p>
    <w:p w:rsidR="008F0C5D" w:rsidRDefault="008F0C5D" w:rsidP="008F0C5D">
      <w:pPr>
        <w:spacing w:line="480" w:lineRule="auto"/>
        <w:ind w:firstLine="720"/>
        <w:jc w:val="both"/>
        <w:rPr>
          <w:rFonts w:ascii="Times New Roman" w:hAnsi="Times New Roman" w:cs="Times New Roman"/>
          <w:sz w:val="24"/>
        </w:rPr>
      </w:pPr>
      <w:r>
        <w:rPr>
          <w:rFonts w:ascii="Times New Roman" w:hAnsi="Times New Roman" w:cs="Times New Roman"/>
          <w:sz w:val="24"/>
        </w:rPr>
        <w:t>The first general concept of iris recognition was introduced by Dr.</w:t>
      </w:r>
      <w:commentRangeStart w:id="138"/>
      <w:ins w:id="139" w:author="User" w:date="2016-01-14T09:25:00Z">
        <w:r w:rsidR="00E07B85">
          <w:rPr>
            <w:rFonts w:ascii="Times New Roman" w:hAnsi="Times New Roman" w:cs="Times New Roman"/>
            <w:sz w:val="24"/>
          </w:rPr>
          <w:t xml:space="preserve"> </w:t>
        </w:r>
        <w:commentRangeEnd w:id="138"/>
        <w:r w:rsidR="00E07B85">
          <w:rPr>
            <w:rStyle w:val="CommentReference"/>
            <w:rFonts w:ascii="Arial" w:eastAsia="Arial" w:hAnsi="Arial" w:cs="Arial"/>
            <w:color w:val="000000"/>
            <w:lang w:eastAsia="zh-CN"/>
          </w:rPr>
          <w:commentReference w:id="138"/>
        </w:r>
      </w:ins>
      <w:r>
        <w:rPr>
          <w:rFonts w:ascii="Times New Roman" w:hAnsi="Times New Roman" w:cs="Times New Roman"/>
          <w:sz w:val="24"/>
        </w:rPr>
        <w:t>Leonard Flom and Aron Safir in 1980s. Later John Daugman had developed, patented and demonstrated the first actual algorithm that can perform iris recognition (</w:t>
      </w:r>
      <w:commentRangeStart w:id="140"/>
      <w:r>
        <w:rPr>
          <w:rFonts w:ascii="Times New Roman" w:hAnsi="Times New Roman" w:cs="Times New Roman"/>
          <w:sz w:val="24"/>
        </w:rPr>
        <w:t>Iris 1999</w:t>
      </w:r>
      <w:commentRangeEnd w:id="140"/>
      <w:r w:rsidR="00760D73">
        <w:rPr>
          <w:rStyle w:val="CommentReference"/>
          <w:rFonts w:ascii="Arial" w:eastAsia="Arial" w:hAnsi="Arial" w:cs="Arial"/>
          <w:color w:val="000000"/>
          <w:lang w:eastAsia="zh-CN"/>
        </w:rPr>
        <w:commentReference w:id="140"/>
      </w:r>
      <w:r>
        <w:rPr>
          <w:rFonts w:ascii="Times New Roman" w:hAnsi="Times New Roman" w:cs="Times New Roman"/>
          <w:sz w:val="24"/>
        </w:rPr>
        <w:t xml:space="preserve">). Iris Recognition System is a biometric system; it is successfully implemented to the security system in airport boarding area to replace the usage of passport. Each person has a specific set of iris code that cannot be copied or </w:t>
      </w:r>
      <w:ins w:id="141" w:author="User" w:date="2016-01-14T09:26:00Z">
        <w:r w:rsidR="00E07B85">
          <w:rPr>
            <w:rFonts w:ascii="Times New Roman" w:hAnsi="Times New Roman" w:cs="Times New Roman"/>
            <w:sz w:val="24"/>
          </w:rPr>
          <w:t xml:space="preserve">be </w:t>
        </w:r>
      </w:ins>
      <w:r>
        <w:rPr>
          <w:rFonts w:ascii="Times New Roman" w:hAnsi="Times New Roman" w:cs="Times New Roman"/>
          <w:sz w:val="24"/>
        </w:rPr>
        <w:t>changed, this can help enhance the security system for terrorist or illegal immigrants boarding an airplane (</w:t>
      </w:r>
      <w:commentRangeStart w:id="142"/>
      <w:r>
        <w:rPr>
          <w:rFonts w:ascii="Times New Roman" w:hAnsi="Times New Roman" w:cs="Times New Roman"/>
          <w:sz w:val="24"/>
        </w:rPr>
        <w:t>Daughman 2002</w:t>
      </w:r>
      <w:commentRangeEnd w:id="142"/>
      <w:r w:rsidR="00727132">
        <w:rPr>
          <w:rStyle w:val="CommentReference"/>
          <w:rFonts w:ascii="Arial" w:eastAsia="Arial" w:hAnsi="Arial" w:cs="Arial"/>
          <w:color w:val="000000"/>
          <w:lang w:eastAsia="zh-CN"/>
        </w:rPr>
        <w:commentReference w:id="142"/>
      </w:r>
      <w:r>
        <w:rPr>
          <w:rFonts w:ascii="Times New Roman" w:hAnsi="Times New Roman" w:cs="Times New Roman"/>
          <w:sz w:val="24"/>
        </w:rPr>
        <w:t>). In the future, iris recognition system will be installed at Automated Teller Machine (ATM) for user identification, car locking system and other applications that requires high security; especially for banking related devices and highly secured government area.</w:t>
      </w:r>
    </w:p>
    <w:p w:rsidR="008F0C5D" w:rsidRPr="007949F4" w:rsidRDefault="008F0C5D" w:rsidP="008F0C5D">
      <w:pPr>
        <w:spacing w:line="480" w:lineRule="auto"/>
        <w:ind w:firstLine="720"/>
        <w:jc w:val="both"/>
        <w:rPr>
          <w:rFonts w:ascii="Times New Roman" w:hAnsi="Times New Roman" w:cs="Times New Roman"/>
          <w:b/>
          <w:color w:val="4F81BD" w:themeColor="accent1"/>
          <w:sz w:val="36"/>
          <w:szCs w:val="32"/>
        </w:rPr>
      </w:pPr>
      <w:r>
        <w:rPr>
          <w:rFonts w:ascii="Times New Roman" w:hAnsi="Times New Roman" w:cs="Times New Roman"/>
          <w:sz w:val="24"/>
        </w:rPr>
        <w:t xml:space="preserve">Iris Recognition System (IRS) in this work is implemented by using a type of Artificial Neural Network (ANN) algorithm for recognition purposes in augmented security systems. The IRS is separated into </w:t>
      </w:r>
      <w:del w:id="143" w:author="User" w:date="2016-01-14T09:26:00Z">
        <w:r w:rsidDel="00E07B85">
          <w:rPr>
            <w:rFonts w:ascii="Times New Roman" w:hAnsi="Times New Roman" w:cs="Times New Roman"/>
            <w:sz w:val="24"/>
          </w:rPr>
          <w:delText>Three Blocks</w:delText>
        </w:r>
      </w:del>
      <w:ins w:id="144" w:author="User" w:date="2016-01-14T09:26:00Z">
        <w:r w:rsidR="00E07B85">
          <w:rPr>
            <w:rFonts w:ascii="Times New Roman" w:hAnsi="Times New Roman" w:cs="Times New Roman"/>
            <w:sz w:val="24"/>
          </w:rPr>
          <w:t xml:space="preserve"> three blocks</w:t>
        </w:r>
      </w:ins>
      <w:del w:id="145" w:author="User" w:date="2016-01-14T09:27:00Z">
        <w:r w:rsidDel="00E07B85">
          <w:rPr>
            <w:rFonts w:ascii="Times New Roman" w:hAnsi="Times New Roman" w:cs="Times New Roman"/>
            <w:sz w:val="24"/>
          </w:rPr>
          <w:delText xml:space="preserve">: </w:delText>
        </w:r>
      </w:del>
      <w:ins w:id="146" w:author="User" w:date="2016-01-14T09:27:00Z">
        <w:r w:rsidR="00E07B85">
          <w:rPr>
            <w:rFonts w:ascii="Times New Roman" w:hAnsi="Times New Roman" w:cs="Times New Roman"/>
            <w:sz w:val="24"/>
          </w:rPr>
          <w:t xml:space="preserve"> i.e. </w:t>
        </w:r>
      </w:ins>
      <w:del w:id="147" w:author="User" w:date="2016-01-14T09:27:00Z">
        <w:r w:rsidDel="00E07B85">
          <w:rPr>
            <w:rFonts w:ascii="Times New Roman" w:hAnsi="Times New Roman" w:cs="Times New Roman"/>
            <w:sz w:val="24"/>
          </w:rPr>
          <w:delText xml:space="preserve">The </w:delText>
        </w:r>
      </w:del>
      <w:ins w:id="148" w:author="User" w:date="2016-01-14T09:27:00Z">
        <w:r w:rsidR="00E07B85">
          <w:rPr>
            <w:rFonts w:ascii="Times New Roman" w:hAnsi="Times New Roman" w:cs="Times New Roman"/>
            <w:sz w:val="24"/>
          </w:rPr>
          <w:t xml:space="preserve">the </w:t>
        </w:r>
      </w:ins>
      <w:r>
        <w:rPr>
          <w:rFonts w:ascii="Times New Roman" w:hAnsi="Times New Roman" w:cs="Times New Roman"/>
          <w:sz w:val="24"/>
        </w:rPr>
        <w:t>Image Acquisition and Iris Segmentation</w:t>
      </w:r>
      <w:ins w:id="149" w:author="User" w:date="2016-01-14T09:27:00Z">
        <w:r w:rsidR="00E07B85">
          <w:rPr>
            <w:rFonts w:ascii="Times New Roman" w:hAnsi="Times New Roman" w:cs="Times New Roman"/>
            <w:sz w:val="24"/>
          </w:rPr>
          <w:t xml:space="preserve"> Blocks</w:t>
        </w:r>
      </w:ins>
      <w:r>
        <w:rPr>
          <w:rFonts w:ascii="Times New Roman" w:hAnsi="Times New Roman" w:cs="Times New Roman"/>
          <w:sz w:val="24"/>
        </w:rPr>
        <w:t xml:space="preserve">, </w:t>
      </w:r>
      <w:ins w:id="150" w:author="User" w:date="2016-01-14T09:27:00Z">
        <w:r w:rsidR="00E07B85">
          <w:rPr>
            <w:rFonts w:ascii="Times New Roman" w:hAnsi="Times New Roman" w:cs="Times New Roman"/>
            <w:sz w:val="24"/>
          </w:rPr>
          <w:t xml:space="preserve">the </w:t>
        </w:r>
      </w:ins>
      <w:r>
        <w:rPr>
          <w:rFonts w:ascii="Times New Roman" w:hAnsi="Times New Roman" w:cs="Times New Roman"/>
          <w:sz w:val="24"/>
        </w:rPr>
        <w:t xml:space="preserve">Image Post Processing and Compression Blocks and the ANN Blocks. Here, Image Acquisition and Iris Segmentation will be focused, the two main tasks involved are to detect and </w:t>
      </w:r>
      <w:del w:id="151" w:author="User" w:date="2016-01-14T09:28:00Z">
        <w:r w:rsidDel="00E07B85">
          <w:rPr>
            <w:rFonts w:ascii="Times New Roman" w:hAnsi="Times New Roman" w:cs="Times New Roman"/>
            <w:sz w:val="24"/>
          </w:rPr>
          <w:delText>segmentize</w:delText>
        </w:r>
      </w:del>
      <w:ins w:id="152" w:author="User" w:date="2016-01-14T09:28:00Z">
        <w:r w:rsidR="00E07B85">
          <w:rPr>
            <w:rFonts w:ascii="Times New Roman" w:hAnsi="Times New Roman" w:cs="Times New Roman"/>
            <w:sz w:val="24"/>
          </w:rPr>
          <w:t xml:space="preserve"> segment</w:t>
        </w:r>
      </w:ins>
      <w:r>
        <w:rPr>
          <w:rFonts w:ascii="Times New Roman" w:hAnsi="Times New Roman" w:cs="Times New Roman"/>
          <w:sz w:val="24"/>
        </w:rPr>
        <w:t>. The following paragraphs will explain each of these tasks in detail.</w:t>
      </w:r>
    </w:p>
    <w:p w:rsidR="008F0C5D" w:rsidRDefault="008F0C5D" w:rsidP="008F0C5D">
      <w:pPr>
        <w:spacing w:line="480" w:lineRule="auto"/>
        <w:ind w:firstLine="720"/>
        <w:jc w:val="both"/>
        <w:rPr>
          <w:rFonts w:ascii="Times New Roman" w:hAnsi="Times New Roman" w:cs="Times New Roman"/>
          <w:sz w:val="24"/>
        </w:rPr>
      </w:pPr>
      <w:r>
        <w:rPr>
          <w:rFonts w:ascii="Times New Roman" w:hAnsi="Times New Roman" w:cs="Times New Roman"/>
          <w:sz w:val="24"/>
        </w:rPr>
        <w:t xml:space="preserve">Detection is the first step in a Real-Time Iris Recognition System (RTIRS). It uses </w:t>
      </w:r>
      <w:ins w:id="153" w:author="User" w:date="2016-01-14T09:28:00Z">
        <w:r w:rsidR="00E07B85">
          <w:rPr>
            <w:rFonts w:ascii="Times New Roman" w:hAnsi="Times New Roman" w:cs="Times New Roman"/>
            <w:sz w:val="24"/>
          </w:rPr>
          <w:t xml:space="preserve">a </w:t>
        </w:r>
      </w:ins>
      <w:r>
        <w:rPr>
          <w:rFonts w:ascii="Times New Roman" w:hAnsi="Times New Roman" w:cs="Times New Roman"/>
          <w:sz w:val="24"/>
        </w:rPr>
        <w:t xml:space="preserve">CMOS camera with a </w:t>
      </w:r>
      <w:del w:id="154" w:author="User" w:date="2016-01-14T09:28:00Z">
        <w:r w:rsidDel="00D91F8B">
          <w:rPr>
            <w:rFonts w:ascii="Times New Roman" w:hAnsi="Times New Roman" w:cs="Times New Roman"/>
            <w:sz w:val="24"/>
          </w:rPr>
          <w:delText xml:space="preserve">certain </w:delText>
        </w:r>
      </w:del>
      <w:ins w:id="155" w:author="User" w:date="2016-01-14T09:28:00Z">
        <w:r w:rsidR="00D91F8B">
          <w:rPr>
            <w:rFonts w:ascii="Times New Roman" w:hAnsi="Times New Roman" w:cs="Times New Roman"/>
            <w:sz w:val="24"/>
          </w:rPr>
          <w:t xml:space="preserve">pre-determined </w:t>
        </w:r>
      </w:ins>
      <w:r>
        <w:rPr>
          <w:rFonts w:ascii="Times New Roman" w:hAnsi="Times New Roman" w:cs="Times New Roman"/>
          <w:sz w:val="24"/>
        </w:rPr>
        <w:t xml:space="preserve">distance, angle and with some manual process to capture the human eye. Each individual has </w:t>
      </w:r>
      <w:ins w:id="156" w:author="User" w:date="2016-01-14T09:29:00Z">
        <w:r w:rsidR="00D91F8B">
          <w:rPr>
            <w:rFonts w:ascii="Times New Roman" w:hAnsi="Times New Roman" w:cs="Times New Roman"/>
            <w:sz w:val="24"/>
          </w:rPr>
          <w:t xml:space="preserve">a </w:t>
        </w:r>
      </w:ins>
      <w:r>
        <w:rPr>
          <w:rFonts w:ascii="Times New Roman" w:hAnsi="Times New Roman" w:cs="Times New Roman"/>
          <w:sz w:val="24"/>
        </w:rPr>
        <w:t xml:space="preserve">different height, which will influence the accuracy or the clarity of the captured iris image. </w:t>
      </w:r>
    </w:p>
    <w:p w:rsidR="008F0C5D" w:rsidRDefault="008F0C5D" w:rsidP="008F0C5D">
      <w:pPr>
        <w:spacing w:line="480" w:lineRule="auto"/>
        <w:ind w:firstLine="720"/>
        <w:jc w:val="both"/>
        <w:rPr>
          <w:ins w:id="157" w:author="User" w:date="2016-01-14T09:29:00Z"/>
          <w:rFonts w:ascii="Times New Roman" w:hAnsi="Times New Roman" w:cs="Times New Roman"/>
          <w:sz w:val="24"/>
        </w:rPr>
      </w:pPr>
      <w:r>
        <w:rPr>
          <w:rFonts w:ascii="Times New Roman" w:hAnsi="Times New Roman" w:cs="Times New Roman"/>
          <w:sz w:val="24"/>
        </w:rPr>
        <w:lastRenderedPageBreak/>
        <w:t>Segmentation is the process to separate the iris and pupil. It will begin with edge detection to detect the iris section. Pupil size can be calculated using the Hough Transform Technique. Edge Detection is used to detect the pupil boundary with more ease and accuracy. Circular edge detection is to detect the circle present in an image which has a maximum gray level difference compare to its neighbor. Table 1 show</w:t>
      </w:r>
      <w:ins w:id="158" w:author="User" w:date="2016-01-14T14:24:00Z">
        <w:r w:rsidR="00B17BE0">
          <w:rPr>
            <w:rFonts w:ascii="Times New Roman" w:hAnsi="Times New Roman" w:cs="Times New Roman"/>
            <w:sz w:val="24"/>
          </w:rPr>
          <w:t>s</w:t>
        </w:r>
      </w:ins>
      <w:r>
        <w:rPr>
          <w:rFonts w:ascii="Times New Roman" w:hAnsi="Times New Roman" w:cs="Times New Roman"/>
          <w:sz w:val="24"/>
        </w:rPr>
        <w:t xml:space="preserve"> the different segmentation techniques, where the Hough Transform Techniques has the highest segmentation accuracy of 98.9%. </w:t>
      </w:r>
    </w:p>
    <w:p w:rsidR="00D91F8B" w:rsidRPr="00596D67" w:rsidRDefault="00D91F8B" w:rsidP="008F0C5D">
      <w:pPr>
        <w:spacing w:line="480" w:lineRule="auto"/>
        <w:ind w:firstLine="720"/>
        <w:jc w:val="both"/>
        <w:rPr>
          <w:rFonts w:ascii="Times New Roman" w:hAnsi="Times New Roman" w:cs="Times New Roman"/>
          <w:sz w:val="24"/>
        </w:rPr>
      </w:pPr>
    </w:p>
    <w:p w:rsidR="008F0C5D" w:rsidRPr="00695D07" w:rsidRDefault="008F0C5D" w:rsidP="008F0C5D">
      <w:pPr>
        <w:jc w:val="center"/>
        <w:rPr>
          <w:rFonts w:ascii="Times New Roman" w:hAnsi="Times New Roman" w:cs="Times New Roman"/>
          <w:sz w:val="24"/>
        </w:rPr>
      </w:pPr>
      <w:r w:rsidRPr="00695D07">
        <w:rPr>
          <w:rFonts w:ascii="Times New Roman" w:hAnsi="Times New Roman" w:cs="Times New Roman"/>
          <w:sz w:val="24"/>
        </w:rPr>
        <w:t xml:space="preserve">Table 1: Accuracy of </w:t>
      </w:r>
      <w:r w:rsidR="00D91F8B" w:rsidRPr="00D91F8B">
        <w:rPr>
          <w:rFonts w:ascii="Times New Roman" w:hAnsi="Times New Roman" w:cs="Times New Roman"/>
          <w:sz w:val="24"/>
          <w:highlight w:val="yellow"/>
        </w:rPr>
        <w:t>D</w:t>
      </w:r>
      <w:r w:rsidR="00D91F8B">
        <w:rPr>
          <w:rFonts w:ascii="Times New Roman" w:hAnsi="Times New Roman" w:cs="Times New Roman"/>
          <w:sz w:val="24"/>
        </w:rPr>
        <w:t xml:space="preserve">ifferent </w:t>
      </w:r>
      <w:r w:rsidR="00D91F8B" w:rsidRPr="00D91F8B">
        <w:rPr>
          <w:rFonts w:ascii="Times New Roman" w:hAnsi="Times New Roman" w:cs="Times New Roman"/>
          <w:sz w:val="24"/>
          <w:highlight w:val="yellow"/>
        </w:rPr>
        <w:t>Segmentation Techniques</w:t>
      </w:r>
      <w:r w:rsidRPr="00695D07">
        <w:rPr>
          <w:rFonts w:ascii="Times New Roman" w:hAnsi="Times New Roman" w:cs="Times New Roman"/>
          <w:sz w:val="24"/>
        </w:rPr>
        <w:t xml:space="preserve"> (Eng.</w:t>
      </w:r>
      <w:ins w:id="159" w:author="User" w:date="2016-01-14T09:30:00Z">
        <w:r w:rsidR="00D91F8B">
          <w:rPr>
            <w:rFonts w:ascii="Times New Roman" w:hAnsi="Times New Roman" w:cs="Times New Roman"/>
            <w:sz w:val="24"/>
          </w:rPr>
          <w:t xml:space="preserve"> </w:t>
        </w:r>
      </w:ins>
      <w:r w:rsidRPr="00695D07">
        <w:rPr>
          <w:rFonts w:ascii="Times New Roman" w:hAnsi="Times New Roman" w:cs="Times New Roman"/>
          <w:sz w:val="24"/>
        </w:rPr>
        <w:t>Nadeer Ataya. 2012)</w:t>
      </w:r>
    </w:p>
    <w:tbl>
      <w:tblPr>
        <w:tblStyle w:val="TableGrid"/>
        <w:tblW w:w="0" w:type="auto"/>
        <w:tblLook w:val="04A0"/>
      </w:tblPr>
      <w:tblGrid>
        <w:gridCol w:w="2860"/>
        <w:gridCol w:w="3448"/>
        <w:gridCol w:w="3268"/>
      </w:tblGrid>
      <w:tr w:rsidR="008F0C5D" w:rsidTr="0019759D">
        <w:tc>
          <w:tcPr>
            <w:tcW w:w="2860" w:type="dxa"/>
          </w:tcPr>
          <w:p w:rsidR="008F0C5D" w:rsidRPr="00864965" w:rsidRDefault="008F0C5D" w:rsidP="00B17BE0">
            <w:pPr>
              <w:jc w:val="center"/>
              <w:rPr>
                <w:rFonts w:ascii="Times New Roman" w:hAnsi="Times New Roman" w:cs="Times New Roman"/>
                <w:b/>
                <w:sz w:val="24"/>
              </w:rPr>
              <w:pPrChange w:id="160" w:author="User" w:date="2016-01-14T14:25:00Z">
                <w:pPr>
                  <w:spacing w:line="480" w:lineRule="auto"/>
                  <w:jc w:val="center"/>
                </w:pPr>
              </w:pPrChange>
            </w:pPr>
            <w:del w:id="161" w:author="User" w:date="2016-01-14T09:31:00Z">
              <w:r w:rsidDel="00D91F8B">
                <w:rPr>
                  <w:rFonts w:ascii="Times New Roman" w:hAnsi="Times New Roman" w:cs="Times New Roman"/>
                  <w:b/>
                  <w:sz w:val="24"/>
                </w:rPr>
                <w:delText>references</w:delText>
              </w:r>
            </w:del>
            <w:ins w:id="162" w:author="User" w:date="2016-01-14T09:31:00Z">
              <w:r w:rsidR="00D91F8B">
                <w:rPr>
                  <w:rFonts w:ascii="Times New Roman" w:hAnsi="Times New Roman" w:cs="Times New Roman"/>
                  <w:b/>
                  <w:sz w:val="24"/>
                </w:rPr>
                <w:t>References</w:t>
              </w:r>
            </w:ins>
          </w:p>
        </w:tc>
        <w:tc>
          <w:tcPr>
            <w:tcW w:w="3448" w:type="dxa"/>
          </w:tcPr>
          <w:p w:rsidR="008F0C5D" w:rsidRPr="00864965" w:rsidRDefault="00D91F8B" w:rsidP="00B17BE0">
            <w:pPr>
              <w:jc w:val="center"/>
              <w:rPr>
                <w:rFonts w:ascii="Times New Roman" w:hAnsi="Times New Roman" w:cs="Times New Roman"/>
                <w:b/>
                <w:sz w:val="24"/>
              </w:rPr>
              <w:pPrChange w:id="163" w:author="User" w:date="2016-01-14T14:25:00Z">
                <w:pPr>
                  <w:spacing w:line="480" w:lineRule="auto"/>
                  <w:jc w:val="center"/>
                </w:pPr>
              </w:pPrChange>
            </w:pPr>
            <w:r w:rsidRPr="00D91F8B">
              <w:rPr>
                <w:rFonts w:ascii="Times New Roman" w:hAnsi="Times New Roman" w:cs="Times New Roman"/>
                <w:b/>
                <w:sz w:val="24"/>
                <w:highlight w:val="yellow"/>
              </w:rPr>
              <w:t>Segmentation Techniques</w:t>
            </w:r>
          </w:p>
        </w:tc>
        <w:tc>
          <w:tcPr>
            <w:tcW w:w="3268" w:type="dxa"/>
          </w:tcPr>
          <w:p w:rsidR="008F0C5D" w:rsidRPr="00864965" w:rsidRDefault="008F0C5D" w:rsidP="00B17BE0">
            <w:pPr>
              <w:jc w:val="center"/>
              <w:rPr>
                <w:rFonts w:ascii="Times New Roman" w:hAnsi="Times New Roman" w:cs="Times New Roman"/>
                <w:b/>
                <w:sz w:val="24"/>
              </w:rPr>
              <w:pPrChange w:id="164" w:author="User" w:date="2016-01-14T14:25:00Z">
                <w:pPr>
                  <w:spacing w:line="480" w:lineRule="auto"/>
                  <w:jc w:val="center"/>
                </w:pPr>
              </w:pPrChange>
            </w:pPr>
            <w:r w:rsidRPr="00864965">
              <w:rPr>
                <w:rFonts w:ascii="Times New Roman" w:hAnsi="Times New Roman" w:cs="Times New Roman"/>
                <w:b/>
                <w:sz w:val="24"/>
              </w:rPr>
              <w:t>Accuracy (%)</w:t>
            </w:r>
          </w:p>
        </w:tc>
      </w:tr>
      <w:tr w:rsidR="008F0C5D" w:rsidTr="0019759D">
        <w:tc>
          <w:tcPr>
            <w:tcW w:w="2860" w:type="dxa"/>
          </w:tcPr>
          <w:p w:rsidR="008F0C5D" w:rsidRDefault="008F0C5D" w:rsidP="00B17BE0">
            <w:pPr>
              <w:jc w:val="center"/>
              <w:rPr>
                <w:rFonts w:ascii="Times New Roman" w:hAnsi="Times New Roman" w:cs="Times New Roman"/>
                <w:sz w:val="24"/>
              </w:rPr>
              <w:pPrChange w:id="165" w:author="User" w:date="2016-01-14T14:25:00Z">
                <w:pPr>
                  <w:spacing w:line="480" w:lineRule="auto"/>
                  <w:jc w:val="center"/>
                </w:pPr>
              </w:pPrChange>
            </w:pPr>
            <w:commentRangeStart w:id="166"/>
            <w:r w:rsidRPr="00864965">
              <w:rPr>
                <w:rFonts w:ascii="Helvetica" w:hAnsi="Helvetica" w:cs="Helvetica"/>
                <w:color w:val="333333"/>
                <w:sz w:val="20"/>
                <w:shd w:val="clear" w:color="auto" w:fill="EFEFEF"/>
              </w:rPr>
              <w:t>Prateek Verma</w:t>
            </w:r>
            <w:r>
              <w:rPr>
                <w:rFonts w:ascii="Helvetica" w:hAnsi="Helvetica" w:cs="Helvetica"/>
                <w:color w:val="333333"/>
                <w:sz w:val="20"/>
                <w:shd w:val="clear" w:color="auto" w:fill="EFEFEF"/>
              </w:rPr>
              <w:t xml:space="preserve"> (2014)</w:t>
            </w:r>
            <w:commentRangeEnd w:id="166"/>
            <w:r w:rsidR="00727132">
              <w:rPr>
                <w:rStyle w:val="CommentReference"/>
                <w:rFonts w:ascii="Arial" w:eastAsia="Arial" w:hAnsi="Arial" w:cs="Arial"/>
                <w:color w:val="000000"/>
                <w:lang w:eastAsia="zh-CN"/>
              </w:rPr>
              <w:commentReference w:id="166"/>
            </w:r>
          </w:p>
        </w:tc>
        <w:tc>
          <w:tcPr>
            <w:tcW w:w="3448" w:type="dxa"/>
          </w:tcPr>
          <w:p w:rsidR="008F0C5D" w:rsidRDefault="008F0C5D" w:rsidP="00B17BE0">
            <w:pPr>
              <w:jc w:val="center"/>
              <w:rPr>
                <w:rFonts w:ascii="Times New Roman" w:hAnsi="Times New Roman" w:cs="Times New Roman"/>
                <w:sz w:val="24"/>
              </w:rPr>
              <w:pPrChange w:id="167" w:author="User" w:date="2016-01-14T14:25:00Z">
                <w:pPr>
                  <w:spacing w:line="480" w:lineRule="auto"/>
                  <w:jc w:val="center"/>
                </w:pPr>
              </w:pPrChange>
            </w:pPr>
            <w:r>
              <w:rPr>
                <w:rFonts w:ascii="Times New Roman" w:hAnsi="Times New Roman" w:cs="Times New Roman"/>
                <w:sz w:val="24"/>
              </w:rPr>
              <w:t xml:space="preserve">Wildes </w:t>
            </w:r>
          </w:p>
        </w:tc>
        <w:tc>
          <w:tcPr>
            <w:tcW w:w="3268" w:type="dxa"/>
          </w:tcPr>
          <w:p w:rsidR="008F0C5D" w:rsidRDefault="008F0C5D" w:rsidP="00B17BE0">
            <w:pPr>
              <w:jc w:val="center"/>
              <w:rPr>
                <w:rFonts w:ascii="Times New Roman" w:hAnsi="Times New Roman" w:cs="Times New Roman"/>
                <w:sz w:val="24"/>
              </w:rPr>
              <w:pPrChange w:id="168" w:author="User" w:date="2016-01-14T14:25:00Z">
                <w:pPr>
                  <w:spacing w:line="480" w:lineRule="auto"/>
                  <w:jc w:val="center"/>
                </w:pPr>
              </w:pPrChange>
            </w:pPr>
            <w:r>
              <w:rPr>
                <w:rFonts w:ascii="Times New Roman" w:hAnsi="Times New Roman" w:cs="Times New Roman"/>
                <w:sz w:val="24"/>
              </w:rPr>
              <w:t>86.64</w:t>
            </w:r>
          </w:p>
        </w:tc>
      </w:tr>
      <w:tr w:rsidR="008F0C5D" w:rsidTr="0019759D">
        <w:tc>
          <w:tcPr>
            <w:tcW w:w="2860" w:type="dxa"/>
          </w:tcPr>
          <w:p w:rsidR="008F0C5D" w:rsidRDefault="008F0C5D" w:rsidP="00B17BE0">
            <w:pPr>
              <w:jc w:val="center"/>
              <w:rPr>
                <w:rFonts w:ascii="Times New Roman" w:hAnsi="Times New Roman" w:cs="Times New Roman"/>
                <w:sz w:val="24"/>
              </w:rPr>
              <w:pPrChange w:id="169" w:author="User" w:date="2016-01-14T14:25:00Z">
                <w:pPr>
                  <w:spacing w:line="480" w:lineRule="auto"/>
                  <w:jc w:val="center"/>
                </w:pPr>
              </w:pPrChange>
            </w:pPr>
            <w:commentRangeStart w:id="170"/>
            <w:r>
              <w:rPr>
                <w:rFonts w:ascii="Helvetica" w:hAnsi="Helvetica" w:cs="Helvetica"/>
                <w:color w:val="333333"/>
                <w:sz w:val="20"/>
                <w:shd w:val="clear" w:color="auto" w:fill="EFEFEF"/>
              </w:rPr>
              <w:t>Eng.Nadeer Ataya(</w:t>
            </w:r>
            <w:r w:rsidRPr="00864965">
              <w:rPr>
                <w:rFonts w:ascii="Helvetica" w:hAnsi="Helvetica" w:cs="Helvetica"/>
                <w:color w:val="333333"/>
                <w:sz w:val="20"/>
                <w:shd w:val="clear" w:color="auto" w:fill="EFEFEF"/>
              </w:rPr>
              <w:t>2012</w:t>
            </w:r>
            <w:r>
              <w:rPr>
                <w:rFonts w:ascii="Helvetica" w:hAnsi="Helvetica" w:cs="Helvetica"/>
                <w:color w:val="333333"/>
                <w:sz w:val="20"/>
                <w:shd w:val="clear" w:color="auto" w:fill="EFEFEF"/>
              </w:rPr>
              <w:t>)</w:t>
            </w:r>
            <w:commentRangeEnd w:id="170"/>
            <w:r w:rsidR="00727132">
              <w:rPr>
                <w:rStyle w:val="CommentReference"/>
                <w:rFonts w:ascii="Arial" w:eastAsia="Arial" w:hAnsi="Arial" w:cs="Arial"/>
                <w:color w:val="000000"/>
                <w:lang w:eastAsia="zh-CN"/>
              </w:rPr>
              <w:commentReference w:id="170"/>
            </w:r>
          </w:p>
        </w:tc>
        <w:tc>
          <w:tcPr>
            <w:tcW w:w="3448" w:type="dxa"/>
          </w:tcPr>
          <w:p w:rsidR="008F0C5D" w:rsidRDefault="008F0C5D" w:rsidP="00B17BE0">
            <w:pPr>
              <w:jc w:val="center"/>
              <w:rPr>
                <w:rFonts w:ascii="Times New Roman" w:hAnsi="Times New Roman" w:cs="Times New Roman"/>
                <w:sz w:val="24"/>
              </w:rPr>
              <w:pPrChange w:id="171" w:author="User" w:date="2016-01-14T14:25:00Z">
                <w:pPr>
                  <w:spacing w:line="480" w:lineRule="auto"/>
                  <w:jc w:val="center"/>
                </w:pPr>
              </w:pPrChange>
            </w:pPr>
            <w:r>
              <w:rPr>
                <w:rFonts w:ascii="Times New Roman" w:hAnsi="Times New Roman" w:cs="Times New Roman"/>
                <w:sz w:val="24"/>
              </w:rPr>
              <w:t>Hough Transform</w:t>
            </w:r>
          </w:p>
        </w:tc>
        <w:tc>
          <w:tcPr>
            <w:tcW w:w="3268" w:type="dxa"/>
          </w:tcPr>
          <w:p w:rsidR="008F0C5D" w:rsidRDefault="008F0C5D" w:rsidP="00B17BE0">
            <w:pPr>
              <w:jc w:val="center"/>
              <w:rPr>
                <w:rFonts w:ascii="Times New Roman" w:hAnsi="Times New Roman" w:cs="Times New Roman"/>
                <w:sz w:val="24"/>
              </w:rPr>
              <w:pPrChange w:id="172" w:author="User" w:date="2016-01-14T14:25:00Z">
                <w:pPr>
                  <w:spacing w:line="480" w:lineRule="auto"/>
                  <w:jc w:val="center"/>
                </w:pPr>
              </w:pPrChange>
            </w:pPr>
            <w:r>
              <w:rPr>
                <w:rFonts w:ascii="Times New Roman" w:hAnsi="Times New Roman" w:cs="Times New Roman"/>
                <w:sz w:val="24"/>
              </w:rPr>
              <w:t>98.9</w:t>
            </w:r>
          </w:p>
        </w:tc>
      </w:tr>
      <w:tr w:rsidR="008F0C5D" w:rsidTr="0019759D">
        <w:tc>
          <w:tcPr>
            <w:tcW w:w="2860" w:type="dxa"/>
          </w:tcPr>
          <w:p w:rsidR="008F0C5D" w:rsidRDefault="008F0C5D" w:rsidP="00B17BE0">
            <w:pPr>
              <w:jc w:val="center"/>
              <w:rPr>
                <w:rFonts w:ascii="Times New Roman" w:hAnsi="Times New Roman" w:cs="Times New Roman"/>
                <w:sz w:val="24"/>
              </w:rPr>
              <w:pPrChange w:id="173" w:author="User" w:date="2016-01-14T14:25:00Z">
                <w:pPr>
                  <w:spacing w:line="480" w:lineRule="auto"/>
                  <w:jc w:val="center"/>
                </w:pPr>
              </w:pPrChange>
            </w:pPr>
            <w:r>
              <w:rPr>
                <w:rFonts w:ascii="Helvetica" w:hAnsi="Helvetica" w:cs="Helvetica"/>
                <w:color w:val="333333"/>
                <w:sz w:val="20"/>
                <w:shd w:val="clear" w:color="auto" w:fill="EFEFEF"/>
              </w:rPr>
              <w:t>Eng.Nadeer Ataya(</w:t>
            </w:r>
            <w:r w:rsidRPr="00864965">
              <w:rPr>
                <w:rFonts w:ascii="Helvetica" w:hAnsi="Helvetica" w:cs="Helvetica"/>
                <w:color w:val="333333"/>
                <w:sz w:val="20"/>
                <w:shd w:val="clear" w:color="auto" w:fill="EFEFEF"/>
              </w:rPr>
              <w:t>2012</w:t>
            </w:r>
            <w:r>
              <w:rPr>
                <w:rFonts w:ascii="Helvetica" w:hAnsi="Helvetica" w:cs="Helvetica"/>
                <w:color w:val="333333"/>
                <w:sz w:val="20"/>
                <w:shd w:val="clear" w:color="auto" w:fill="EFEFEF"/>
              </w:rPr>
              <w:t>)</w:t>
            </w:r>
          </w:p>
        </w:tc>
        <w:tc>
          <w:tcPr>
            <w:tcW w:w="3448" w:type="dxa"/>
          </w:tcPr>
          <w:p w:rsidR="008F0C5D" w:rsidRDefault="008F0C5D" w:rsidP="00B17BE0">
            <w:pPr>
              <w:jc w:val="center"/>
              <w:rPr>
                <w:rFonts w:ascii="Times New Roman" w:hAnsi="Times New Roman" w:cs="Times New Roman"/>
                <w:sz w:val="24"/>
              </w:rPr>
              <w:pPrChange w:id="174" w:author="User" w:date="2016-01-14T14:25:00Z">
                <w:pPr>
                  <w:spacing w:line="480" w:lineRule="auto"/>
                  <w:jc w:val="center"/>
                </w:pPr>
              </w:pPrChange>
            </w:pPr>
            <w:r>
              <w:rPr>
                <w:rFonts w:ascii="Times New Roman" w:hAnsi="Times New Roman" w:cs="Times New Roman"/>
                <w:sz w:val="24"/>
              </w:rPr>
              <w:t xml:space="preserve">Daughman Integro-Differential </w:t>
            </w:r>
          </w:p>
        </w:tc>
        <w:tc>
          <w:tcPr>
            <w:tcW w:w="3268" w:type="dxa"/>
          </w:tcPr>
          <w:p w:rsidR="008F0C5D" w:rsidRDefault="008F0C5D" w:rsidP="00B17BE0">
            <w:pPr>
              <w:jc w:val="center"/>
              <w:rPr>
                <w:rFonts w:ascii="Times New Roman" w:hAnsi="Times New Roman" w:cs="Times New Roman"/>
                <w:sz w:val="24"/>
              </w:rPr>
              <w:pPrChange w:id="175" w:author="User" w:date="2016-01-14T14:25:00Z">
                <w:pPr>
                  <w:spacing w:line="480" w:lineRule="auto"/>
                  <w:jc w:val="center"/>
                </w:pPr>
              </w:pPrChange>
            </w:pPr>
            <w:r>
              <w:rPr>
                <w:rFonts w:ascii="Times New Roman" w:hAnsi="Times New Roman" w:cs="Times New Roman"/>
                <w:sz w:val="24"/>
              </w:rPr>
              <w:t>98.6</w:t>
            </w:r>
          </w:p>
        </w:tc>
      </w:tr>
    </w:tbl>
    <w:p w:rsidR="008F0C5D" w:rsidRDefault="008F0C5D" w:rsidP="008F0C5D">
      <w:pPr>
        <w:spacing w:line="480" w:lineRule="auto"/>
        <w:rPr>
          <w:ins w:id="176" w:author="User" w:date="2016-01-14T09:29:00Z"/>
          <w:rFonts w:ascii="Times New Roman" w:hAnsi="Times New Roman" w:cs="Times New Roman"/>
          <w:color w:val="4F81BD" w:themeColor="accent1"/>
          <w:sz w:val="24"/>
          <w:szCs w:val="32"/>
        </w:rPr>
      </w:pPr>
    </w:p>
    <w:p w:rsidR="00D91F8B" w:rsidRDefault="00D91F8B" w:rsidP="008F0C5D">
      <w:pPr>
        <w:spacing w:line="480" w:lineRule="auto"/>
        <w:rPr>
          <w:rFonts w:ascii="Times New Roman" w:hAnsi="Times New Roman" w:cs="Times New Roman"/>
          <w:color w:val="4F81BD" w:themeColor="accent1"/>
          <w:sz w:val="24"/>
          <w:szCs w:val="32"/>
        </w:rPr>
      </w:pPr>
    </w:p>
    <w:p w:rsidR="008F0C5D" w:rsidRPr="00C43089" w:rsidRDefault="008F0C5D" w:rsidP="008F0C5D">
      <w:pPr>
        <w:spacing w:line="480" w:lineRule="auto"/>
        <w:jc w:val="both"/>
        <w:rPr>
          <w:rFonts w:ascii="Times New Roman" w:hAnsi="Times New Roman" w:cs="Times New Roman"/>
          <w:sz w:val="24"/>
          <w:szCs w:val="32"/>
        </w:rPr>
      </w:pPr>
      <w:r>
        <w:rPr>
          <w:rFonts w:ascii="Times New Roman" w:hAnsi="Times New Roman" w:cs="Times New Roman"/>
          <w:color w:val="4F81BD" w:themeColor="accent1"/>
          <w:sz w:val="24"/>
          <w:szCs w:val="32"/>
        </w:rPr>
        <w:tab/>
      </w:r>
      <w:r>
        <w:rPr>
          <w:rFonts w:ascii="Times New Roman" w:hAnsi="Times New Roman" w:cs="Times New Roman"/>
          <w:sz w:val="24"/>
          <w:szCs w:val="32"/>
        </w:rPr>
        <w:t>In a nutshell, this report is a design and development of iris acquisition and segmentation implemented on FPGA. It begins with an introduction to the background, past to current research on the topologies and strategies of conventional design in Chapter 1. Chapter 2 covers a review on past literatures. Chapter 3 proposes the design methodology while the results and discussions are summarized in Chapter 4 and finally Chapter 5 concludes this work.</w:t>
      </w:r>
    </w:p>
    <w:p w:rsidR="008F0C5D" w:rsidRDefault="008F0C5D" w:rsidP="008F0C5D">
      <w:pPr>
        <w:spacing w:line="480" w:lineRule="auto"/>
        <w:jc w:val="center"/>
        <w:rPr>
          <w:rFonts w:ascii="Times New Roman" w:hAnsi="Times New Roman" w:cs="Times New Roman"/>
          <w:b/>
          <w:color w:val="4F81BD" w:themeColor="accent1"/>
          <w:sz w:val="32"/>
          <w:szCs w:val="32"/>
        </w:rPr>
      </w:pPr>
    </w:p>
    <w:p w:rsidR="008F0C5D" w:rsidRDefault="008F0C5D" w:rsidP="008F0C5D">
      <w:pPr>
        <w:spacing w:line="480" w:lineRule="auto"/>
        <w:jc w:val="center"/>
        <w:rPr>
          <w:rFonts w:ascii="Times New Roman" w:hAnsi="Times New Roman" w:cs="Times New Roman"/>
          <w:b/>
          <w:color w:val="4F81BD" w:themeColor="accent1"/>
          <w:sz w:val="32"/>
          <w:szCs w:val="32"/>
        </w:rPr>
      </w:pPr>
    </w:p>
    <w:p w:rsidR="008F0C5D" w:rsidRDefault="008F0C5D" w:rsidP="008F0C5D">
      <w:pPr>
        <w:pStyle w:val="Heading1"/>
      </w:pPr>
      <w:bookmarkStart w:id="177" w:name="_Toc440459485"/>
      <w:bookmarkStart w:id="178" w:name="_Toc440464023"/>
      <w:r>
        <w:lastRenderedPageBreak/>
        <w:t>Chapter 2</w:t>
      </w:r>
      <w:r w:rsidRPr="008F50A3">
        <w:t xml:space="preserve">: </w:t>
      </w:r>
      <w:r>
        <w:t>Literature Review</w:t>
      </w:r>
      <w:bookmarkEnd w:id="177"/>
      <w:bookmarkEnd w:id="178"/>
    </w:p>
    <w:p w:rsidR="008F0C5D" w:rsidRPr="00A1636F" w:rsidRDefault="008F0C5D" w:rsidP="008F0C5D">
      <w:pPr>
        <w:pStyle w:val="Heading2"/>
      </w:pPr>
      <w:bookmarkStart w:id="179" w:name="_Toc440459486"/>
      <w:bookmarkStart w:id="180" w:name="_Toc440464024"/>
      <w:r w:rsidRPr="00A1636F">
        <w:t>2.1 Conventional Techniques for Image/Iris Recognition</w:t>
      </w:r>
      <w:bookmarkEnd w:id="179"/>
      <w:bookmarkEnd w:id="180"/>
    </w:p>
    <w:p w:rsidR="008F0C5D" w:rsidRPr="00A1636F" w:rsidRDefault="008F0C5D" w:rsidP="008F0C5D">
      <w:pPr>
        <w:pStyle w:val="Heading3"/>
      </w:pPr>
      <w:bookmarkStart w:id="181" w:name="_Toc440459487"/>
      <w:bookmarkStart w:id="182" w:name="_Toc440464025"/>
      <w:r w:rsidRPr="00A1636F">
        <w:t>2.1.1 Image Acquisition</w:t>
      </w:r>
      <w:bookmarkEnd w:id="181"/>
      <w:bookmarkEnd w:id="182"/>
    </w:p>
    <w:p w:rsidR="008F0C5D" w:rsidRDefault="008F0C5D" w:rsidP="008F0C5D">
      <w:pPr>
        <w:spacing w:line="480" w:lineRule="auto"/>
        <w:ind w:firstLine="720"/>
        <w:jc w:val="both"/>
        <w:rPr>
          <w:rFonts w:ascii="Times New Roman" w:hAnsi="Times New Roman" w:cs="Times New Roman"/>
          <w:sz w:val="24"/>
          <w:szCs w:val="32"/>
        </w:rPr>
      </w:pPr>
      <w:r>
        <w:rPr>
          <w:rFonts w:ascii="Times New Roman" w:hAnsi="Times New Roman" w:cs="Times New Roman"/>
          <w:sz w:val="24"/>
          <w:szCs w:val="32"/>
        </w:rPr>
        <w:t xml:space="preserve">Image quality is one of the most important criteria in any iris recognition system. This will depend all of the following processes which will affect the accuracy of the entire system. </w:t>
      </w:r>
      <w:ins w:id="183" w:author="User" w:date="2016-01-14T09:40:00Z">
        <w:r w:rsidR="00EA372D" w:rsidRPr="00EA372D">
          <w:rPr>
            <w:rFonts w:ascii="Times New Roman" w:hAnsi="Times New Roman" w:cs="Times New Roman"/>
            <w:sz w:val="24"/>
            <w:szCs w:val="32"/>
            <w:highlight w:val="yellow"/>
          </w:rPr>
          <w:t xml:space="preserve">A Charge-Couple Device (CCD) camera can be used to </w:t>
        </w:r>
      </w:ins>
      <w:r w:rsidRPr="00EA372D">
        <w:rPr>
          <w:rFonts w:ascii="Times New Roman" w:hAnsi="Times New Roman" w:cs="Times New Roman"/>
          <w:sz w:val="24"/>
          <w:szCs w:val="32"/>
          <w:highlight w:val="yellow"/>
        </w:rPr>
        <w:t>capture the iris image with resolution of 640x480 in black and white mode</w:t>
      </w:r>
      <w:del w:id="184" w:author="User" w:date="2016-01-14T09:40:00Z">
        <w:r w:rsidRPr="00EA372D" w:rsidDel="00EA372D">
          <w:rPr>
            <w:rFonts w:ascii="Times New Roman" w:hAnsi="Times New Roman" w:cs="Times New Roman"/>
            <w:sz w:val="24"/>
            <w:szCs w:val="32"/>
            <w:highlight w:val="yellow"/>
          </w:rPr>
          <w:delText xml:space="preserve"> can be used</w:delText>
        </w:r>
      </w:del>
      <w:r w:rsidRPr="00EA372D">
        <w:rPr>
          <w:rFonts w:ascii="Times New Roman" w:hAnsi="Times New Roman" w:cs="Times New Roman"/>
          <w:sz w:val="24"/>
          <w:szCs w:val="32"/>
          <w:highlight w:val="yellow"/>
        </w:rPr>
        <w:t>.</w:t>
      </w:r>
      <w:r>
        <w:rPr>
          <w:rFonts w:ascii="Times New Roman" w:hAnsi="Times New Roman" w:cs="Times New Roman"/>
          <w:sz w:val="24"/>
          <w:szCs w:val="32"/>
        </w:rPr>
        <w:t xml:space="preserve"> Furthermore, to capture a consistent iris image, proper lighting and distance of the camera needs to be configured (</w:t>
      </w:r>
      <w:commentRangeStart w:id="185"/>
      <w:r>
        <w:rPr>
          <w:rFonts w:ascii="Times New Roman" w:hAnsi="Times New Roman" w:cs="Times New Roman"/>
          <w:sz w:val="24"/>
          <w:szCs w:val="32"/>
        </w:rPr>
        <w:t>IJAET 2011</w:t>
      </w:r>
      <w:commentRangeEnd w:id="185"/>
      <w:r w:rsidR="00727132">
        <w:rPr>
          <w:rStyle w:val="CommentReference"/>
          <w:rFonts w:ascii="Arial" w:eastAsia="Arial" w:hAnsi="Arial" w:cs="Arial"/>
          <w:color w:val="000000"/>
          <w:lang w:eastAsia="zh-CN"/>
        </w:rPr>
        <w:commentReference w:id="185"/>
      </w:r>
      <w:r>
        <w:rPr>
          <w:rFonts w:ascii="Times New Roman" w:hAnsi="Times New Roman" w:cs="Times New Roman"/>
          <w:sz w:val="24"/>
          <w:szCs w:val="32"/>
        </w:rPr>
        <w:t xml:space="preserve">). </w:t>
      </w:r>
    </w:p>
    <w:p w:rsidR="008F0C5D" w:rsidRDefault="008F0C5D" w:rsidP="008F0C5D">
      <w:pPr>
        <w:spacing w:line="480" w:lineRule="auto"/>
        <w:ind w:firstLine="720"/>
        <w:jc w:val="both"/>
        <w:rPr>
          <w:rFonts w:ascii="Times New Roman" w:hAnsi="Times New Roman" w:cs="Times New Roman"/>
          <w:sz w:val="24"/>
          <w:szCs w:val="32"/>
        </w:rPr>
      </w:pPr>
      <w:r>
        <w:rPr>
          <w:rFonts w:ascii="Times New Roman" w:hAnsi="Times New Roman" w:cs="Times New Roman"/>
          <w:sz w:val="24"/>
          <w:szCs w:val="32"/>
        </w:rPr>
        <w:t>Moreover, most of the iris biometric systems are still constrained by the image acquisition conditions (</w:t>
      </w:r>
      <w:commentRangeStart w:id="186"/>
      <w:r>
        <w:rPr>
          <w:rFonts w:ascii="Times New Roman" w:hAnsi="Times New Roman" w:cs="Times New Roman"/>
          <w:sz w:val="24"/>
          <w:szCs w:val="32"/>
        </w:rPr>
        <w:t>Ramadan Gad 2015</w:t>
      </w:r>
      <w:commentRangeEnd w:id="186"/>
      <w:r w:rsidR="00A631B6">
        <w:rPr>
          <w:rStyle w:val="CommentReference"/>
          <w:rFonts w:ascii="Arial" w:eastAsia="Arial" w:hAnsi="Arial" w:cs="Arial"/>
          <w:color w:val="000000"/>
          <w:lang w:eastAsia="zh-CN"/>
        </w:rPr>
        <w:commentReference w:id="186"/>
      </w:r>
      <w:r>
        <w:rPr>
          <w:rFonts w:ascii="Times New Roman" w:hAnsi="Times New Roman" w:cs="Times New Roman"/>
          <w:sz w:val="24"/>
          <w:szCs w:val="32"/>
        </w:rPr>
        <w:t xml:space="preserve">). There are several iris recognition researches that uses near infrared illumination, within 700-900nm range to capture a clear iris image for their iris database. The famous research institutions for iris recognition includes the Chinese Academy of Sciences (CAS), Institute of Automation (IA) and many more. Table 2.1 shows several Iris Image database by varying research companies using various CCD cameras to capture iris image of 640x480 in size with near infrared (NIR) </w:t>
      </w:r>
      <w:del w:id="187" w:author="User" w:date="2016-01-14T09:41:00Z">
        <w:r w:rsidDel="00EA372D">
          <w:rPr>
            <w:rFonts w:ascii="Times New Roman" w:hAnsi="Times New Roman" w:cs="Times New Roman"/>
            <w:sz w:val="24"/>
            <w:szCs w:val="32"/>
          </w:rPr>
          <w:delText xml:space="preserve">illuviation </w:delText>
        </w:r>
      </w:del>
      <w:ins w:id="188" w:author="User" w:date="2016-01-14T09:41:00Z">
        <w:r w:rsidR="00EA372D">
          <w:rPr>
            <w:rFonts w:ascii="Times New Roman" w:hAnsi="Times New Roman" w:cs="Times New Roman"/>
            <w:sz w:val="24"/>
            <w:szCs w:val="32"/>
          </w:rPr>
          <w:t xml:space="preserve">illumination </w:t>
        </w:r>
      </w:ins>
      <w:r>
        <w:rPr>
          <w:rFonts w:ascii="Times New Roman" w:hAnsi="Times New Roman" w:cs="Times New Roman"/>
          <w:sz w:val="24"/>
          <w:szCs w:val="32"/>
        </w:rPr>
        <w:t xml:space="preserve">of 700-900nm in wavelength (Ramadan Gad 2015). </w:t>
      </w:r>
    </w:p>
    <w:p w:rsidR="008F0C5D" w:rsidRDefault="008F0C5D" w:rsidP="008F0C5D">
      <w:pPr>
        <w:spacing w:after="0" w:line="240" w:lineRule="auto"/>
        <w:ind w:firstLine="720"/>
        <w:jc w:val="center"/>
        <w:rPr>
          <w:rFonts w:ascii="Times New Roman" w:hAnsi="Times New Roman" w:cs="Times New Roman"/>
          <w:sz w:val="24"/>
          <w:szCs w:val="32"/>
        </w:rPr>
      </w:pPr>
      <w:commentRangeStart w:id="189"/>
      <w:r>
        <w:rPr>
          <w:rFonts w:ascii="Times New Roman" w:hAnsi="Times New Roman" w:cs="Times New Roman"/>
          <w:sz w:val="24"/>
          <w:szCs w:val="32"/>
        </w:rPr>
        <w:t xml:space="preserve">Table 2.1 Different Iris Database with </w:t>
      </w:r>
      <w:del w:id="190" w:author="User" w:date="2016-01-14T09:42:00Z">
        <w:r w:rsidDel="00EA372D">
          <w:rPr>
            <w:rFonts w:ascii="Times New Roman" w:hAnsi="Times New Roman" w:cs="Times New Roman"/>
            <w:sz w:val="24"/>
            <w:szCs w:val="32"/>
          </w:rPr>
          <w:delText xml:space="preserve">varying </w:delText>
        </w:r>
      </w:del>
      <w:ins w:id="191" w:author="User" w:date="2016-01-14T09:42:00Z">
        <w:r w:rsidR="00EA372D">
          <w:rPr>
            <w:rFonts w:ascii="Times New Roman" w:hAnsi="Times New Roman" w:cs="Times New Roman"/>
            <w:sz w:val="24"/>
            <w:szCs w:val="32"/>
          </w:rPr>
          <w:t xml:space="preserve">Varying </w:t>
        </w:r>
      </w:ins>
      <w:r>
        <w:rPr>
          <w:rFonts w:ascii="Times New Roman" w:hAnsi="Times New Roman" w:cs="Times New Roman"/>
          <w:sz w:val="24"/>
          <w:szCs w:val="32"/>
        </w:rPr>
        <w:t xml:space="preserve">CCD Camera </w:t>
      </w:r>
      <w:del w:id="192" w:author="User" w:date="2016-01-14T09:42:00Z">
        <w:r w:rsidDel="00EA372D">
          <w:rPr>
            <w:rFonts w:ascii="Times New Roman" w:hAnsi="Times New Roman" w:cs="Times New Roman"/>
            <w:sz w:val="24"/>
            <w:szCs w:val="32"/>
          </w:rPr>
          <w:delText>usage</w:delText>
        </w:r>
      </w:del>
      <w:ins w:id="193" w:author="User" w:date="2016-01-14T09:42:00Z">
        <w:r w:rsidR="00EA372D">
          <w:rPr>
            <w:rFonts w:ascii="Times New Roman" w:hAnsi="Times New Roman" w:cs="Times New Roman"/>
            <w:sz w:val="24"/>
            <w:szCs w:val="32"/>
          </w:rPr>
          <w:t>Usage</w:t>
        </w:r>
      </w:ins>
      <w:commentRangeEnd w:id="189"/>
      <w:ins w:id="194" w:author="User" w:date="2016-01-14T13:42:00Z">
        <w:r w:rsidR="00727132">
          <w:rPr>
            <w:rStyle w:val="CommentReference"/>
            <w:rFonts w:ascii="Arial" w:eastAsia="Arial" w:hAnsi="Arial" w:cs="Arial"/>
            <w:color w:val="000000"/>
            <w:lang w:eastAsia="zh-CN"/>
          </w:rPr>
          <w:commentReference w:id="189"/>
        </w:r>
      </w:ins>
    </w:p>
    <w:tbl>
      <w:tblPr>
        <w:tblStyle w:val="TableGrid"/>
        <w:tblpPr w:leftFromText="180" w:rightFromText="180" w:vertAnchor="text" w:horzAnchor="margin" w:tblpXSpec="center" w:tblpY="156"/>
        <w:tblW w:w="5000" w:type="pct"/>
        <w:tblLook w:val="04A0"/>
      </w:tblPr>
      <w:tblGrid>
        <w:gridCol w:w="1274"/>
        <w:gridCol w:w="1521"/>
        <w:gridCol w:w="1777"/>
        <w:gridCol w:w="5004"/>
      </w:tblGrid>
      <w:tr w:rsidR="008F0C5D" w:rsidTr="0019759D">
        <w:trPr>
          <w:trHeight w:val="1"/>
        </w:trPr>
        <w:tc>
          <w:tcPr>
            <w:tcW w:w="665" w:type="pct"/>
          </w:tcPr>
          <w:p w:rsidR="008F0C5D" w:rsidRPr="0022193B" w:rsidRDefault="008F0C5D" w:rsidP="0019759D">
            <w:pPr>
              <w:spacing w:line="276" w:lineRule="auto"/>
              <w:jc w:val="both"/>
              <w:rPr>
                <w:rFonts w:ascii="Times New Roman" w:hAnsi="Times New Roman" w:cs="Times New Roman"/>
                <w:b/>
                <w:noProof/>
                <w:sz w:val="24"/>
                <w:szCs w:val="32"/>
              </w:rPr>
            </w:pPr>
            <w:r w:rsidRPr="0022193B">
              <w:rPr>
                <w:rFonts w:ascii="Times New Roman" w:hAnsi="Times New Roman" w:cs="Times New Roman"/>
                <w:b/>
                <w:noProof/>
                <w:sz w:val="24"/>
                <w:szCs w:val="32"/>
              </w:rPr>
              <w:t>Database</w:t>
            </w:r>
          </w:p>
        </w:tc>
        <w:tc>
          <w:tcPr>
            <w:tcW w:w="794" w:type="pct"/>
          </w:tcPr>
          <w:p w:rsidR="008F0C5D" w:rsidRPr="0022193B" w:rsidRDefault="008F0C5D" w:rsidP="0019759D">
            <w:pPr>
              <w:spacing w:line="276" w:lineRule="auto"/>
              <w:jc w:val="both"/>
              <w:rPr>
                <w:rFonts w:ascii="Times New Roman" w:hAnsi="Times New Roman" w:cs="Times New Roman"/>
                <w:b/>
                <w:noProof/>
                <w:sz w:val="24"/>
                <w:szCs w:val="32"/>
              </w:rPr>
            </w:pPr>
            <w:r w:rsidRPr="0022193B">
              <w:rPr>
                <w:rFonts w:ascii="Times New Roman" w:hAnsi="Times New Roman" w:cs="Times New Roman"/>
                <w:b/>
                <w:noProof/>
                <w:sz w:val="24"/>
                <w:szCs w:val="32"/>
              </w:rPr>
              <w:t>No.of Irises</w:t>
            </w:r>
          </w:p>
        </w:tc>
        <w:tc>
          <w:tcPr>
            <w:tcW w:w="928" w:type="pct"/>
          </w:tcPr>
          <w:p w:rsidR="008F0C5D" w:rsidRPr="0022193B" w:rsidRDefault="008F0C5D" w:rsidP="0019759D">
            <w:pPr>
              <w:spacing w:line="276" w:lineRule="auto"/>
              <w:jc w:val="center"/>
              <w:rPr>
                <w:rFonts w:ascii="Times New Roman" w:hAnsi="Times New Roman" w:cs="Times New Roman"/>
                <w:b/>
                <w:noProof/>
                <w:sz w:val="24"/>
                <w:szCs w:val="32"/>
              </w:rPr>
            </w:pPr>
            <w:r w:rsidRPr="0022193B">
              <w:rPr>
                <w:rFonts w:ascii="Times New Roman" w:hAnsi="Times New Roman" w:cs="Times New Roman"/>
                <w:b/>
                <w:noProof/>
                <w:sz w:val="24"/>
                <w:szCs w:val="32"/>
              </w:rPr>
              <w:t>No. of Images</w:t>
            </w:r>
          </w:p>
        </w:tc>
        <w:tc>
          <w:tcPr>
            <w:tcW w:w="2613" w:type="pct"/>
          </w:tcPr>
          <w:p w:rsidR="008F0C5D" w:rsidRPr="0022193B" w:rsidRDefault="008F0C5D" w:rsidP="0019759D">
            <w:pPr>
              <w:spacing w:line="276" w:lineRule="auto"/>
              <w:jc w:val="both"/>
              <w:rPr>
                <w:rFonts w:ascii="Times New Roman" w:hAnsi="Times New Roman" w:cs="Times New Roman"/>
                <w:b/>
                <w:noProof/>
                <w:sz w:val="24"/>
                <w:szCs w:val="32"/>
              </w:rPr>
            </w:pPr>
            <w:r w:rsidRPr="0022193B">
              <w:rPr>
                <w:rFonts w:ascii="Times New Roman" w:hAnsi="Times New Roman" w:cs="Times New Roman"/>
                <w:b/>
                <w:noProof/>
                <w:sz w:val="24"/>
                <w:szCs w:val="32"/>
              </w:rPr>
              <w:t>Camera used</w:t>
            </w:r>
          </w:p>
        </w:tc>
      </w:tr>
      <w:tr w:rsidR="008F0C5D" w:rsidTr="0019759D">
        <w:trPr>
          <w:trHeight w:val="1"/>
        </w:trPr>
        <w:tc>
          <w:tcPr>
            <w:tcW w:w="665" w:type="pct"/>
          </w:tcPr>
          <w:p w:rsidR="008F0C5D" w:rsidRPr="0022193B" w:rsidRDefault="008F0C5D" w:rsidP="0019759D">
            <w:pPr>
              <w:spacing w:line="276" w:lineRule="auto"/>
              <w:jc w:val="both"/>
              <w:rPr>
                <w:rFonts w:ascii="Times New Roman" w:hAnsi="Times New Roman" w:cs="Times New Roman"/>
                <w:noProof/>
                <w:sz w:val="24"/>
                <w:szCs w:val="32"/>
              </w:rPr>
            </w:pPr>
            <w:r w:rsidRPr="0022193B">
              <w:rPr>
                <w:rFonts w:ascii="Times New Roman" w:hAnsi="Times New Roman" w:cs="Times New Roman"/>
                <w:noProof/>
                <w:sz w:val="24"/>
                <w:szCs w:val="32"/>
              </w:rPr>
              <w:t>CASIA 1</w:t>
            </w:r>
          </w:p>
        </w:tc>
        <w:tc>
          <w:tcPr>
            <w:tcW w:w="794" w:type="pct"/>
          </w:tcPr>
          <w:p w:rsidR="008F0C5D" w:rsidRPr="0022193B" w:rsidRDefault="008F0C5D" w:rsidP="0019759D">
            <w:pPr>
              <w:spacing w:line="276" w:lineRule="auto"/>
              <w:jc w:val="center"/>
              <w:rPr>
                <w:rFonts w:ascii="Times New Roman" w:hAnsi="Times New Roman" w:cs="Times New Roman"/>
                <w:noProof/>
                <w:sz w:val="24"/>
                <w:szCs w:val="32"/>
              </w:rPr>
            </w:pPr>
            <w:r w:rsidRPr="0022193B">
              <w:rPr>
                <w:rFonts w:ascii="Times New Roman" w:hAnsi="Times New Roman" w:cs="Times New Roman"/>
                <w:noProof/>
                <w:sz w:val="24"/>
                <w:szCs w:val="32"/>
              </w:rPr>
              <w:t>108</w:t>
            </w:r>
          </w:p>
        </w:tc>
        <w:tc>
          <w:tcPr>
            <w:tcW w:w="928" w:type="pct"/>
          </w:tcPr>
          <w:p w:rsidR="008F0C5D" w:rsidRPr="0022193B" w:rsidRDefault="008F0C5D" w:rsidP="0019759D">
            <w:pPr>
              <w:spacing w:line="276" w:lineRule="auto"/>
              <w:jc w:val="center"/>
              <w:rPr>
                <w:rFonts w:ascii="Times New Roman" w:hAnsi="Times New Roman" w:cs="Times New Roman"/>
                <w:noProof/>
                <w:sz w:val="24"/>
                <w:szCs w:val="32"/>
              </w:rPr>
            </w:pPr>
            <w:r w:rsidRPr="0022193B">
              <w:rPr>
                <w:rFonts w:ascii="Times New Roman" w:hAnsi="Times New Roman" w:cs="Times New Roman"/>
                <w:noProof/>
                <w:sz w:val="24"/>
                <w:szCs w:val="32"/>
              </w:rPr>
              <w:t>756</w:t>
            </w:r>
          </w:p>
        </w:tc>
        <w:tc>
          <w:tcPr>
            <w:tcW w:w="2613" w:type="pct"/>
          </w:tcPr>
          <w:p w:rsidR="008F0C5D" w:rsidRPr="0022193B" w:rsidRDefault="008F0C5D" w:rsidP="0019759D">
            <w:pPr>
              <w:spacing w:line="276" w:lineRule="auto"/>
              <w:jc w:val="both"/>
              <w:rPr>
                <w:rFonts w:ascii="Times New Roman" w:hAnsi="Times New Roman" w:cs="Times New Roman"/>
                <w:noProof/>
                <w:sz w:val="24"/>
                <w:szCs w:val="32"/>
              </w:rPr>
            </w:pPr>
            <w:r w:rsidRPr="0022193B">
              <w:rPr>
                <w:rFonts w:ascii="Times New Roman" w:hAnsi="Times New Roman" w:cs="Times New Roman"/>
                <w:noProof/>
                <w:sz w:val="24"/>
                <w:szCs w:val="32"/>
              </w:rPr>
              <w:t>CASIA Camera</w:t>
            </w:r>
          </w:p>
        </w:tc>
      </w:tr>
      <w:tr w:rsidR="008F0C5D" w:rsidTr="0019759D">
        <w:trPr>
          <w:trHeight w:val="1"/>
        </w:trPr>
        <w:tc>
          <w:tcPr>
            <w:tcW w:w="665" w:type="pct"/>
          </w:tcPr>
          <w:p w:rsidR="008F0C5D" w:rsidRPr="0022193B" w:rsidRDefault="008F0C5D" w:rsidP="0019759D">
            <w:pPr>
              <w:spacing w:line="276" w:lineRule="auto"/>
              <w:jc w:val="both"/>
              <w:rPr>
                <w:rFonts w:ascii="Times New Roman" w:hAnsi="Times New Roman" w:cs="Times New Roman"/>
                <w:noProof/>
                <w:sz w:val="24"/>
                <w:szCs w:val="32"/>
              </w:rPr>
            </w:pPr>
            <w:r w:rsidRPr="0022193B">
              <w:rPr>
                <w:rFonts w:ascii="Times New Roman" w:hAnsi="Times New Roman" w:cs="Times New Roman"/>
                <w:noProof/>
                <w:sz w:val="24"/>
                <w:szCs w:val="32"/>
              </w:rPr>
              <w:t>CASIA 3</w:t>
            </w:r>
          </w:p>
        </w:tc>
        <w:tc>
          <w:tcPr>
            <w:tcW w:w="794" w:type="pct"/>
          </w:tcPr>
          <w:p w:rsidR="008F0C5D" w:rsidRPr="0022193B" w:rsidRDefault="008F0C5D" w:rsidP="0019759D">
            <w:pPr>
              <w:spacing w:line="276" w:lineRule="auto"/>
              <w:jc w:val="center"/>
              <w:rPr>
                <w:rFonts w:ascii="Times New Roman" w:hAnsi="Times New Roman" w:cs="Times New Roman"/>
                <w:noProof/>
                <w:sz w:val="24"/>
                <w:szCs w:val="32"/>
              </w:rPr>
            </w:pPr>
            <w:r w:rsidRPr="0022193B">
              <w:rPr>
                <w:rFonts w:ascii="Times New Roman" w:hAnsi="Times New Roman" w:cs="Times New Roman"/>
                <w:noProof/>
                <w:sz w:val="24"/>
                <w:szCs w:val="32"/>
              </w:rPr>
              <w:t>1500</w:t>
            </w:r>
          </w:p>
        </w:tc>
        <w:tc>
          <w:tcPr>
            <w:tcW w:w="928" w:type="pct"/>
          </w:tcPr>
          <w:p w:rsidR="008F0C5D" w:rsidRPr="0022193B" w:rsidRDefault="008F0C5D" w:rsidP="0019759D">
            <w:pPr>
              <w:spacing w:line="276" w:lineRule="auto"/>
              <w:jc w:val="center"/>
              <w:rPr>
                <w:rFonts w:ascii="Times New Roman" w:hAnsi="Times New Roman" w:cs="Times New Roman"/>
                <w:noProof/>
                <w:sz w:val="24"/>
                <w:szCs w:val="32"/>
              </w:rPr>
            </w:pPr>
            <w:r w:rsidRPr="0022193B">
              <w:rPr>
                <w:rFonts w:ascii="Times New Roman" w:hAnsi="Times New Roman" w:cs="Times New Roman"/>
                <w:noProof/>
                <w:sz w:val="24"/>
                <w:szCs w:val="32"/>
              </w:rPr>
              <w:t>22051</w:t>
            </w:r>
          </w:p>
        </w:tc>
        <w:tc>
          <w:tcPr>
            <w:tcW w:w="2613" w:type="pct"/>
          </w:tcPr>
          <w:p w:rsidR="008F0C5D" w:rsidRPr="0022193B" w:rsidRDefault="008F0C5D" w:rsidP="0019759D">
            <w:pPr>
              <w:spacing w:line="276" w:lineRule="auto"/>
              <w:jc w:val="both"/>
              <w:rPr>
                <w:rFonts w:ascii="Times New Roman" w:hAnsi="Times New Roman" w:cs="Times New Roman"/>
                <w:noProof/>
                <w:sz w:val="24"/>
                <w:szCs w:val="32"/>
              </w:rPr>
            </w:pPr>
            <w:r w:rsidRPr="0022193B">
              <w:rPr>
                <w:rFonts w:ascii="Times New Roman" w:hAnsi="Times New Roman" w:cs="Times New Roman"/>
                <w:noProof/>
                <w:sz w:val="24"/>
                <w:szCs w:val="32"/>
              </w:rPr>
              <w:t>CASIA Camera and OKI irispass-h</w:t>
            </w:r>
          </w:p>
        </w:tc>
      </w:tr>
      <w:tr w:rsidR="008F0C5D" w:rsidTr="0019759D">
        <w:trPr>
          <w:trHeight w:val="7"/>
        </w:trPr>
        <w:tc>
          <w:tcPr>
            <w:tcW w:w="665" w:type="pct"/>
          </w:tcPr>
          <w:p w:rsidR="008F0C5D" w:rsidRPr="0022193B" w:rsidRDefault="008F0C5D" w:rsidP="0019759D">
            <w:pPr>
              <w:spacing w:line="276" w:lineRule="auto"/>
              <w:jc w:val="both"/>
              <w:rPr>
                <w:rFonts w:ascii="Times New Roman" w:hAnsi="Times New Roman" w:cs="Times New Roman"/>
                <w:noProof/>
                <w:sz w:val="24"/>
                <w:szCs w:val="32"/>
              </w:rPr>
            </w:pPr>
            <w:r>
              <w:rPr>
                <w:rFonts w:ascii="Times New Roman" w:hAnsi="Times New Roman" w:cs="Times New Roman"/>
                <w:noProof/>
                <w:sz w:val="24"/>
                <w:szCs w:val="32"/>
              </w:rPr>
              <w:t>ICE 2005</w:t>
            </w:r>
          </w:p>
        </w:tc>
        <w:tc>
          <w:tcPr>
            <w:tcW w:w="794" w:type="pct"/>
          </w:tcPr>
          <w:p w:rsidR="008F0C5D" w:rsidRPr="0022193B" w:rsidRDefault="008F0C5D" w:rsidP="0019759D">
            <w:pPr>
              <w:spacing w:line="276" w:lineRule="auto"/>
              <w:jc w:val="center"/>
              <w:rPr>
                <w:rFonts w:ascii="Times New Roman" w:hAnsi="Times New Roman" w:cs="Times New Roman"/>
                <w:noProof/>
                <w:sz w:val="24"/>
                <w:szCs w:val="32"/>
              </w:rPr>
            </w:pPr>
            <w:r>
              <w:rPr>
                <w:rFonts w:ascii="Times New Roman" w:hAnsi="Times New Roman" w:cs="Times New Roman"/>
                <w:noProof/>
                <w:sz w:val="24"/>
                <w:szCs w:val="32"/>
              </w:rPr>
              <w:t>244</w:t>
            </w:r>
          </w:p>
        </w:tc>
        <w:tc>
          <w:tcPr>
            <w:tcW w:w="928" w:type="pct"/>
          </w:tcPr>
          <w:p w:rsidR="008F0C5D" w:rsidRPr="0022193B" w:rsidRDefault="008F0C5D" w:rsidP="0019759D">
            <w:pPr>
              <w:spacing w:line="276" w:lineRule="auto"/>
              <w:jc w:val="center"/>
              <w:rPr>
                <w:rFonts w:ascii="Times New Roman" w:hAnsi="Times New Roman" w:cs="Times New Roman"/>
                <w:noProof/>
                <w:sz w:val="24"/>
                <w:szCs w:val="32"/>
              </w:rPr>
            </w:pPr>
            <w:r>
              <w:rPr>
                <w:rFonts w:ascii="Times New Roman" w:hAnsi="Times New Roman" w:cs="Times New Roman"/>
                <w:noProof/>
                <w:sz w:val="24"/>
                <w:szCs w:val="32"/>
              </w:rPr>
              <w:t>2953</w:t>
            </w:r>
          </w:p>
        </w:tc>
        <w:tc>
          <w:tcPr>
            <w:tcW w:w="2613" w:type="pct"/>
          </w:tcPr>
          <w:p w:rsidR="008F0C5D" w:rsidRPr="0022193B" w:rsidRDefault="008F0C5D" w:rsidP="0019759D">
            <w:pPr>
              <w:spacing w:line="276" w:lineRule="auto"/>
              <w:jc w:val="both"/>
              <w:rPr>
                <w:rFonts w:ascii="Times New Roman" w:hAnsi="Times New Roman" w:cs="Times New Roman"/>
                <w:noProof/>
                <w:sz w:val="24"/>
                <w:szCs w:val="32"/>
              </w:rPr>
            </w:pPr>
            <w:r>
              <w:rPr>
                <w:rFonts w:ascii="Times New Roman" w:hAnsi="Times New Roman" w:cs="Times New Roman"/>
                <w:noProof/>
                <w:sz w:val="24"/>
                <w:szCs w:val="32"/>
              </w:rPr>
              <w:t>LG2200</w:t>
            </w:r>
          </w:p>
        </w:tc>
      </w:tr>
      <w:tr w:rsidR="008F0C5D" w:rsidTr="0019759D">
        <w:trPr>
          <w:trHeight w:val="7"/>
        </w:trPr>
        <w:tc>
          <w:tcPr>
            <w:tcW w:w="665" w:type="pct"/>
          </w:tcPr>
          <w:p w:rsidR="008F0C5D" w:rsidRPr="0022193B" w:rsidRDefault="008F0C5D" w:rsidP="0019759D">
            <w:pPr>
              <w:spacing w:line="276" w:lineRule="auto"/>
              <w:jc w:val="both"/>
              <w:rPr>
                <w:rFonts w:ascii="Times New Roman" w:hAnsi="Times New Roman" w:cs="Times New Roman"/>
                <w:noProof/>
                <w:sz w:val="24"/>
                <w:szCs w:val="32"/>
              </w:rPr>
            </w:pPr>
            <w:r>
              <w:rPr>
                <w:rFonts w:ascii="Times New Roman" w:hAnsi="Times New Roman" w:cs="Times New Roman"/>
                <w:noProof/>
                <w:sz w:val="24"/>
                <w:szCs w:val="32"/>
              </w:rPr>
              <w:t>ICE 2006</w:t>
            </w:r>
          </w:p>
        </w:tc>
        <w:tc>
          <w:tcPr>
            <w:tcW w:w="794" w:type="pct"/>
          </w:tcPr>
          <w:p w:rsidR="008F0C5D" w:rsidRPr="0022193B" w:rsidRDefault="008F0C5D" w:rsidP="0019759D">
            <w:pPr>
              <w:spacing w:line="276" w:lineRule="auto"/>
              <w:jc w:val="center"/>
              <w:rPr>
                <w:rFonts w:ascii="Times New Roman" w:hAnsi="Times New Roman" w:cs="Times New Roman"/>
                <w:noProof/>
                <w:sz w:val="24"/>
                <w:szCs w:val="32"/>
              </w:rPr>
            </w:pPr>
            <w:r>
              <w:rPr>
                <w:rFonts w:ascii="Times New Roman" w:hAnsi="Times New Roman" w:cs="Times New Roman"/>
                <w:noProof/>
                <w:sz w:val="24"/>
                <w:szCs w:val="32"/>
              </w:rPr>
              <w:t>480</w:t>
            </w:r>
          </w:p>
        </w:tc>
        <w:tc>
          <w:tcPr>
            <w:tcW w:w="928" w:type="pct"/>
          </w:tcPr>
          <w:p w:rsidR="008F0C5D" w:rsidRPr="0022193B" w:rsidRDefault="008F0C5D" w:rsidP="0019759D">
            <w:pPr>
              <w:spacing w:line="276" w:lineRule="auto"/>
              <w:jc w:val="center"/>
              <w:rPr>
                <w:rFonts w:ascii="Times New Roman" w:hAnsi="Times New Roman" w:cs="Times New Roman"/>
                <w:noProof/>
                <w:sz w:val="24"/>
                <w:szCs w:val="32"/>
              </w:rPr>
            </w:pPr>
            <w:r>
              <w:rPr>
                <w:rFonts w:ascii="Times New Roman" w:hAnsi="Times New Roman" w:cs="Times New Roman"/>
                <w:noProof/>
                <w:sz w:val="24"/>
                <w:szCs w:val="32"/>
              </w:rPr>
              <w:t>60000</w:t>
            </w:r>
          </w:p>
        </w:tc>
        <w:tc>
          <w:tcPr>
            <w:tcW w:w="2613" w:type="pct"/>
          </w:tcPr>
          <w:p w:rsidR="008F0C5D" w:rsidRPr="0022193B" w:rsidRDefault="008F0C5D" w:rsidP="0019759D">
            <w:pPr>
              <w:spacing w:line="276" w:lineRule="auto"/>
              <w:jc w:val="both"/>
              <w:rPr>
                <w:rFonts w:ascii="Times New Roman" w:hAnsi="Times New Roman" w:cs="Times New Roman"/>
                <w:noProof/>
                <w:sz w:val="24"/>
                <w:szCs w:val="32"/>
              </w:rPr>
            </w:pPr>
            <w:r>
              <w:rPr>
                <w:rFonts w:ascii="Times New Roman" w:hAnsi="Times New Roman" w:cs="Times New Roman"/>
                <w:noProof/>
                <w:sz w:val="24"/>
                <w:szCs w:val="32"/>
              </w:rPr>
              <w:t>LG2200</w:t>
            </w:r>
          </w:p>
        </w:tc>
      </w:tr>
      <w:tr w:rsidR="008F0C5D" w:rsidTr="0019759D">
        <w:trPr>
          <w:trHeight w:val="7"/>
        </w:trPr>
        <w:tc>
          <w:tcPr>
            <w:tcW w:w="665" w:type="pct"/>
          </w:tcPr>
          <w:p w:rsidR="008F0C5D" w:rsidRPr="0022193B" w:rsidRDefault="008F0C5D" w:rsidP="0019759D">
            <w:pPr>
              <w:spacing w:line="276" w:lineRule="auto"/>
              <w:jc w:val="both"/>
              <w:rPr>
                <w:rFonts w:ascii="Times New Roman" w:hAnsi="Times New Roman" w:cs="Times New Roman"/>
                <w:noProof/>
                <w:sz w:val="24"/>
                <w:szCs w:val="32"/>
              </w:rPr>
            </w:pPr>
            <w:r>
              <w:rPr>
                <w:rFonts w:ascii="Times New Roman" w:hAnsi="Times New Roman" w:cs="Times New Roman"/>
                <w:noProof/>
                <w:sz w:val="24"/>
                <w:szCs w:val="32"/>
              </w:rPr>
              <w:t>MMU 1</w:t>
            </w:r>
          </w:p>
        </w:tc>
        <w:tc>
          <w:tcPr>
            <w:tcW w:w="794" w:type="pct"/>
          </w:tcPr>
          <w:p w:rsidR="008F0C5D" w:rsidRPr="0022193B" w:rsidRDefault="008F0C5D" w:rsidP="0019759D">
            <w:pPr>
              <w:spacing w:line="276" w:lineRule="auto"/>
              <w:jc w:val="center"/>
              <w:rPr>
                <w:rFonts w:ascii="Times New Roman" w:hAnsi="Times New Roman" w:cs="Times New Roman"/>
                <w:noProof/>
                <w:sz w:val="24"/>
                <w:szCs w:val="32"/>
              </w:rPr>
            </w:pPr>
            <w:r>
              <w:rPr>
                <w:rFonts w:ascii="Times New Roman" w:hAnsi="Times New Roman" w:cs="Times New Roman"/>
                <w:noProof/>
                <w:sz w:val="24"/>
                <w:szCs w:val="32"/>
              </w:rPr>
              <w:t>90</w:t>
            </w:r>
          </w:p>
        </w:tc>
        <w:tc>
          <w:tcPr>
            <w:tcW w:w="928" w:type="pct"/>
          </w:tcPr>
          <w:p w:rsidR="008F0C5D" w:rsidRPr="0022193B" w:rsidRDefault="008F0C5D" w:rsidP="0019759D">
            <w:pPr>
              <w:spacing w:line="276" w:lineRule="auto"/>
              <w:jc w:val="center"/>
              <w:rPr>
                <w:rFonts w:ascii="Times New Roman" w:hAnsi="Times New Roman" w:cs="Times New Roman"/>
                <w:noProof/>
                <w:sz w:val="24"/>
                <w:szCs w:val="32"/>
              </w:rPr>
            </w:pPr>
            <w:r>
              <w:rPr>
                <w:rFonts w:ascii="Times New Roman" w:hAnsi="Times New Roman" w:cs="Times New Roman"/>
                <w:noProof/>
                <w:sz w:val="24"/>
                <w:szCs w:val="32"/>
              </w:rPr>
              <w:t>450</w:t>
            </w:r>
          </w:p>
        </w:tc>
        <w:tc>
          <w:tcPr>
            <w:tcW w:w="2613" w:type="pct"/>
          </w:tcPr>
          <w:p w:rsidR="008F0C5D" w:rsidRPr="0022193B" w:rsidRDefault="008F0C5D" w:rsidP="0019759D">
            <w:pPr>
              <w:spacing w:line="276" w:lineRule="auto"/>
              <w:jc w:val="both"/>
              <w:rPr>
                <w:rFonts w:ascii="Times New Roman" w:hAnsi="Times New Roman" w:cs="Times New Roman"/>
                <w:noProof/>
                <w:sz w:val="24"/>
                <w:szCs w:val="32"/>
              </w:rPr>
            </w:pPr>
            <w:r>
              <w:rPr>
                <w:rFonts w:ascii="Times New Roman" w:hAnsi="Times New Roman" w:cs="Times New Roman"/>
                <w:noProof/>
                <w:sz w:val="24"/>
                <w:szCs w:val="32"/>
              </w:rPr>
              <w:t>LG Iris Access</w:t>
            </w:r>
          </w:p>
        </w:tc>
      </w:tr>
      <w:tr w:rsidR="008F0C5D" w:rsidTr="0019759D">
        <w:trPr>
          <w:trHeight w:val="7"/>
        </w:trPr>
        <w:tc>
          <w:tcPr>
            <w:tcW w:w="665" w:type="pct"/>
          </w:tcPr>
          <w:p w:rsidR="008F0C5D" w:rsidRPr="0022193B" w:rsidRDefault="008F0C5D" w:rsidP="0019759D">
            <w:pPr>
              <w:spacing w:line="276" w:lineRule="auto"/>
              <w:jc w:val="both"/>
              <w:rPr>
                <w:rFonts w:ascii="Times New Roman" w:hAnsi="Times New Roman" w:cs="Times New Roman"/>
                <w:noProof/>
                <w:sz w:val="24"/>
                <w:szCs w:val="32"/>
              </w:rPr>
            </w:pPr>
            <w:r>
              <w:rPr>
                <w:rFonts w:ascii="Times New Roman" w:hAnsi="Times New Roman" w:cs="Times New Roman"/>
                <w:noProof/>
                <w:sz w:val="24"/>
                <w:szCs w:val="32"/>
              </w:rPr>
              <w:t>MMU 2</w:t>
            </w:r>
          </w:p>
        </w:tc>
        <w:tc>
          <w:tcPr>
            <w:tcW w:w="794" w:type="pct"/>
          </w:tcPr>
          <w:p w:rsidR="008F0C5D" w:rsidRPr="0022193B" w:rsidRDefault="008F0C5D" w:rsidP="0019759D">
            <w:pPr>
              <w:spacing w:line="276" w:lineRule="auto"/>
              <w:jc w:val="center"/>
              <w:rPr>
                <w:rFonts w:ascii="Times New Roman" w:hAnsi="Times New Roman" w:cs="Times New Roman"/>
                <w:noProof/>
                <w:sz w:val="24"/>
                <w:szCs w:val="32"/>
              </w:rPr>
            </w:pPr>
            <w:r>
              <w:rPr>
                <w:rFonts w:ascii="Times New Roman" w:hAnsi="Times New Roman" w:cs="Times New Roman"/>
                <w:noProof/>
                <w:sz w:val="24"/>
                <w:szCs w:val="32"/>
              </w:rPr>
              <w:t>199</w:t>
            </w:r>
          </w:p>
        </w:tc>
        <w:tc>
          <w:tcPr>
            <w:tcW w:w="928" w:type="pct"/>
          </w:tcPr>
          <w:p w:rsidR="008F0C5D" w:rsidRPr="0022193B" w:rsidRDefault="008F0C5D" w:rsidP="0019759D">
            <w:pPr>
              <w:spacing w:line="276" w:lineRule="auto"/>
              <w:jc w:val="center"/>
              <w:rPr>
                <w:rFonts w:ascii="Times New Roman" w:hAnsi="Times New Roman" w:cs="Times New Roman"/>
                <w:noProof/>
                <w:sz w:val="24"/>
                <w:szCs w:val="32"/>
              </w:rPr>
            </w:pPr>
            <w:r>
              <w:rPr>
                <w:rFonts w:ascii="Times New Roman" w:hAnsi="Times New Roman" w:cs="Times New Roman"/>
                <w:noProof/>
                <w:sz w:val="24"/>
                <w:szCs w:val="32"/>
              </w:rPr>
              <w:t>995</w:t>
            </w:r>
          </w:p>
        </w:tc>
        <w:tc>
          <w:tcPr>
            <w:tcW w:w="2613" w:type="pct"/>
          </w:tcPr>
          <w:p w:rsidR="008F0C5D" w:rsidRPr="0022193B" w:rsidRDefault="008F0C5D" w:rsidP="0019759D">
            <w:pPr>
              <w:spacing w:line="276" w:lineRule="auto"/>
              <w:jc w:val="both"/>
              <w:rPr>
                <w:rFonts w:ascii="Times New Roman" w:hAnsi="Times New Roman" w:cs="Times New Roman"/>
                <w:noProof/>
                <w:sz w:val="24"/>
                <w:szCs w:val="32"/>
              </w:rPr>
            </w:pPr>
            <w:r>
              <w:rPr>
                <w:rFonts w:ascii="Times New Roman" w:hAnsi="Times New Roman" w:cs="Times New Roman"/>
                <w:noProof/>
                <w:sz w:val="24"/>
                <w:szCs w:val="32"/>
              </w:rPr>
              <w:t>Panasonic BM-ETU100US Authenticam</w:t>
            </w:r>
          </w:p>
        </w:tc>
      </w:tr>
      <w:tr w:rsidR="008F0C5D" w:rsidTr="0019759D">
        <w:trPr>
          <w:trHeight w:val="7"/>
        </w:trPr>
        <w:tc>
          <w:tcPr>
            <w:tcW w:w="665" w:type="pct"/>
          </w:tcPr>
          <w:p w:rsidR="008F0C5D" w:rsidRPr="0022193B" w:rsidRDefault="008F0C5D" w:rsidP="0019759D">
            <w:pPr>
              <w:spacing w:line="276" w:lineRule="auto"/>
              <w:jc w:val="both"/>
              <w:rPr>
                <w:rFonts w:ascii="Times New Roman" w:hAnsi="Times New Roman" w:cs="Times New Roman"/>
                <w:noProof/>
                <w:sz w:val="24"/>
                <w:szCs w:val="32"/>
              </w:rPr>
            </w:pPr>
            <w:r>
              <w:rPr>
                <w:rFonts w:ascii="Times New Roman" w:hAnsi="Times New Roman" w:cs="Times New Roman"/>
                <w:noProof/>
                <w:sz w:val="24"/>
                <w:szCs w:val="32"/>
              </w:rPr>
              <w:t>UBIRIS</w:t>
            </w:r>
          </w:p>
        </w:tc>
        <w:tc>
          <w:tcPr>
            <w:tcW w:w="794" w:type="pct"/>
          </w:tcPr>
          <w:p w:rsidR="008F0C5D" w:rsidRPr="0022193B" w:rsidRDefault="008F0C5D" w:rsidP="0019759D">
            <w:pPr>
              <w:spacing w:line="276" w:lineRule="auto"/>
              <w:jc w:val="center"/>
              <w:rPr>
                <w:rFonts w:ascii="Times New Roman" w:hAnsi="Times New Roman" w:cs="Times New Roman"/>
                <w:noProof/>
                <w:sz w:val="24"/>
                <w:szCs w:val="32"/>
              </w:rPr>
            </w:pPr>
            <w:r>
              <w:rPr>
                <w:rFonts w:ascii="Times New Roman" w:hAnsi="Times New Roman" w:cs="Times New Roman"/>
                <w:noProof/>
                <w:sz w:val="24"/>
                <w:szCs w:val="32"/>
              </w:rPr>
              <w:t>241</w:t>
            </w:r>
          </w:p>
        </w:tc>
        <w:tc>
          <w:tcPr>
            <w:tcW w:w="928" w:type="pct"/>
          </w:tcPr>
          <w:p w:rsidR="008F0C5D" w:rsidRPr="0022193B" w:rsidRDefault="008F0C5D" w:rsidP="0019759D">
            <w:pPr>
              <w:spacing w:line="276" w:lineRule="auto"/>
              <w:jc w:val="center"/>
              <w:rPr>
                <w:rFonts w:ascii="Times New Roman" w:hAnsi="Times New Roman" w:cs="Times New Roman"/>
                <w:noProof/>
                <w:sz w:val="24"/>
                <w:szCs w:val="32"/>
              </w:rPr>
            </w:pPr>
            <w:r>
              <w:rPr>
                <w:rFonts w:ascii="Times New Roman" w:hAnsi="Times New Roman" w:cs="Times New Roman"/>
                <w:noProof/>
                <w:sz w:val="24"/>
                <w:szCs w:val="32"/>
              </w:rPr>
              <w:t>1877</w:t>
            </w:r>
          </w:p>
        </w:tc>
        <w:tc>
          <w:tcPr>
            <w:tcW w:w="2613" w:type="pct"/>
          </w:tcPr>
          <w:p w:rsidR="008F0C5D" w:rsidRPr="0022193B" w:rsidRDefault="008F0C5D" w:rsidP="0019759D">
            <w:pPr>
              <w:spacing w:line="276" w:lineRule="auto"/>
              <w:jc w:val="both"/>
              <w:rPr>
                <w:rFonts w:ascii="Times New Roman" w:hAnsi="Times New Roman" w:cs="Times New Roman"/>
                <w:noProof/>
                <w:sz w:val="24"/>
                <w:szCs w:val="32"/>
              </w:rPr>
            </w:pPr>
            <w:r>
              <w:rPr>
                <w:rFonts w:ascii="Times New Roman" w:hAnsi="Times New Roman" w:cs="Times New Roman"/>
                <w:noProof/>
                <w:sz w:val="24"/>
                <w:szCs w:val="32"/>
              </w:rPr>
              <w:t>Nikon E5700</w:t>
            </w:r>
          </w:p>
        </w:tc>
      </w:tr>
      <w:tr w:rsidR="008F0C5D" w:rsidTr="0019759D">
        <w:trPr>
          <w:trHeight w:val="7"/>
        </w:trPr>
        <w:tc>
          <w:tcPr>
            <w:tcW w:w="665" w:type="pct"/>
          </w:tcPr>
          <w:p w:rsidR="008F0C5D" w:rsidRDefault="008F0C5D" w:rsidP="0019759D">
            <w:pPr>
              <w:jc w:val="both"/>
              <w:rPr>
                <w:rFonts w:ascii="Times New Roman" w:hAnsi="Times New Roman" w:cs="Times New Roman"/>
                <w:noProof/>
                <w:sz w:val="24"/>
                <w:szCs w:val="32"/>
              </w:rPr>
            </w:pPr>
            <w:r>
              <w:rPr>
                <w:rFonts w:ascii="Times New Roman" w:hAnsi="Times New Roman" w:cs="Times New Roman"/>
                <w:noProof/>
                <w:sz w:val="24"/>
                <w:szCs w:val="32"/>
              </w:rPr>
              <w:t>UPOL</w:t>
            </w:r>
          </w:p>
        </w:tc>
        <w:tc>
          <w:tcPr>
            <w:tcW w:w="794" w:type="pct"/>
          </w:tcPr>
          <w:p w:rsidR="008F0C5D" w:rsidRDefault="008F0C5D" w:rsidP="0019759D">
            <w:pPr>
              <w:jc w:val="center"/>
              <w:rPr>
                <w:rFonts w:ascii="Times New Roman" w:hAnsi="Times New Roman" w:cs="Times New Roman"/>
                <w:noProof/>
                <w:sz w:val="24"/>
                <w:szCs w:val="32"/>
              </w:rPr>
            </w:pPr>
            <w:r>
              <w:rPr>
                <w:rFonts w:ascii="Times New Roman" w:hAnsi="Times New Roman" w:cs="Times New Roman"/>
                <w:noProof/>
                <w:sz w:val="24"/>
                <w:szCs w:val="32"/>
              </w:rPr>
              <w:t>128</w:t>
            </w:r>
          </w:p>
        </w:tc>
        <w:tc>
          <w:tcPr>
            <w:tcW w:w="928" w:type="pct"/>
          </w:tcPr>
          <w:p w:rsidR="008F0C5D" w:rsidRDefault="008F0C5D" w:rsidP="0019759D">
            <w:pPr>
              <w:jc w:val="center"/>
              <w:rPr>
                <w:rFonts w:ascii="Times New Roman" w:hAnsi="Times New Roman" w:cs="Times New Roman"/>
                <w:noProof/>
                <w:sz w:val="24"/>
                <w:szCs w:val="32"/>
              </w:rPr>
            </w:pPr>
            <w:r>
              <w:rPr>
                <w:rFonts w:ascii="Times New Roman" w:hAnsi="Times New Roman" w:cs="Times New Roman"/>
                <w:noProof/>
                <w:sz w:val="24"/>
                <w:szCs w:val="32"/>
              </w:rPr>
              <w:t>384</w:t>
            </w:r>
          </w:p>
        </w:tc>
        <w:tc>
          <w:tcPr>
            <w:tcW w:w="2613" w:type="pct"/>
          </w:tcPr>
          <w:p w:rsidR="008F0C5D" w:rsidRDefault="008F0C5D" w:rsidP="0019759D">
            <w:pPr>
              <w:jc w:val="both"/>
              <w:rPr>
                <w:rFonts w:ascii="Times New Roman" w:hAnsi="Times New Roman" w:cs="Times New Roman"/>
                <w:noProof/>
                <w:sz w:val="24"/>
                <w:szCs w:val="32"/>
              </w:rPr>
            </w:pPr>
            <w:r>
              <w:rPr>
                <w:rFonts w:ascii="Times New Roman" w:hAnsi="Times New Roman" w:cs="Times New Roman"/>
                <w:noProof/>
                <w:sz w:val="24"/>
                <w:szCs w:val="32"/>
              </w:rPr>
              <w:t>SONY DXC-950P 3CCD</w:t>
            </w:r>
          </w:p>
        </w:tc>
      </w:tr>
    </w:tbl>
    <w:p w:rsidR="008F0C5D" w:rsidRPr="00A1636F" w:rsidRDefault="008F0C5D" w:rsidP="008F0C5D">
      <w:pPr>
        <w:pStyle w:val="Heading3"/>
        <w:rPr>
          <w:noProof/>
          <w:u w:val="single"/>
        </w:rPr>
      </w:pPr>
      <w:bookmarkStart w:id="195" w:name="_Toc440459488"/>
      <w:bookmarkStart w:id="196" w:name="_Toc440464026"/>
      <w:r w:rsidRPr="000707BF">
        <w:lastRenderedPageBreak/>
        <w:t xml:space="preserve">2.1.2 </w:t>
      </w:r>
      <w:del w:id="197" w:author="User" w:date="2016-01-14T09:42:00Z">
        <w:r w:rsidDel="00EA372D">
          <w:delText xml:space="preserve">Detecting </w:delText>
        </w:r>
      </w:del>
      <w:r>
        <w:t>Pupil Boundary</w:t>
      </w:r>
      <w:bookmarkEnd w:id="195"/>
      <w:bookmarkEnd w:id="196"/>
      <w:ins w:id="198" w:author="User" w:date="2016-01-14T09:42:00Z">
        <w:r w:rsidR="00EA372D">
          <w:t xml:space="preserve"> Detection</w:t>
        </w:r>
      </w:ins>
    </w:p>
    <w:p w:rsidR="008F0C5D" w:rsidRPr="00B37253" w:rsidRDefault="008F0C5D" w:rsidP="008F0C5D">
      <w:pPr>
        <w:spacing w:line="480" w:lineRule="auto"/>
        <w:jc w:val="both"/>
        <w:rPr>
          <w:rFonts w:ascii="Times New Roman" w:hAnsi="Times New Roman" w:cs="Times New Roman"/>
          <w:sz w:val="24"/>
          <w:szCs w:val="32"/>
        </w:rPr>
      </w:pPr>
      <w:r>
        <w:rPr>
          <w:rFonts w:ascii="Times New Roman" w:hAnsi="Times New Roman" w:cs="Times New Roman"/>
          <w:b/>
          <w:sz w:val="24"/>
          <w:szCs w:val="32"/>
        </w:rPr>
        <w:tab/>
      </w:r>
      <w:r>
        <w:rPr>
          <w:rFonts w:ascii="Times New Roman" w:hAnsi="Times New Roman" w:cs="Times New Roman"/>
          <w:sz w:val="24"/>
          <w:szCs w:val="32"/>
        </w:rPr>
        <w:t xml:space="preserve">The darkest region in the iris image after grayscale conversion is the pupil portion. Firstly, the image is converted into </w:t>
      </w:r>
      <w:ins w:id="199" w:author="User" w:date="2016-01-14T09:42:00Z">
        <w:r w:rsidR="00EA372D">
          <w:rPr>
            <w:rFonts w:ascii="Times New Roman" w:hAnsi="Times New Roman" w:cs="Times New Roman"/>
            <w:sz w:val="24"/>
            <w:szCs w:val="32"/>
          </w:rPr>
          <w:t xml:space="preserve">a </w:t>
        </w:r>
      </w:ins>
      <w:r>
        <w:rPr>
          <w:rFonts w:ascii="Times New Roman" w:hAnsi="Times New Roman" w:cs="Times New Roman"/>
          <w:sz w:val="24"/>
          <w:szCs w:val="32"/>
        </w:rPr>
        <w:t>binary image by using linear</w:t>
      </w:r>
      <w:commentRangeStart w:id="200"/>
      <w:ins w:id="201" w:author="User" w:date="2016-01-14T09:42:00Z">
        <w:r w:rsidR="00EA372D">
          <w:rPr>
            <w:rFonts w:ascii="Times New Roman" w:hAnsi="Times New Roman" w:cs="Times New Roman"/>
            <w:sz w:val="24"/>
            <w:szCs w:val="32"/>
          </w:rPr>
          <w:t xml:space="preserve"> </w:t>
        </w:r>
      </w:ins>
      <w:commentRangeEnd w:id="200"/>
      <w:ins w:id="202" w:author="User" w:date="2016-01-14T09:43:00Z">
        <w:r w:rsidR="00EA372D">
          <w:rPr>
            <w:rStyle w:val="CommentReference"/>
            <w:rFonts w:ascii="Arial" w:eastAsia="Arial" w:hAnsi="Arial" w:cs="Arial"/>
            <w:color w:val="000000"/>
            <w:lang w:eastAsia="zh-CN"/>
          </w:rPr>
          <w:commentReference w:id="200"/>
        </w:r>
      </w:ins>
      <w:r>
        <w:rPr>
          <w:rFonts w:ascii="Times New Roman" w:hAnsi="Times New Roman" w:cs="Times New Roman"/>
          <w:sz w:val="24"/>
          <w:szCs w:val="32"/>
        </w:rPr>
        <w:t xml:space="preserve">threshold transformation to filter the bright pixels. After that, the weight of each pixel is used to approximate the center point of the pupil. The maximum circular summation of the gradient point into the circle is used to calculate the radius. </w:t>
      </w:r>
      <w:del w:id="203" w:author="User" w:date="2016-01-14T09:44:00Z">
        <w:r w:rsidDel="00EA372D">
          <w:rPr>
            <w:rFonts w:ascii="Times New Roman" w:hAnsi="Times New Roman" w:cs="Times New Roman"/>
            <w:sz w:val="24"/>
            <w:szCs w:val="32"/>
          </w:rPr>
          <w:delText>Figure 2.2</w:delText>
        </w:r>
      </w:del>
      <w:ins w:id="204" w:author="User" w:date="2016-01-14T09:44:00Z">
        <w:r w:rsidR="00EA372D">
          <w:rPr>
            <w:rFonts w:ascii="Times New Roman" w:hAnsi="Times New Roman" w:cs="Times New Roman"/>
            <w:sz w:val="24"/>
            <w:szCs w:val="32"/>
          </w:rPr>
          <w:t>Figure 2.1</w:t>
        </w:r>
      </w:ins>
      <w:r>
        <w:rPr>
          <w:rFonts w:ascii="Times New Roman" w:hAnsi="Times New Roman" w:cs="Times New Roman"/>
          <w:sz w:val="24"/>
          <w:szCs w:val="32"/>
        </w:rPr>
        <w:t xml:space="preserve"> shows the flow chart for </w:t>
      </w:r>
      <w:del w:id="205" w:author="User" w:date="2016-01-14T09:43:00Z">
        <w:r w:rsidDel="00EA372D">
          <w:rPr>
            <w:rFonts w:ascii="Times New Roman" w:hAnsi="Times New Roman" w:cs="Times New Roman"/>
            <w:sz w:val="24"/>
            <w:szCs w:val="32"/>
          </w:rPr>
          <w:delText xml:space="preserve">detecting </w:delText>
        </w:r>
      </w:del>
      <w:r>
        <w:rPr>
          <w:rFonts w:ascii="Times New Roman" w:hAnsi="Times New Roman" w:cs="Times New Roman"/>
          <w:sz w:val="24"/>
          <w:szCs w:val="32"/>
        </w:rPr>
        <w:t xml:space="preserve">pupil </w:t>
      </w:r>
      <w:ins w:id="206" w:author="User" w:date="2016-01-14T09:43:00Z">
        <w:r w:rsidR="00EA372D">
          <w:rPr>
            <w:rFonts w:ascii="Times New Roman" w:hAnsi="Times New Roman" w:cs="Times New Roman"/>
            <w:sz w:val="24"/>
            <w:szCs w:val="32"/>
          </w:rPr>
          <w:t xml:space="preserve">point </w:t>
        </w:r>
      </w:ins>
      <w:r>
        <w:rPr>
          <w:rFonts w:ascii="Times New Roman" w:hAnsi="Times New Roman" w:cs="Times New Roman"/>
          <w:sz w:val="24"/>
          <w:szCs w:val="32"/>
        </w:rPr>
        <w:t>detection (Ramadan Gad 2015).</w:t>
      </w:r>
    </w:p>
    <w:p w:rsidR="008F0C5D" w:rsidRDefault="00D609A4" w:rsidP="008F0C5D">
      <w:pPr>
        <w:spacing w:line="480" w:lineRule="auto"/>
        <w:rPr>
          <w:rFonts w:ascii="Times New Roman" w:hAnsi="Times New Roman" w:cs="Times New Roman"/>
          <w:b/>
          <w:color w:val="4F81BD" w:themeColor="accent1"/>
          <w:sz w:val="32"/>
          <w:szCs w:val="32"/>
        </w:rPr>
      </w:pPr>
      <w:r w:rsidRPr="00D609A4">
        <w:rPr>
          <w:rFonts w:ascii="Times New Roman" w:hAnsi="Times New Roman" w:cs="Times New Roman"/>
          <w:b/>
          <w:noProof/>
          <w:sz w:val="24"/>
          <w:szCs w:val="32"/>
        </w:rPr>
        <w:pict>
          <v:group id="Group 233" o:spid="_x0000_s1026" style="position:absolute;margin-left:130.5pt;margin-top:7.3pt;width:218.25pt;height:171.75pt;z-index:251662336" coordsize="27717,21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">
            <v:rect id="Rectangle 227" o:spid="_x0000_s1027" style="position:absolute;left:5238;width:14859;height:5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OVsQA&#10;AADcAAAADwAAAGRycy9kb3ducmV2LnhtbESPT4vCMBTE78J+h/AWvMia2oN/uk1FBNGbrCusx0fz&#10;bEubl9pErd/eLAgeh5n5DZMue9OIG3WusqxgMo5AEOdWV1woOP5uvuYgnEfW2FgmBQ9ysMw+Bikm&#10;2t75h24HX4gAYZeggtL7NpHS5SUZdGPbEgfvbDuDPsiukLrDe4CbRsZRNJUGKw4LJba0LimvD1ej&#10;4ESX7YgWx4s7R/H1bz+qJ35eKzX87FffIDz1/h1+tXdaQRzP4P9MOAIy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rzlbEAAAA3AAAAA8AAAAAAAAAAAAAAAAAmAIAAGRycy9k&#10;b3ducmV2LnhtbFBLBQYAAAAABAAEAPUAAACJAwAAAAA=&#10;" fillcolor="white [3201]" strokecolor="black [3213]" strokeweight="2pt">
              <v:textbox>
                <w:txbxContent>
                  <w:p w:rsidR="00D77732" w:rsidRDefault="00D77732" w:rsidP="008F0C5D">
                    <w:pPr>
                      <w:jc w:val="center"/>
                    </w:pPr>
                    <w:r>
                      <w:t>Grayscale</w:t>
                    </w:r>
                  </w:p>
                </w:txbxContent>
              </v:textbox>
            </v:rect>
            <v:rect id="Rectangle 228" o:spid="_x0000_s1028" style="position:absolute;left:5238;top:8382;width:14859;height:5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aJL4A&#10;AADcAAAADwAAAGRycy9kb3ducmV2LnhtbERPuwrCMBTdBf8hXMFFNLWDaDWKCKKb+AAdL821LW1u&#10;ahO1/r0ZBMfDeS9WranEixpXWFYwHkUgiFOrC84UXM7b4RSE88gaK8uk4EMOVstuZ4GJtm8+0uvk&#10;MxFC2CWoIPe+TqR0aU4G3cjWxIG728agD7DJpG7wHcJNJeMomkiDBYeGHGva5JSWp6dRcKPHbkCz&#10;y8Pdo/h5PQzKsZ+WSvV77XoOwlPr/+Kfe68VxHFYG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0WiS+AAAA3AAAAA8AAAAAAAAAAAAAAAAAmAIAAGRycy9kb3ducmV2&#10;LnhtbFBLBQYAAAAABAAEAPUAAACDAwAAAAA=&#10;" fillcolor="white [3201]" strokecolor="black [3213]" strokeweight="2pt">
              <v:textbox>
                <w:txbxContent>
                  <w:p w:rsidR="00D77732" w:rsidRDefault="00D77732" w:rsidP="008F0C5D">
                    <w:pPr>
                      <w:jc w:val="center"/>
                    </w:pPr>
                    <w:r>
                      <w:t>Binary Image</w:t>
                    </w:r>
                  </w:p>
                </w:txbxContent>
              </v:textbox>
            </v:rect>
            <v:shapetype id="_x0000_t32" coordsize="21600,21600" o:spt="32" o:oned="t" path="m,l21600,21600e" filled="f">
              <v:path arrowok="t" fillok="f" o:connecttype="none"/>
              <o:lock v:ext="edit" shapetype="t"/>
            </v:shapetype>
            <v:shape id="Straight Arrow Connector 229" o:spid="_x0000_s1029" type="#_x0000_t32" style="position:absolute;left:12382;top:5048;width:0;height:33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3NtsQAAADcAAAADwAAAGRycy9kb3ducmV2LnhtbESPT4vCMBTE78J+h/AWvNl0exDtGssi&#10;FDzowX94fTRv29Lmpdtka/32RhA8DjPzG2aVjaYVA/WutqzgK4pBEBdW11wqOJ/y2QKE88gaW8uk&#10;4E4OsvXHZIWptjc+0HD0pQgQdikqqLzvUildUZFBF9mOOHi/tjfog+xLqXu8BbhpZRLHc2mw5rBQ&#10;YUebiorm+G8UxG6e/21OzX44l/6wu8p8e19elJp+jj/fIDyN/h1+tbdaQZIs4XkmHAG5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jc22xAAAANwAAAAPAAAAAAAAAAAA&#10;AAAAAKECAABkcnMvZG93bnJldi54bWxQSwUGAAAAAAQABAD5AAAAkgMAAAAA&#10;" strokecolor="black [3040]">
              <v:stroke endarrow="open"/>
            </v:shape>
            <v:rect id="Rectangle 231" o:spid="_x0000_s1030" style="position:absolute;top:16764;width:27717;height:5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lZMUA&#10;AADcAAAADwAAAGRycy9kb3ducmV2LnhtbESPQWuDQBSE74X+h+UVeglx1UCxJptQCqW9haRCe3y4&#10;Lyq6b427Ufvvu4FAjsPMfMNsdrPpxEiDaywrSKIYBHFpdcOVguL7Y5mBcB5ZY2eZFPyRg9328WGD&#10;ubYTH2g8+koECLscFdTe97mUrqzJoItsTxy8kx0M+iCHSuoBpwA3nUzj+EUabDgs1NjTe01le7wY&#10;Bb90/lzQa3F2pzi9/OwXbeKzVqnnp/ltDcLT7O/hW/tLK0hXCVzPhCMg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F2VkxQAAANwAAAAPAAAAAAAAAAAAAAAAAJgCAABkcnMv&#10;ZG93bnJldi54bWxQSwUGAAAAAAQABAD1AAAAigMAAAAA&#10;" fillcolor="white [3201]" strokecolor="black [3213]" strokeweight="2pt">
              <v:textbox>
                <w:txbxContent>
                  <w:p w:rsidR="00D77732" w:rsidRDefault="00D77732" w:rsidP="008F0C5D">
                    <w:pPr>
                      <w:pStyle w:val="ListParagraph"/>
                      <w:numPr>
                        <w:ilvl w:val="0"/>
                        <w:numId w:val="3"/>
                      </w:numPr>
                    </w:pPr>
                    <w:r>
                      <w:t>weight of centroid pixels</w:t>
                    </w:r>
                  </w:p>
                  <w:p w:rsidR="00D77732" w:rsidRDefault="00D77732" w:rsidP="008F0C5D">
                    <w:pPr>
                      <w:pStyle w:val="ListParagraph"/>
                      <w:numPr>
                        <w:ilvl w:val="0"/>
                        <w:numId w:val="3"/>
                      </w:numPr>
                      <w:spacing w:after="0" w:line="240" w:lineRule="auto"/>
                    </w:pPr>
                    <w:r>
                      <w:t xml:space="preserve"> maximum circular summation </w:t>
                    </w:r>
                  </w:p>
                  <w:p w:rsidR="00D77732" w:rsidRDefault="00D77732" w:rsidP="008F0C5D">
                    <w:pPr>
                      <w:jc w:val="center"/>
                    </w:pPr>
                  </w:p>
                </w:txbxContent>
              </v:textbox>
            </v:rect>
            <v:shape id="Straight Arrow Connector 232" o:spid="_x0000_s1031" type="#_x0000_t32" style="position:absolute;left:12382;top:13430;width:0;height:33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JGsUAAADcAAAADwAAAGRycy9kb3ducmV2LnhtbESPT2uDQBTE74F+h+UVekvWWgitdZUg&#10;CB7SQ/6UXh/ui4ruW+tujPn23UKhx2FmfsOk+WIGMdPkOssKnjcRCOLa6o4bBedTuX4F4TyyxsEy&#10;KbiTgzx7WKWYaHvjA81H34gAYZeggtb7MZHS1S0ZdBs7EgfvYieDPsipkXrCW4CbQcZRtJUGOw4L&#10;LY5UtFT3x6tRELlt+V2c+o/53PjD/kuW1f3tU6mnx2X3DsLT4v/Df+1KK4hfYvg9E46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DJGsUAAADcAAAADwAAAAAAAAAA&#10;AAAAAAChAgAAZHJzL2Rvd25yZXYueG1sUEsFBgAAAAAEAAQA+QAAAJMDAAAAAA==&#10;" strokecolor="black [3040]">
              <v:stroke endarrow="open"/>
            </v:shape>
          </v:group>
        </w:pict>
      </w:r>
    </w:p>
    <w:p w:rsidR="008F0C5D" w:rsidRDefault="008F0C5D" w:rsidP="008F0C5D">
      <w:pPr>
        <w:spacing w:line="480" w:lineRule="auto"/>
        <w:rPr>
          <w:rFonts w:ascii="Times New Roman" w:hAnsi="Times New Roman" w:cs="Times New Roman"/>
          <w:b/>
          <w:color w:val="4F81BD" w:themeColor="accent1"/>
          <w:sz w:val="32"/>
          <w:szCs w:val="32"/>
        </w:rPr>
      </w:pPr>
    </w:p>
    <w:p w:rsidR="008F0C5D" w:rsidRDefault="008F0C5D" w:rsidP="008F0C5D">
      <w:pPr>
        <w:spacing w:line="480" w:lineRule="auto"/>
        <w:rPr>
          <w:rFonts w:ascii="Times New Roman" w:hAnsi="Times New Roman" w:cs="Times New Roman"/>
          <w:b/>
          <w:color w:val="4F81BD" w:themeColor="accent1"/>
          <w:sz w:val="32"/>
          <w:szCs w:val="32"/>
        </w:rPr>
      </w:pPr>
    </w:p>
    <w:p w:rsidR="008F0C5D" w:rsidRDefault="008F0C5D" w:rsidP="008F0C5D">
      <w:pPr>
        <w:spacing w:line="480" w:lineRule="auto"/>
        <w:rPr>
          <w:rFonts w:ascii="Times New Roman" w:hAnsi="Times New Roman" w:cs="Times New Roman"/>
          <w:b/>
          <w:color w:val="4F81BD" w:themeColor="accent1"/>
          <w:sz w:val="32"/>
          <w:szCs w:val="32"/>
        </w:rPr>
      </w:pPr>
    </w:p>
    <w:p w:rsidR="008F0C5D" w:rsidRPr="00595B4A" w:rsidRDefault="008F0C5D" w:rsidP="008F0C5D">
      <w:pPr>
        <w:spacing w:line="480" w:lineRule="auto"/>
        <w:jc w:val="center"/>
        <w:rPr>
          <w:rFonts w:ascii="Times New Roman" w:hAnsi="Times New Roman" w:cs="Times New Roman"/>
          <w:sz w:val="24"/>
          <w:szCs w:val="32"/>
        </w:rPr>
      </w:pPr>
      <w:r>
        <w:rPr>
          <w:rFonts w:ascii="Times New Roman" w:hAnsi="Times New Roman" w:cs="Times New Roman"/>
          <w:sz w:val="24"/>
          <w:szCs w:val="32"/>
        </w:rPr>
        <w:t>Figure 2.1</w:t>
      </w:r>
      <w:r w:rsidRPr="00595B4A">
        <w:rPr>
          <w:rFonts w:ascii="Times New Roman" w:hAnsi="Times New Roman" w:cs="Times New Roman"/>
          <w:sz w:val="24"/>
          <w:szCs w:val="32"/>
        </w:rPr>
        <w:t xml:space="preserve"> Flow Chart of </w:t>
      </w:r>
      <w:del w:id="207" w:author="User" w:date="2016-01-14T09:43:00Z">
        <w:r w:rsidRPr="00595B4A" w:rsidDel="00EA372D">
          <w:rPr>
            <w:rFonts w:ascii="Times New Roman" w:hAnsi="Times New Roman" w:cs="Times New Roman"/>
            <w:sz w:val="24"/>
            <w:szCs w:val="32"/>
          </w:rPr>
          <w:delText xml:space="preserve">Detect </w:delText>
        </w:r>
      </w:del>
      <w:r w:rsidRPr="00595B4A">
        <w:rPr>
          <w:rFonts w:ascii="Times New Roman" w:hAnsi="Times New Roman" w:cs="Times New Roman"/>
          <w:sz w:val="24"/>
          <w:szCs w:val="32"/>
        </w:rPr>
        <w:t>Pupil Point Detection</w:t>
      </w:r>
    </w:p>
    <w:p w:rsidR="008F0C5D" w:rsidRDefault="008F0C5D" w:rsidP="008F0C5D">
      <w:pPr>
        <w:spacing w:line="480" w:lineRule="auto"/>
        <w:ind w:firstLine="720"/>
        <w:jc w:val="both"/>
      </w:pPr>
      <w:r>
        <w:rPr>
          <w:rFonts w:ascii="Times New Roman" w:hAnsi="Times New Roman" w:cs="Times New Roman"/>
          <w:sz w:val="24"/>
          <w:szCs w:val="32"/>
        </w:rPr>
        <w:t>Another method for pupil detection uses the same steps in the first and second stage as shown in Figure 2.1. After the 2</w:t>
      </w:r>
      <w:r w:rsidRPr="0052762E">
        <w:rPr>
          <w:rFonts w:ascii="Times New Roman" w:hAnsi="Times New Roman" w:cs="Times New Roman"/>
          <w:sz w:val="24"/>
          <w:szCs w:val="32"/>
          <w:vertAlign w:val="superscript"/>
        </w:rPr>
        <w:t>nd</w:t>
      </w:r>
      <w:r>
        <w:rPr>
          <w:rFonts w:ascii="Times New Roman" w:hAnsi="Times New Roman" w:cs="Times New Roman"/>
          <w:sz w:val="24"/>
          <w:szCs w:val="32"/>
        </w:rPr>
        <w:t xml:space="preserve"> step, the image needs to be added to an average filter to reduce the noise of some pixels. The 3</w:t>
      </w:r>
      <w:r w:rsidRPr="0052762E">
        <w:rPr>
          <w:rFonts w:ascii="Times New Roman" w:hAnsi="Times New Roman" w:cs="Times New Roman"/>
          <w:sz w:val="24"/>
          <w:szCs w:val="32"/>
          <w:vertAlign w:val="superscript"/>
        </w:rPr>
        <w:t>rd</w:t>
      </w:r>
      <w:r>
        <w:rPr>
          <w:rFonts w:ascii="Times New Roman" w:hAnsi="Times New Roman" w:cs="Times New Roman"/>
          <w:sz w:val="24"/>
          <w:szCs w:val="32"/>
        </w:rPr>
        <w:t xml:space="preserve"> step is used to scan the binary image from top left horizontally, using 8-neighbour method moving from left to right</w:t>
      </w:r>
      <w:del w:id="208" w:author="User" w:date="2016-01-14T09:45:00Z">
        <w:r w:rsidDel="00EA372D">
          <w:rPr>
            <w:rFonts w:ascii="Times New Roman" w:hAnsi="Times New Roman" w:cs="Times New Roman"/>
            <w:sz w:val="24"/>
            <w:szCs w:val="32"/>
          </w:rPr>
          <w:delText>. Get</w:delText>
        </w:r>
      </w:del>
      <w:ins w:id="209" w:author="User" w:date="2016-01-14T09:45:00Z">
        <w:r w:rsidR="00EA372D">
          <w:rPr>
            <w:rFonts w:ascii="Times New Roman" w:hAnsi="Times New Roman" w:cs="Times New Roman"/>
            <w:sz w:val="24"/>
            <w:szCs w:val="32"/>
          </w:rPr>
          <w:t xml:space="preserve"> to obtain</w:t>
        </w:r>
      </w:ins>
      <w:r>
        <w:rPr>
          <w:rFonts w:ascii="Times New Roman" w:hAnsi="Times New Roman" w:cs="Times New Roman"/>
          <w:sz w:val="24"/>
          <w:szCs w:val="32"/>
        </w:rPr>
        <w:t xml:space="preserve"> the point of the first and last 8-neighbour that contains the value of 1. The 4</w:t>
      </w:r>
      <w:r w:rsidRPr="0052762E">
        <w:rPr>
          <w:rFonts w:ascii="Times New Roman" w:hAnsi="Times New Roman" w:cs="Times New Roman"/>
          <w:sz w:val="24"/>
          <w:szCs w:val="32"/>
          <w:vertAlign w:val="superscript"/>
        </w:rPr>
        <w:t>th</w:t>
      </w:r>
      <w:r>
        <w:rPr>
          <w:rFonts w:ascii="Times New Roman" w:hAnsi="Times New Roman" w:cs="Times New Roman"/>
          <w:sz w:val="24"/>
          <w:szCs w:val="32"/>
        </w:rPr>
        <w:t xml:space="preserve"> step is to scan vertically from top to bottom and obtain the first top and last bottom point of the 8-neighbour that contains a value of 1. Table 2.2 shows the past result of pupil detection accuracy in different segmentation stages </w:t>
      </w:r>
      <w:r w:rsidRPr="00EA372D">
        <w:rPr>
          <w:rFonts w:ascii="Times New Roman" w:hAnsi="Times New Roman" w:cs="Times New Roman"/>
          <w:sz w:val="24"/>
          <w:szCs w:val="32"/>
          <w:highlight w:val="yellow"/>
        </w:rPr>
        <w:t>(</w:t>
      </w:r>
      <w:r w:rsidR="00D609A4" w:rsidRPr="00D609A4">
        <w:rPr>
          <w:rFonts w:ascii="Times New Roman" w:hAnsi="Times New Roman" w:cs="Times New Roman"/>
          <w:sz w:val="24"/>
          <w:szCs w:val="32"/>
          <w:highlight w:val="yellow"/>
          <w:rPrChange w:id="210" w:author="User" w:date="2016-01-14T09:45:00Z">
            <w:rPr/>
          </w:rPrChange>
        </w:rPr>
        <w:t>Ifeanyi and Ghazali</w:t>
      </w:r>
      <w:ins w:id="211" w:author="User" w:date="2016-01-14T09:45:00Z">
        <w:r w:rsidR="00EA372D" w:rsidRPr="00EA372D">
          <w:rPr>
            <w:rFonts w:ascii="Times New Roman" w:hAnsi="Times New Roman" w:cs="Times New Roman"/>
            <w:sz w:val="24"/>
            <w:szCs w:val="32"/>
            <w:highlight w:val="yellow"/>
          </w:rPr>
          <w:t xml:space="preserve"> </w:t>
        </w:r>
      </w:ins>
      <w:ins w:id="212" w:author="User" w:date="2016-01-14T09:46:00Z">
        <w:r w:rsidR="00EA372D">
          <w:rPr>
            <w:rFonts w:ascii="Times New Roman" w:hAnsi="Times New Roman" w:cs="Times New Roman"/>
            <w:sz w:val="24"/>
            <w:szCs w:val="32"/>
            <w:highlight w:val="yellow"/>
          </w:rPr>
          <w:t>YEAR</w:t>
        </w:r>
      </w:ins>
      <w:r w:rsidR="00D609A4" w:rsidRPr="00D609A4">
        <w:rPr>
          <w:rFonts w:ascii="Times New Roman" w:hAnsi="Times New Roman" w:cs="Times New Roman"/>
          <w:sz w:val="24"/>
          <w:szCs w:val="32"/>
          <w:highlight w:val="yellow"/>
          <w:rPrChange w:id="213" w:author="User" w:date="2016-01-14T09:45:00Z">
            <w:rPr/>
          </w:rPrChange>
        </w:rPr>
        <w:t>)</w:t>
      </w:r>
      <w:r>
        <w:t>.</w:t>
      </w:r>
    </w:p>
    <w:tbl>
      <w:tblPr>
        <w:tblStyle w:val="TableGrid"/>
        <w:tblpPr w:leftFromText="180" w:rightFromText="180" w:horzAnchor="margin" w:tblpY="480"/>
        <w:tblW w:w="5000" w:type="pct"/>
        <w:tblLook w:val="04A0"/>
      </w:tblPr>
      <w:tblGrid>
        <w:gridCol w:w="4068"/>
        <w:gridCol w:w="2317"/>
        <w:gridCol w:w="3191"/>
      </w:tblGrid>
      <w:tr w:rsidR="008F0C5D" w:rsidTr="0019759D">
        <w:tc>
          <w:tcPr>
            <w:tcW w:w="2124" w:type="pct"/>
          </w:tcPr>
          <w:p w:rsidR="008F0C5D" w:rsidRDefault="008F0C5D" w:rsidP="0019759D">
            <w:pPr>
              <w:jc w:val="center"/>
              <w:rPr>
                <w:rFonts w:ascii="Times New Roman" w:hAnsi="Times New Roman" w:cs="Times New Roman"/>
                <w:sz w:val="24"/>
              </w:rPr>
            </w:pPr>
            <w:r>
              <w:rPr>
                <w:rFonts w:ascii="Times New Roman" w:hAnsi="Times New Roman" w:cs="Times New Roman"/>
                <w:sz w:val="24"/>
              </w:rPr>
              <w:lastRenderedPageBreak/>
              <w:t>Stages of Segmentation</w:t>
            </w:r>
          </w:p>
        </w:tc>
        <w:tc>
          <w:tcPr>
            <w:tcW w:w="1210" w:type="pct"/>
          </w:tcPr>
          <w:p w:rsidR="008F0C5D" w:rsidRDefault="008F0C5D" w:rsidP="0019759D">
            <w:pPr>
              <w:jc w:val="center"/>
              <w:rPr>
                <w:rFonts w:ascii="Times New Roman" w:hAnsi="Times New Roman" w:cs="Times New Roman"/>
                <w:sz w:val="24"/>
              </w:rPr>
            </w:pPr>
            <w:r>
              <w:rPr>
                <w:rFonts w:ascii="Times New Roman" w:hAnsi="Times New Roman" w:cs="Times New Roman"/>
                <w:sz w:val="24"/>
              </w:rPr>
              <w:t>Percentage Accuracy</w:t>
            </w:r>
          </w:p>
        </w:tc>
        <w:tc>
          <w:tcPr>
            <w:tcW w:w="1666" w:type="pct"/>
          </w:tcPr>
          <w:p w:rsidR="008F0C5D" w:rsidRDefault="008F0C5D" w:rsidP="0019759D">
            <w:pPr>
              <w:jc w:val="center"/>
              <w:rPr>
                <w:rFonts w:ascii="Times New Roman" w:hAnsi="Times New Roman" w:cs="Times New Roman"/>
                <w:sz w:val="24"/>
              </w:rPr>
            </w:pPr>
            <w:r>
              <w:rPr>
                <w:rFonts w:ascii="Times New Roman" w:hAnsi="Times New Roman" w:cs="Times New Roman"/>
                <w:sz w:val="24"/>
              </w:rPr>
              <w:t>Percentage Error</w:t>
            </w:r>
          </w:p>
        </w:tc>
      </w:tr>
      <w:tr w:rsidR="008F0C5D" w:rsidTr="0019759D">
        <w:tc>
          <w:tcPr>
            <w:tcW w:w="2124" w:type="pct"/>
          </w:tcPr>
          <w:p w:rsidR="008F0C5D" w:rsidRDefault="008F0C5D" w:rsidP="0019759D">
            <w:pPr>
              <w:rPr>
                <w:rFonts w:ascii="Times New Roman" w:hAnsi="Times New Roman" w:cs="Times New Roman"/>
                <w:sz w:val="24"/>
              </w:rPr>
            </w:pPr>
            <w:r>
              <w:rPr>
                <w:rFonts w:ascii="Times New Roman" w:hAnsi="Times New Roman" w:cs="Times New Roman"/>
                <w:sz w:val="24"/>
              </w:rPr>
              <w:t>Pupil Localization</w:t>
            </w:r>
          </w:p>
        </w:tc>
        <w:tc>
          <w:tcPr>
            <w:tcW w:w="1210" w:type="pct"/>
          </w:tcPr>
          <w:p w:rsidR="00D77732" w:rsidRDefault="008F0C5D">
            <w:pPr>
              <w:jc w:val="center"/>
              <w:rPr>
                <w:rFonts w:ascii="Times New Roman" w:hAnsi="Times New Roman" w:cs="Times New Roman"/>
                <w:sz w:val="24"/>
              </w:rPr>
              <w:pPrChange w:id="214" w:author="User" w:date="2016-01-14T09:48:00Z">
                <w:pPr>
                  <w:framePr w:hSpace="180" w:wrap="around" w:hAnchor="margin" w:y="480"/>
                  <w:spacing w:after="200" w:line="276" w:lineRule="auto"/>
                </w:pPr>
              </w:pPrChange>
            </w:pPr>
            <w:r>
              <w:rPr>
                <w:rFonts w:ascii="Times New Roman" w:hAnsi="Times New Roman" w:cs="Times New Roman"/>
                <w:sz w:val="24"/>
              </w:rPr>
              <w:t>99.10</w:t>
            </w:r>
            <w:ins w:id="215" w:author="User" w:date="2016-01-14T09:49:00Z">
              <w:r w:rsidR="00CE2629">
                <w:rPr>
                  <w:rFonts w:ascii="Times New Roman" w:hAnsi="Times New Roman" w:cs="Times New Roman"/>
                  <w:sz w:val="24"/>
                </w:rPr>
                <w:t xml:space="preserve"> </w:t>
              </w:r>
            </w:ins>
            <w:r>
              <w:rPr>
                <w:rFonts w:ascii="Times New Roman" w:hAnsi="Times New Roman" w:cs="Times New Roman"/>
                <w:sz w:val="24"/>
              </w:rPr>
              <w:t>%</w:t>
            </w:r>
          </w:p>
        </w:tc>
        <w:tc>
          <w:tcPr>
            <w:tcW w:w="1666" w:type="pct"/>
          </w:tcPr>
          <w:p w:rsidR="00D77732" w:rsidRDefault="008F0C5D">
            <w:pPr>
              <w:jc w:val="center"/>
              <w:rPr>
                <w:rFonts w:ascii="Times New Roman" w:hAnsi="Times New Roman" w:cs="Times New Roman"/>
                <w:sz w:val="24"/>
              </w:rPr>
              <w:pPrChange w:id="216" w:author="User" w:date="2016-01-14T09:48:00Z">
                <w:pPr>
                  <w:framePr w:hSpace="180" w:wrap="around" w:hAnchor="margin" w:y="480"/>
                  <w:spacing w:after="200" w:line="276" w:lineRule="auto"/>
                </w:pPr>
              </w:pPrChange>
            </w:pPr>
            <w:r>
              <w:rPr>
                <w:rFonts w:ascii="Times New Roman" w:hAnsi="Times New Roman" w:cs="Times New Roman"/>
                <w:sz w:val="24"/>
              </w:rPr>
              <w:t>0.90</w:t>
            </w:r>
            <w:ins w:id="217" w:author="User" w:date="2016-01-14T09:49:00Z">
              <w:r w:rsidR="00CE2629">
                <w:rPr>
                  <w:rFonts w:ascii="Times New Roman" w:hAnsi="Times New Roman" w:cs="Times New Roman"/>
                  <w:sz w:val="24"/>
                </w:rPr>
                <w:t xml:space="preserve"> </w:t>
              </w:r>
            </w:ins>
            <w:r>
              <w:rPr>
                <w:rFonts w:ascii="Times New Roman" w:hAnsi="Times New Roman" w:cs="Times New Roman"/>
                <w:sz w:val="24"/>
              </w:rPr>
              <w:t>%</w:t>
            </w:r>
          </w:p>
        </w:tc>
      </w:tr>
      <w:tr w:rsidR="008F0C5D" w:rsidTr="0019759D">
        <w:tc>
          <w:tcPr>
            <w:tcW w:w="2124" w:type="pct"/>
          </w:tcPr>
          <w:p w:rsidR="008F0C5D" w:rsidRDefault="008F0C5D" w:rsidP="00CE2629">
            <w:pPr>
              <w:rPr>
                <w:rFonts w:ascii="Times New Roman" w:hAnsi="Times New Roman" w:cs="Times New Roman"/>
                <w:sz w:val="24"/>
              </w:rPr>
            </w:pPr>
            <w:r>
              <w:rPr>
                <w:rFonts w:ascii="Times New Roman" w:hAnsi="Times New Roman" w:cs="Times New Roman"/>
                <w:sz w:val="24"/>
              </w:rPr>
              <w:t xml:space="preserve">Iris </w:t>
            </w:r>
            <w:ins w:id="218" w:author="User" w:date="2016-01-14T09:47:00Z">
              <w:r w:rsidR="00CE2629" w:rsidRPr="00CE2629">
                <w:rPr>
                  <w:rFonts w:ascii="Times New Roman" w:hAnsi="Times New Roman" w:cs="Times New Roman"/>
                  <w:sz w:val="24"/>
                  <w:highlight w:val="yellow"/>
                </w:rPr>
                <w:t>D</w:t>
              </w:r>
              <w:r w:rsidR="00CE2629">
                <w:rPr>
                  <w:rFonts w:ascii="Times New Roman" w:hAnsi="Times New Roman" w:cs="Times New Roman"/>
                  <w:sz w:val="24"/>
                </w:rPr>
                <w:t>etection</w:t>
              </w:r>
            </w:ins>
          </w:p>
        </w:tc>
        <w:tc>
          <w:tcPr>
            <w:tcW w:w="1210" w:type="pct"/>
          </w:tcPr>
          <w:p w:rsidR="00D77732" w:rsidRDefault="008F0C5D">
            <w:pPr>
              <w:jc w:val="center"/>
              <w:rPr>
                <w:rFonts w:ascii="Times New Roman" w:hAnsi="Times New Roman" w:cs="Times New Roman"/>
                <w:sz w:val="24"/>
              </w:rPr>
              <w:pPrChange w:id="219" w:author="User" w:date="2016-01-14T09:48:00Z">
                <w:pPr>
                  <w:framePr w:hSpace="180" w:wrap="around" w:hAnchor="margin" w:y="480"/>
                  <w:spacing w:after="200" w:line="276" w:lineRule="auto"/>
                </w:pPr>
              </w:pPrChange>
            </w:pPr>
            <w:r>
              <w:rPr>
                <w:rFonts w:ascii="Times New Roman" w:hAnsi="Times New Roman" w:cs="Times New Roman"/>
                <w:sz w:val="24"/>
              </w:rPr>
              <w:t>98.10</w:t>
            </w:r>
            <w:ins w:id="220" w:author="User" w:date="2016-01-14T09:49:00Z">
              <w:r w:rsidR="00CE2629">
                <w:rPr>
                  <w:rFonts w:ascii="Times New Roman" w:hAnsi="Times New Roman" w:cs="Times New Roman"/>
                  <w:sz w:val="24"/>
                </w:rPr>
                <w:t xml:space="preserve"> </w:t>
              </w:r>
            </w:ins>
            <w:r>
              <w:rPr>
                <w:rFonts w:ascii="Times New Roman" w:hAnsi="Times New Roman" w:cs="Times New Roman"/>
                <w:sz w:val="24"/>
              </w:rPr>
              <w:t>%</w:t>
            </w:r>
          </w:p>
        </w:tc>
        <w:tc>
          <w:tcPr>
            <w:tcW w:w="1666" w:type="pct"/>
          </w:tcPr>
          <w:p w:rsidR="00D77732" w:rsidRDefault="008F0C5D">
            <w:pPr>
              <w:jc w:val="center"/>
              <w:rPr>
                <w:rFonts w:ascii="Times New Roman" w:hAnsi="Times New Roman" w:cs="Times New Roman"/>
                <w:sz w:val="24"/>
              </w:rPr>
              <w:pPrChange w:id="221" w:author="User" w:date="2016-01-14T09:48:00Z">
                <w:pPr>
                  <w:framePr w:hSpace="180" w:wrap="around" w:hAnchor="margin" w:y="480"/>
                  <w:spacing w:after="200" w:line="276" w:lineRule="auto"/>
                </w:pPr>
              </w:pPrChange>
            </w:pPr>
            <w:r>
              <w:rPr>
                <w:rFonts w:ascii="Times New Roman" w:hAnsi="Times New Roman" w:cs="Times New Roman"/>
                <w:sz w:val="24"/>
              </w:rPr>
              <w:t>2</w:t>
            </w:r>
            <w:ins w:id="222" w:author="User" w:date="2016-01-14T09:49:00Z">
              <w:r w:rsidR="00CE2629">
                <w:rPr>
                  <w:rFonts w:ascii="Times New Roman" w:hAnsi="Times New Roman" w:cs="Times New Roman"/>
                  <w:sz w:val="24"/>
                </w:rPr>
                <w:t xml:space="preserve">.00 </w:t>
              </w:r>
            </w:ins>
            <w:r>
              <w:rPr>
                <w:rFonts w:ascii="Times New Roman" w:hAnsi="Times New Roman" w:cs="Times New Roman"/>
                <w:sz w:val="24"/>
              </w:rPr>
              <w:t>%</w:t>
            </w:r>
          </w:p>
        </w:tc>
      </w:tr>
      <w:tr w:rsidR="008F0C5D" w:rsidTr="0019759D">
        <w:tc>
          <w:tcPr>
            <w:tcW w:w="2124" w:type="pct"/>
          </w:tcPr>
          <w:p w:rsidR="008F0C5D" w:rsidRDefault="008F0C5D" w:rsidP="0019759D">
            <w:pPr>
              <w:rPr>
                <w:rFonts w:ascii="Times New Roman" w:hAnsi="Times New Roman" w:cs="Times New Roman"/>
                <w:sz w:val="24"/>
              </w:rPr>
            </w:pPr>
            <w:r>
              <w:rPr>
                <w:rFonts w:ascii="Times New Roman" w:hAnsi="Times New Roman" w:cs="Times New Roman"/>
                <w:sz w:val="24"/>
              </w:rPr>
              <w:t>Eyelids and Eyelashes Occlusion</w:t>
            </w:r>
          </w:p>
        </w:tc>
        <w:tc>
          <w:tcPr>
            <w:tcW w:w="1210" w:type="pct"/>
          </w:tcPr>
          <w:p w:rsidR="00D77732" w:rsidRDefault="008F0C5D">
            <w:pPr>
              <w:jc w:val="center"/>
              <w:rPr>
                <w:rFonts w:ascii="Times New Roman" w:hAnsi="Times New Roman" w:cs="Times New Roman"/>
                <w:sz w:val="24"/>
              </w:rPr>
              <w:pPrChange w:id="223" w:author="User" w:date="2016-01-14T09:48:00Z">
                <w:pPr>
                  <w:framePr w:hSpace="180" w:wrap="around" w:hAnchor="margin" w:y="480"/>
                  <w:spacing w:after="200" w:line="276" w:lineRule="auto"/>
                </w:pPr>
              </w:pPrChange>
            </w:pPr>
            <w:r>
              <w:rPr>
                <w:rFonts w:ascii="Times New Roman" w:hAnsi="Times New Roman" w:cs="Times New Roman"/>
                <w:sz w:val="24"/>
              </w:rPr>
              <w:t>99.40</w:t>
            </w:r>
            <w:ins w:id="224" w:author="User" w:date="2016-01-14T09:49:00Z">
              <w:r w:rsidR="00CE2629">
                <w:rPr>
                  <w:rFonts w:ascii="Times New Roman" w:hAnsi="Times New Roman" w:cs="Times New Roman"/>
                  <w:sz w:val="24"/>
                </w:rPr>
                <w:t xml:space="preserve"> </w:t>
              </w:r>
            </w:ins>
            <w:r>
              <w:rPr>
                <w:rFonts w:ascii="Times New Roman" w:hAnsi="Times New Roman" w:cs="Times New Roman"/>
                <w:sz w:val="24"/>
              </w:rPr>
              <w:t>%</w:t>
            </w:r>
          </w:p>
        </w:tc>
        <w:tc>
          <w:tcPr>
            <w:tcW w:w="1666" w:type="pct"/>
          </w:tcPr>
          <w:p w:rsidR="00D77732" w:rsidRDefault="008F0C5D">
            <w:pPr>
              <w:jc w:val="center"/>
              <w:rPr>
                <w:rFonts w:ascii="Times New Roman" w:hAnsi="Times New Roman" w:cs="Times New Roman"/>
                <w:sz w:val="24"/>
              </w:rPr>
              <w:pPrChange w:id="225" w:author="User" w:date="2016-01-14T09:48:00Z">
                <w:pPr>
                  <w:framePr w:hSpace="180" w:wrap="around" w:hAnchor="margin" w:y="480"/>
                  <w:spacing w:after="200" w:line="276" w:lineRule="auto"/>
                </w:pPr>
              </w:pPrChange>
            </w:pPr>
            <w:r>
              <w:rPr>
                <w:rFonts w:ascii="Times New Roman" w:hAnsi="Times New Roman" w:cs="Times New Roman"/>
                <w:sz w:val="24"/>
              </w:rPr>
              <w:t>0.6</w:t>
            </w:r>
            <w:ins w:id="226" w:author="User" w:date="2016-01-14T09:49:00Z">
              <w:r w:rsidR="00CE2629">
                <w:rPr>
                  <w:rFonts w:ascii="Times New Roman" w:hAnsi="Times New Roman" w:cs="Times New Roman"/>
                  <w:sz w:val="24"/>
                </w:rPr>
                <w:t xml:space="preserve">0 </w:t>
              </w:r>
            </w:ins>
            <w:r>
              <w:rPr>
                <w:rFonts w:ascii="Times New Roman" w:hAnsi="Times New Roman" w:cs="Times New Roman"/>
                <w:sz w:val="24"/>
              </w:rPr>
              <w:t>%</w:t>
            </w:r>
          </w:p>
        </w:tc>
      </w:tr>
      <w:tr w:rsidR="008F0C5D" w:rsidTr="0019759D">
        <w:tc>
          <w:tcPr>
            <w:tcW w:w="2124" w:type="pct"/>
          </w:tcPr>
          <w:p w:rsidR="008F0C5D" w:rsidRDefault="008F0C5D" w:rsidP="00CE2629">
            <w:pPr>
              <w:rPr>
                <w:rFonts w:ascii="Times New Roman" w:hAnsi="Times New Roman" w:cs="Times New Roman"/>
                <w:sz w:val="24"/>
              </w:rPr>
            </w:pPr>
            <w:r>
              <w:rPr>
                <w:rFonts w:ascii="Times New Roman" w:hAnsi="Times New Roman" w:cs="Times New Roman"/>
                <w:sz w:val="24"/>
              </w:rPr>
              <w:t xml:space="preserve">Complete </w:t>
            </w:r>
            <w:ins w:id="227" w:author="User" w:date="2016-01-14T09:48:00Z">
              <w:r w:rsidR="00CE2629" w:rsidRPr="00CE2629">
                <w:rPr>
                  <w:rFonts w:ascii="Times New Roman" w:hAnsi="Times New Roman" w:cs="Times New Roman"/>
                  <w:sz w:val="24"/>
                  <w:highlight w:val="yellow"/>
                </w:rPr>
                <w:t>I</w:t>
              </w:r>
              <w:r w:rsidR="00CE2629">
                <w:rPr>
                  <w:rFonts w:ascii="Times New Roman" w:hAnsi="Times New Roman" w:cs="Times New Roman"/>
                  <w:sz w:val="24"/>
                </w:rPr>
                <w:t xml:space="preserve">ris </w:t>
              </w:r>
              <w:r w:rsidR="00CE2629" w:rsidRPr="00CE2629">
                <w:rPr>
                  <w:rFonts w:ascii="Times New Roman" w:hAnsi="Times New Roman" w:cs="Times New Roman"/>
                  <w:sz w:val="24"/>
                  <w:highlight w:val="yellow"/>
                </w:rPr>
                <w:t>S</w:t>
              </w:r>
              <w:r w:rsidR="00CE2629">
                <w:rPr>
                  <w:rFonts w:ascii="Times New Roman" w:hAnsi="Times New Roman" w:cs="Times New Roman"/>
                  <w:sz w:val="24"/>
                </w:rPr>
                <w:t>egmentation</w:t>
              </w:r>
            </w:ins>
          </w:p>
        </w:tc>
        <w:tc>
          <w:tcPr>
            <w:tcW w:w="1210" w:type="pct"/>
          </w:tcPr>
          <w:p w:rsidR="00D77732" w:rsidRDefault="008F0C5D">
            <w:pPr>
              <w:jc w:val="center"/>
              <w:rPr>
                <w:rFonts w:ascii="Times New Roman" w:hAnsi="Times New Roman" w:cs="Times New Roman"/>
                <w:sz w:val="24"/>
              </w:rPr>
              <w:pPrChange w:id="228" w:author="User" w:date="2016-01-14T09:48:00Z">
                <w:pPr>
                  <w:framePr w:hSpace="180" w:wrap="around" w:hAnchor="margin" w:y="480"/>
                  <w:spacing w:after="200" w:line="276" w:lineRule="auto"/>
                </w:pPr>
              </w:pPrChange>
            </w:pPr>
            <w:r>
              <w:rPr>
                <w:rFonts w:ascii="Times New Roman" w:hAnsi="Times New Roman" w:cs="Times New Roman"/>
                <w:sz w:val="24"/>
              </w:rPr>
              <w:t>98.90</w:t>
            </w:r>
            <w:ins w:id="229" w:author="User" w:date="2016-01-14T09:49:00Z">
              <w:r w:rsidR="00CE2629">
                <w:rPr>
                  <w:rFonts w:ascii="Times New Roman" w:hAnsi="Times New Roman" w:cs="Times New Roman"/>
                  <w:sz w:val="24"/>
                </w:rPr>
                <w:t xml:space="preserve"> </w:t>
              </w:r>
            </w:ins>
            <w:r>
              <w:rPr>
                <w:rFonts w:ascii="Times New Roman" w:hAnsi="Times New Roman" w:cs="Times New Roman"/>
                <w:sz w:val="24"/>
              </w:rPr>
              <w:t>%</w:t>
            </w:r>
          </w:p>
        </w:tc>
        <w:tc>
          <w:tcPr>
            <w:tcW w:w="1666" w:type="pct"/>
          </w:tcPr>
          <w:p w:rsidR="00D77732" w:rsidRDefault="008F0C5D">
            <w:pPr>
              <w:jc w:val="center"/>
              <w:rPr>
                <w:rFonts w:ascii="Times New Roman" w:hAnsi="Times New Roman" w:cs="Times New Roman"/>
                <w:sz w:val="24"/>
              </w:rPr>
              <w:pPrChange w:id="230" w:author="User" w:date="2016-01-14T09:48:00Z">
                <w:pPr>
                  <w:framePr w:hSpace="180" w:wrap="around" w:hAnchor="margin" w:y="480"/>
                  <w:spacing w:after="200" w:line="276" w:lineRule="auto"/>
                </w:pPr>
              </w:pPrChange>
            </w:pPr>
            <w:r>
              <w:rPr>
                <w:rFonts w:ascii="Times New Roman" w:hAnsi="Times New Roman" w:cs="Times New Roman"/>
                <w:sz w:val="24"/>
              </w:rPr>
              <w:t>1.1</w:t>
            </w:r>
            <w:ins w:id="231" w:author="User" w:date="2016-01-14T09:49:00Z">
              <w:r w:rsidR="00CE2629">
                <w:rPr>
                  <w:rFonts w:ascii="Times New Roman" w:hAnsi="Times New Roman" w:cs="Times New Roman"/>
                  <w:sz w:val="24"/>
                </w:rPr>
                <w:t xml:space="preserve">0 </w:t>
              </w:r>
            </w:ins>
            <w:r>
              <w:rPr>
                <w:rFonts w:ascii="Times New Roman" w:hAnsi="Times New Roman" w:cs="Times New Roman"/>
                <w:sz w:val="24"/>
              </w:rPr>
              <w:t>%</w:t>
            </w:r>
          </w:p>
        </w:tc>
      </w:tr>
    </w:tbl>
    <w:p w:rsidR="008F0C5D" w:rsidRPr="008D4A4C" w:rsidRDefault="008F0C5D" w:rsidP="008F0C5D">
      <w:pPr>
        <w:spacing w:after="0" w:line="240" w:lineRule="auto"/>
        <w:ind w:firstLine="720"/>
        <w:jc w:val="center"/>
        <w:rPr>
          <w:rFonts w:ascii="Times New Roman" w:hAnsi="Times New Roman" w:cs="Times New Roman"/>
          <w:sz w:val="24"/>
        </w:rPr>
      </w:pPr>
      <w:r w:rsidRPr="008D4A4C">
        <w:rPr>
          <w:rFonts w:ascii="Times New Roman" w:hAnsi="Times New Roman" w:cs="Times New Roman"/>
          <w:sz w:val="24"/>
        </w:rPr>
        <w:t xml:space="preserve">Table 2.2 Accuracy of Pupil Detection for </w:t>
      </w:r>
      <w:del w:id="232" w:author="User" w:date="2016-01-14T09:47:00Z">
        <w:r w:rsidRPr="008D4A4C" w:rsidDel="00CE2629">
          <w:rPr>
            <w:rFonts w:ascii="Times New Roman" w:hAnsi="Times New Roman" w:cs="Times New Roman"/>
            <w:sz w:val="24"/>
          </w:rPr>
          <w:delText xml:space="preserve">different </w:delText>
        </w:r>
      </w:del>
      <w:ins w:id="233" w:author="User" w:date="2016-01-14T09:47:00Z">
        <w:r w:rsidR="00CE2629">
          <w:rPr>
            <w:rFonts w:ascii="Times New Roman" w:hAnsi="Times New Roman" w:cs="Times New Roman"/>
            <w:sz w:val="24"/>
          </w:rPr>
          <w:t>D</w:t>
        </w:r>
        <w:r w:rsidR="00CE2629" w:rsidRPr="008D4A4C">
          <w:rPr>
            <w:rFonts w:ascii="Times New Roman" w:hAnsi="Times New Roman" w:cs="Times New Roman"/>
            <w:sz w:val="24"/>
          </w:rPr>
          <w:t xml:space="preserve">ifferent </w:t>
        </w:r>
      </w:ins>
      <w:r w:rsidRPr="008D4A4C">
        <w:rPr>
          <w:rFonts w:ascii="Times New Roman" w:hAnsi="Times New Roman" w:cs="Times New Roman"/>
          <w:sz w:val="24"/>
        </w:rPr>
        <w:t>Segmentation Stages</w:t>
      </w:r>
      <w:ins w:id="234" w:author="User" w:date="2016-01-14T13:37:00Z">
        <w:r w:rsidR="00760D73">
          <w:rPr>
            <w:rFonts w:ascii="Times New Roman" w:hAnsi="Times New Roman" w:cs="Times New Roman"/>
            <w:sz w:val="24"/>
          </w:rPr>
          <w:t>(Ref)</w:t>
        </w:r>
      </w:ins>
      <w:r w:rsidRPr="008D4A4C">
        <w:rPr>
          <w:rFonts w:ascii="Times New Roman" w:hAnsi="Times New Roman" w:cs="Times New Roman"/>
          <w:sz w:val="24"/>
        </w:rPr>
        <w:br/>
      </w:r>
    </w:p>
    <w:p w:rsidR="008F0C5D" w:rsidRDefault="008F0C5D" w:rsidP="008F0C5D">
      <w:pPr>
        <w:spacing w:line="480" w:lineRule="auto"/>
        <w:ind w:firstLine="720"/>
        <w:jc w:val="both"/>
      </w:pPr>
    </w:p>
    <w:p w:rsidR="008F0C5D" w:rsidRDefault="008F0C5D" w:rsidP="008F0C5D">
      <w:pPr>
        <w:pStyle w:val="Heading3"/>
      </w:pPr>
      <w:bookmarkStart w:id="235" w:name="_Toc440459489"/>
      <w:bookmarkStart w:id="236" w:name="_Toc440464027"/>
      <w:r w:rsidRPr="00BF3B95">
        <w:t xml:space="preserve">2.1.3 </w:t>
      </w:r>
      <w:del w:id="237" w:author="User" w:date="2016-01-14T09:49:00Z">
        <w:r w:rsidRPr="00BF3B95" w:rsidDel="00CE2629">
          <w:delText xml:space="preserve">Detect </w:delText>
        </w:r>
      </w:del>
      <w:r w:rsidRPr="00BF3B95">
        <w:t>Iris Boundary</w:t>
      </w:r>
      <w:bookmarkEnd w:id="235"/>
      <w:bookmarkEnd w:id="236"/>
      <w:ins w:id="238" w:author="User" w:date="2016-01-14T09:49:00Z">
        <w:r w:rsidR="00CE2629">
          <w:t xml:space="preserve"> Detection</w:t>
        </w:r>
      </w:ins>
    </w:p>
    <w:p w:rsidR="008F0C5D" w:rsidRDefault="008F0C5D" w:rsidP="008F0C5D">
      <w:pPr>
        <w:spacing w:line="48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Circular Hough Transform </w:t>
      </w:r>
      <w:ins w:id="239" w:author="User" w:date="2016-01-14T09:49:00Z">
        <w:r w:rsidR="00CE2629">
          <w:rPr>
            <w:rFonts w:ascii="Times New Roman" w:hAnsi="Times New Roman" w:cs="Times New Roman"/>
            <w:sz w:val="24"/>
          </w:rPr>
          <w:t xml:space="preserve">is </w:t>
        </w:r>
      </w:ins>
      <w:ins w:id="240" w:author="User" w:date="2016-01-14T09:50:00Z">
        <w:r w:rsidR="00CE2629">
          <w:rPr>
            <w:rFonts w:ascii="Times New Roman" w:hAnsi="Times New Roman" w:cs="Times New Roman"/>
            <w:sz w:val="24"/>
          </w:rPr>
          <w:t xml:space="preserve">being </w:t>
        </w:r>
      </w:ins>
      <w:r>
        <w:rPr>
          <w:rFonts w:ascii="Times New Roman" w:hAnsi="Times New Roman" w:cs="Times New Roman"/>
          <w:sz w:val="24"/>
        </w:rPr>
        <w:t>used to detect</w:t>
      </w:r>
      <w:ins w:id="241" w:author="User" w:date="2016-01-14T09:50:00Z">
        <w:r w:rsidR="00CE2629">
          <w:rPr>
            <w:rFonts w:ascii="Times New Roman" w:hAnsi="Times New Roman" w:cs="Times New Roman"/>
            <w:sz w:val="24"/>
          </w:rPr>
          <w:t xml:space="preserve"> the</w:t>
        </w:r>
      </w:ins>
      <w:r>
        <w:rPr>
          <w:rFonts w:ascii="Times New Roman" w:hAnsi="Times New Roman" w:cs="Times New Roman"/>
          <w:sz w:val="24"/>
        </w:rPr>
        <w:t xml:space="preserve"> iris boundaries. Canny edge detection </w:t>
      </w:r>
      <w:del w:id="242" w:author="User" w:date="2016-01-14T09:50:00Z">
        <w:r w:rsidDel="00CE2629">
          <w:rPr>
            <w:rFonts w:ascii="Times New Roman" w:hAnsi="Times New Roman" w:cs="Times New Roman"/>
            <w:sz w:val="24"/>
          </w:rPr>
          <w:delText xml:space="preserve">for </w:delText>
        </w:r>
      </w:del>
      <w:r>
        <w:rPr>
          <w:rFonts w:ascii="Times New Roman" w:hAnsi="Times New Roman" w:cs="Times New Roman"/>
          <w:sz w:val="24"/>
        </w:rPr>
        <w:t>draw</w:t>
      </w:r>
      <w:ins w:id="243" w:author="User" w:date="2016-01-14T09:50:00Z">
        <w:r w:rsidR="00CE2629">
          <w:rPr>
            <w:rFonts w:ascii="Times New Roman" w:hAnsi="Times New Roman" w:cs="Times New Roman"/>
            <w:sz w:val="24"/>
          </w:rPr>
          <w:t>s</w:t>
        </w:r>
      </w:ins>
      <w:r>
        <w:rPr>
          <w:rFonts w:ascii="Times New Roman" w:hAnsi="Times New Roman" w:cs="Times New Roman"/>
          <w:sz w:val="24"/>
        </w:rPr>
        <w:t xml:space="preserve"> the boundary of </w:t>
      </w:r>
      <w:del w:id="244" w:author="User" w:date="2016-01-14T09:50:00Z">
        <w:r w:rsidDel="00CE2629">
          <w:rPr>
            <w:rFonts w:ascii="Times New Roman" w:hAnsi="Times New Roman" w:cs="Times New Roman"/>
            <w:sz w:val="24"/>
          </w:rPr>
          <w:delText>iris,</w:delText>
        </w:r>
      </w:del>
      <w:ins w:id="245" w:author="User" w:date="2016-01-14T09:50:00Z">
        <w:r w:rsidR="00CE2629">
          <w:rPr>
            <w:rFonts w:ascii="Times New Roman" w:hAnsi="Times New Roman" w:cs="Times New Roman"/>
            <w:sz w:val="24"/>
          </w:rPr>
          <w:t>iris;</w:t>
        </w:r>
      </w:ins>
      <w:r>
        <w:rPr>
          <w:rFonts w:ascii="Times New Roman" w:hAnsi="Times New Roman" w:cs="Times New Roman"/>
          <w:sz w:val="24"/>
        </w:rPr>
        <w:t xml:space="preserve"> the first</w:t>
      </w:r>
      <w:ins w:id="246" w:author="User" w:date="2016-01-14T09:51:00Z">
        <w:r w:rsidR="00CE2629">
          <w:rPr>
            <w:rFonts w:ascii="Times New Roman" w:hAnsi="Times New Roman" w:cs="Times New Roman"/>
            <w:sz w:val="24"/>
          </w:rPr>
          <w:t xml:space="preserve"> step</w:t>
        </w:r>
      </w:ins>
      <w:r>
        <w:rPr>
          <w:rFonts w:ascii="Times New Roman" w:hAnsi="Times New Roman" w:cs="Times New Roman"/>
          <w:sz w:val="24"/>
        </w:rPr>
        <w:t xml:space="preserve"> is to smooth</w:t>
      </w:r>
      <w:ins w:id="247" w:author="User" w:date="2016-01-14T09:51:00Z">
        <w:r w:rsidR="00CE2629">
          <w:rPr>
            <w:rFonts w:ascii="Times New Roman" w:hAnsi="Times New Roman" w:cs="Times New Roman"/>
            <w:sz w:val="24"/>
          </w:rPr>
          <w:t>en</w:t>
        </w:r>
      </w:ins>
      <w:r>
        <w:rPr>
          <w:rFonts w:ascii="Times New Roman" w:hAnsi="Times New Roman" w:cs="Times New Roman"/>
          <w:sz w:val="24"/>
        </w:rPr>
        <w:t xml:space="preserve"> the image using </w:t>
      </w:r>
      <w:ins w:id="248" w:author="User" w:date="2016-01-14T09:52:00Z">
        <w:r w:rsidR="00CE2629">
          <w:rPr>
            <w:rFonts w:ascii="Times New Roman" w:hAnsi="Times New Roman" w:cs="Times New Roman"/>
            <w:sz w:val="24"/>
          </w:rPr>
          <w:t xml:space="preserve">a </w:t>
        </w:r>
      </w:ins>
      <w:r>
        <w:rPr>
          <w:rFonts w:ascii="Times New Roman" w:hAnsi="Times New Roman" w:cs="Times New Roman"/>
          <w:sz w:val="24"/>
        </w:rPr>
        <w:t xml:space="preserve">Gaussian Filter. </w:t>
      </w:r>
      <w:del w:id="249" w:author="User" w:date="2016-01-14T09:52:00Z">
        <w:r w:rsidDel="00CE2629">
          <w:rPr>
            <w:rFonts w:ascii="Times New Roman" w:hAnsi="Times New Roman" w:cs="Times New Roman"/>
            <w:sz w:val="24"/>
          </w:rPr>
          <w:delText>Then find the gradient,</w:delText>
        </w:r>
      </w:del>
      <w:ins w:id="250" w:author="User" w:date="2016-01-14T09:52:00Z">
        <w:r w:rsidR="00CE2629">
          <w:rPr>
            <w:rFonts w:ascii="Times New Roman" w:hAnsi="Times New Roman" w:cs="Times New Roman"/>
            <w:sz w:val="24"/>
          </w:rPr>
          <w:t>Next, the gradient needs to be found</w:t>
        </w:r>
      </w:ins>
      <w:r>
        <w:rPr>
          <w:rFonts w:ascii="Times New Roman" w:hAnsi="Times New Roman" w:cs="Times New Roman"/>
          <w:sz w:val="24"/>
        </w:rPr>
        <w:t xml:space="preserve"> by </w:t>
      </w:r>
      <w:del w:id="251" w:author="User" w:date="2016-01-14T09:53:00Z">
        <w:r w:rsidDel="00CE2629">
          <w:rPr>
            <w:rFonts w:ascii="Times New Roman" w:hAnsi="Times New Roman" w:cs="Times New Roman"/>
            <w:sz w:val="24"/>
          </w:rPr>
          <w:delText xml:space="preserve">getting </w:delText>
        </w:r>
      </w:del>
      <w:ins w:id="252" w:author="User" w:date="2016-01-14T09:53:00Z">
        <w:r w:rsidR="00CE2629">
          <w:rPr>
            <w:rFonts w:ascii="Times New Roman" w:hAnsi="Times New Roman" w:cs="Times New Roman"/>
            <w:sz w:val="24"/>
          </w:rPr>
          <w:t xml:space="preserve">obtaining </w:t>
        </w:r>
      </w:ins>
      <w:r>
        <w:rPr>
          <w:rFonts w:ascii="Times New Roman" w:hAnsi="Times New Roman" w:cs="Times New Roman"/>
          <w:sz w:val="24"/>
        </w:rPr>
        <w:t xml:space="preserve">the large magnitude of </w:t>
      </w:r>
      <w:del w:id="253" w:author="User" w:date="2016-01-14T09:53:00Z">
        <w:r w:rsidDel="00CE2629">
          <w:rPr>
            <w:rFonts w:ascii="Times New Roman" w:hAnsi="Times New Roman" w:cs="Times New Roman"/>
            <w:sz w:val="24"/>
          </w:rPr>
          <w:delText xml:space="preserve">gradient of </w:delText>
        </w:r>
      </w:del>
      <w:ins w:id="254" w:author="User" w:date="2016-01-14T09:53:00Z">
        <w:r w:rsidR="00CE2629">
          <w:rPr>
            <w:rFonts w:ascii="Times New Roman" w:hAnsi="Times New Roman" w:cs="Times New Roman"/>
            <w:sz w:val="24"/>
          </w:rPr>
          <w:t xml:space="preserve">the </w:t>
        </w:r>
      </w:ins>
      <w:r>
        <w:rPr>
          <w:rFonts w:ascii="Times New Roman" w:hAnsi="Times New Roman" w:cs="Times New Roman"/>
          <w:sz w:val="24"/>
        </w:rPr>
        <w:t>image</w:t>
      </w:r>
      <w:ins w:id="255" w:author="User" w:date="2016-01-14T09:53:00Z">
        <w:r w:rsidR="00CE2629">
          <w:rPr>
            <w:rFonts w:ascii="Times New Roman" w:hAnsi="Times New Roman" w:cs="Times New Roman"/>
            <w:sz w:val="24"/>
          </w:rPr>
          <w:t xml:space="preserve"> gradient</w:t>
        </w:r>
      </w:ins>
      <w:r>
        <w:rPr>
          <w:rFonts w:ascii="Times New Roman" w:hAnsi="Times New Roman" w:cs="Times New Roman"/>
          <w:sz w:val="24"/>
        </w:rPr>
        <w:t xml:space="preserve">. After that, </w:t>
      </w:r>
      <w:del w:id="256" w:author="User" w:date="2016-01-14T09:53:00Z">
        <w:r w:rsidDel="00CE2629">
          <w:rPr>
            <w:rFonts w:ascii="Times New Roman" w:hAnsi="Times New Roman" w:cs="Times New Roman"/>
            <w:sz w:val="24"/>
          </w:rPr>
          <w:delText xml:space="preserve">applied </w:delText>
        </w:r>
      </w:del>
      <w:ins w:id="257" w:author="User" w:date="2016-01-14T09:53:00Z">
        <w:r w:rsidR="00CE2629">
          <w:rPr>
            <w:rFonts w:ascii="Times New Roman" w:hAnsi="Times New Roman" w:cs="Times New Roman"/>
            <w:sz w:val="24"/>
          </w:rPr>
          <w:t xml:space="preserve">a pre-defined </w:t>
        </w:r>
      </w:ins>
      <w:r>
        <w:rPr>
          <w:rFonts w:ascii="Times New Roman" w:hAnsi="Times New Roman" w:cs="Times New Roman"/>
          <w:sz w:val="24"/>
        </w:rPr>
        <w:t xml:space="preserve">threshold </w:t>
      </w:r>
      <w:ins w:id="258" w:author="User" w:date="2016-01-14T09:53:00Z">
        <w:r w:rsidR="00CE2629">
          <w:rPr>
            <w:rFonts w:ascii="Times New Roman" w:hAnsi="Times New Roman" w:cs="Times New Roman"/>
            <w:sz w:val="24"/>
          </w:rPr>
          <w:t xml:space="preserve">value is applied </w:t>
        </w:r>
      </w:ins>
      <w:r>
        <w:rPr>
          <w:rFonts w:ascii="Times New Roman" w:hAnsi="Times New Roman" w:cs="Times New Roman"/>
          <w:sz w:val="24"/>
        </w:rPr>
        <w:t xml:space="preserve">to </w:t>
      </w:r>
      <w:del w:id="259" w:author="User" w:date="2016-01-14T09:53:00Z">
        <w:r w:rsidDel="00CE2629">
          <w:rPr>
            <w:rFonts w:ascii="Times New Roman" w:hAnsi="Times New Roman" w:cs="Times New Roman"/>
            <w:sz w:val="24"/>
          </w:rPr>
          <w:delText xml:space="preserve">get </w:delText>
        </w:r>
      </w:del>
      <w:ins w:id="260" w:author="User" w:date="2016-01-14T09:53:00Z">
        <w:r w:rsidR="00CE2629">
          <w:rPr>
            <w:rFonts w:ascii="Times New Roman" w:hAnsi="Times New Roman" w:cs="Times New Roman"/>
            <w:sz w:val="24"/>
          </w:rPr>
          <w:t xml:space="preserve">obtain </w:t>
        </w:r>
      </w:ins>
      <w:r>
        <w:rPr>
          <w:rFonts w:ascii="Times New Roman" w:hAnsi="Times New Roman" w:cs="Times New Roman"/>
          <w:sz w:val="24"/>
        </w:rPr>
        <w:t xml:space="preserve">the potential edge. Finally, </w:t>
      </w:r>
      <w:del w:id="261" w:author="User" w:date="2016-01-14T09:54:00Z">
        <w:r w:rsidDel="00CE2629">
          <w:rPr>
            <w:rFonts w:ascii="Times New Roman" w:hAnsi="Times New Roman" w:cs="Times New Roman"/>
            <w:sz w:val="24"/>
          </w:rPr>
          <w:delText xml:space="preserve">suppressing </w:delText>
        </w:r>
      </w:del>
      <w:r>
        <w:rPr>
          <w:rFonts w:ascii="Times New Roman" w:hAnsi="Times New Roman" w:cs="Times New Roman"/>
          <w:sz w:val="24"/>
        </w:rPr>
        <w:t xml:space="preserve">all edges that are not connected </w:t>
      </w:r>
      <w:del w:id="262" w:author="User" w:date="2016-01-14T09:54:00Z">
        <w:r w:rsidDel="00CE2629">
          <w:rPr>
            <w:rFonts w:ascii="Times New Roman" w:hAnsi="Times New Roman" w:cs="Times New Roman"/>
            <w:sz w:val="24"/>
          </w:rPr>
          <w:delText xml:space="preserve">with </w:delText>
        </w:r>
      </w:del>
      <w:ins w:id="263" w:author="User" w:date="2016-01-14T09:54:00Z">
        <w:r w:rsidR="00CE2629">
          <w:rPr>
            <w:rFonts w:ascii="Times New Roman" w:hAnsi="Times New Roman" w:cs="Times New Roman"/>
            <w:sz w:val="24"/>
          </w:rPr>
          <w:t xml:space="preserve">to the </w:t>
        </w:r>
      </w:ins>
      <w:r>
        <w:rPr>
          <w:rFonts w:ascii="Times New Roman" w:hAnsi="Times New Roman" w:cs="Times New Roman"/>
          <w:sz w:val="24"/>
        </w:rPr>
        <w:t>strong edge</w:t>
      </w:r>
      <w:ins w:id="264" w:author="User" w:date="2016-01-14T09:54:00Z">
        <w:r w:rsidR="00CE2629">
          <w:rPr>
            <w:rFonts w:ascii="Times New Roman" w:hAnsi="Times New Roman" w:cs="Times New Roman"/>
            <w:sz w:val="24"/>
          </w:rPr>
          <w:t>s are suppressed (IIUM Year)</w:t>
        </w:r>
      </w:ins>
      <w:del w:id="265" w:author="User" w:date="2016-01-14T09:54:00Z">
        <w:r w:rsidDel="00CE2629">
          <w:rPr>
            <w:rFonts w:ascii="Times New Roman" w:hAnsi="Times New Roman" w:cs="Times New Roman"/>
            <w:sz w:val="24"/>
          </w:rPr>
          <w:delText>.  (IIUM)</w:delText>
        </w:r>
      </w:del>
    </w:p>
    <w:p w:rsidR="008F0C5D" w:rsidRDefault="008F0C5D" w:rsidP="008F0C5D">
      <w:pPr>
        <w:spacing w:line="480" w:lineRule="auto"/>
        <w:jc w:val="both"/>
      </w:pPr>
      <w:r>
        <w:rPr>
          <w:rFonts w:ascii="Times New Roman" w:hAnsi="Times New Roman" w:cs="Times New Roman"/>
          <w:sz w:val="24"/>
        </w:rPr>
        <w:tab/>
        <w:t>After filter</w:t>
      </w:r>
      <w:ins w:id="266" w:author="User" w:date="2016-01-14T09:55:00Z">
        <w:r w:rsidR="00CE2629">
          <w:rPr>
            <w:rFonts w:ascii="Times New Roman" w:hAnsi="Times New Roman" w:cs="Times New Roman"/>
            <w:sz w:val="24"/>
          </w:rPr>
          <w:t>ing</w:t>
        </w:r>
      </w:ins>
      <w:r>
        <w:rPr>
          <w:rFonts w:ascii="Times New Roman" w:hAnsi="Times New Roman" w:cs="Times New Roman"/>
          <w:sz w:val="24"/>
        </w:rPr>
        <w:t xml:space="preserve"> the images using </w:t>
      </w:r>
      <w:ins w:id="267" w:author="User" w:date="2016-01-14T09:55:00Z">
        <w:r w:rsidR="00CE2629">
          <w:rPr>
            <w:rFonts w:ascii="Times New Roman" w:hAnsi="Times New Roman" w:cs="Times New Roman"/>
            <w:sz w:val="24"/>
          </w:rPr>
          <w:t xml:space="preserve">the </w:t>
        </w:r>
      </w:ins>
      <w:del w:id="268" w:author="User" w:date="2016-01-14T09:55:00Z">
        <w:r w:rsidDel="00CE2629">
          <w:rPr>
            <w:rFonts w:ascii="Times New Roman" w:hAnsi="Times New Roman" w:cs="Times New Roman"/>
            <w:sz w:val="24"/>
          </w:rPr>
          <w:delText xml:space="preserve">circle </w:delText>
        </w:r>
      </w:del>
      <w:ins w:id="269" w:author="User" w:date="2016-01-14T09:55:00Z">
        <w:r w:rsidR="00CE2629">
          <w:rPr>
            <w:rFonts w:ascii="Times New Roman" w:hAnsi="Times New Roman" w:cs="Times New Roman"/>
            <w:sz w:val="24"/>
          </w:rPr>
          <w:t xml:space="preserve">Circle </w:t>
        </w:r>
      </w:ins>
      <w:r>
        <w:rPr>
          <w:rFonts w:ascii="Times New Roman" w:hAnsi="Times New Roman" w:cs="Times New Roman"/>
          <w:sz w:val="24"/>
        </w:rPr>
        <w:t xml:space="preserve">Hough </w:t>
      </w:r>
      <w:del w:id="270" w:author="User" w:date="2016-01-14T09:55:00Z">
        <w:r w:rsidDel="00CE2629">
          <w:rPr>
            <w:rFonts w:ascii="Times New Roman" w:hAnsi="Times New Roman" w:cs="Times New Roman"/>
            <w:sz w:val="24"/>
          </w:rPr>
          <w:delText>transform</w:delText>
        </w:r>
      </w:del>
      <w:ins w:id="271" w:author="User" w:date="2016-01-14T09:55:00Z">
        <w:r w:rsidR="00CE2629">
          <w:rPr>
            <w:rFonts w:ascii="Times New Roman" w:hAnsi="Times New Roman" w:cs="Times New Roman"/>
            <w:sz w:val="24"/>
          </w:rPr>
          <w:t>Transform technique,</w:t>
        </w:r>
      </w:ins>
      <w:del w:id="272" w:author="User" w:date="2016-01-14T09:55:00Z">
        <w:r w:rsidDel="00CE2629">
          <w:rPr>
            <w:rFonts w:ascii="Times New Roman" w:hAnsi="Times New Roman" w:cs="Times New Roman"/>
            <w:sz w:val="24"/>
          </w:rPr>
          <w:delText>.</w:delText>
        </w:r>
      </w:del>
      <w:r>
        <w:rPr>
          <w:rFonts w:ascii="Times New Roman" w:hAnsi="Times New Roman" w:cs="Times New Roman"/>
          <w:sz w:val="24"/>
        </w:rPr>
        <w:t xml:space="preserve"> </w:t>
      </w:r>
      <w:del w:id="273" w:author="User" w:date="2016-01-14T09:55:00Z">
        <w:r w:rsidDel="00CE2629">
          <w:rPr>
            <w:rFonts w:ascii="Times New Roman" w:hAnsi="Times New Roman" w:cs="Times New Roman"/>
            <w:sz w:val="24"/>
          </w:rPr>
          <w:delText xml:space="preserve">Expressions </w:delText>
        </w:r>
      </w:del>
      <w:ins w:id="274" w:author="User" w:date="2016-01-14T09:55:00Z">
        <w:r w:rsidR="00CE2629">
          <w:rPr>
            <w:rFonts w:ascii="Times New Roman" w:hAnsi="Times New Roman" w:cs="Times New Roman"/>
            <w:sz w:val="24"/>
          </w:rPr>
          <w:t xml:space="preserve">expressions </w:t>
        </w:r>
      </w:ins>
      <w:r>
        <w:rPr>
          <w:rFonts w:ascii="Times New Roman" w:hAnsi="Times New Roman" w:cs="Times New Roman"/>
          <w:sz w:val="24"/>
        </w:rPr>
        <w:t xml:space="preserve">(1) and (2) </w:t>
      </w:r>
      <w:del w:id="275" w:author="User" w:date="2016-01-14T09:55:00Z">
        <w:r w:rsidDel="00CE2629">
          <w:rPr>
            <w:rFonts w:ascii="Times New Roman" w:hAnsi="Times New Roman" w:cs="Times New Roman"/>
            <w:sz w:val="24"/>
          </w:rPr>
          <w:delText xml:space="preserve">show </w:delText>
        </w:r>
      </w:del>
      <w:ins w:id="276" w:author="User" w:date="2016-01-14T09:55:00Z">
        <w:r w:rsidR="00CE2629">
          <w:rPr>
            <w:rFonts w:ascii="Times New Roman" w:hAnsi="Times New Roman" w:cs="Times New Roman"/>
            <w:sz w:val="24"/>
          </w:rPr>
          <w:t xml:space="preserve">indicate how the </w:t>
        </w:r>
      </w:ins>
      <w:r>
        <w:rPr>
          <w:rFonts w:ascii="Times New Roman" w:hAnsi="Times New Roman" w:cs="Times New Roman"/>
          <w:sz w:val="24"/>
        </w:rPr>
        <w:t xml:space="preserve">Hough Transform formula </w:t>
      </w:r>
      <w:ins w:id="277" w:author="User" w:date="2016-01-14T09:56:00Z">
        <w:r w:rsidR="00CE2629">
          <w:rPr>
            <w:rFonts w:ascii="Times New Roman" w:hAnsi="Times New Roman" w:cs="Times New Roman"/>
            <w:sz w:val="24"/>
          </w:rPr>
          <w:t xml:space="preserve">is used </w:t>
        </w:r>
      </w:ins>
      <w:r>
        <w:rPr>
          <w:rFonts w:ascii="Times New Roman" w:hAnsi="Times New Roman" w:cs="Times New Roman"/>
          <w:sz w:val="24"/>
        </w:rPr>
        <w:t xml:space="preserve">to detect </w:t>
      </w:r>
      <w:ins w:id="278" w:author="User" w:date="2016-01-14T09:56:00Z">
        <w:r w:rsidR="00CE2629">
          <w:rPr>
            <w:rFonts w:ascii="Times New Roman" w:hAnsi="Times New Roman" w:cs="Times New Roman"/>
            <w:sz w:val="24"/>
          </w:rPr>
          <w:t xml:space="preserve">the </w:t>
        </w:r>
      </w:ins>
      <w:r>
        <w:rPr>
          <w:rFonts w:ascii="Times New Roman" w:hAnsi="Times New Roman" w:cs="Times New Roman"/>
          <w:sz w:val="24"/>
        </w:rPr>
        <w:t xml:space="preserve">iris boundary. The </w:t>
      </w:r>
      <w:r w:rsidR="00D609A4" w:rsidRPr="00D609A4">
        <w:rPr>
          <w:rFonts w:ascii="Times New Roman" w:hAnsi="Times New Roman" w:cs="Times New Roman"/>
          <w:i/>
          <w:sz w:val="24"/>
          <w:rPrChange w:id="279" w:author="User" w:date="2016-01-14T09:56:00Z">
            <w:rPr>
              <w:rFonts w:ascii="Times New Roman" w:hAnsi="Times New Roman" w:cs="Times New Roman"/>
              <w:sz w:val="24"/>
            </w:rPr>
          </w:rPrChange>
        </w:rPr>
        <w:t>r</w:t>
      </w:r>
      <w:r>
        <w:rPr>
          <w:rFonts w:ascii="Times New Roman" w:hAnsi="Times New Roman" w:cs="Times New Roman"/>
          <w:sz w:val="24"/>
        </w:rPr>
        <w:t xml:space="preserve"> is the radius from </w:t>
      </w:r>
      <w:ins w:id="280" w:author="User" w:date="2016-01-14T10:01:00Z">
        <w:r w:rsidR="006968CB">
          <w:rPr>
            <w:rFonts w:ascii="Times New Roman" w:hAnsi="Times New Roman" w:cs="Times New Roman"/>
            <w:sz w:val="24"/>
          </w:rPr>
          <w:t xml:space="preserve">the </w:t>
        </w:r>
      </w:ins>
      <w:r>
        <w:rPr>
          <w:rFonts w:ascii="Times New Roman" w:hAnsi="Times New Roman" w:cs="Times New Roman"/>
          <w:sz w:val="24"/>
        </w:rPr>
        <w:t xml:space="preserve">center to the iris boundaries, </w:t>
      </w:r>
      <w:r w:rsidR="00D609A4" w:rsidRPr="00D609A4">
        <w:rPr>
          <w:rFonts w:ascii="Times New Roman" w:hAnsi="Times New Roman" w:cs="Times New Roman"/>
          <w:i/>
          <w:sz w:val="24"/>
          <w:rPrChange w:id="281" w:author="User" w:date="2016-01-14T10:02:00Z">
            <w:rPr>
              <w:rFonts w:ascii="Times New Roman" w:hAnsi="Times New Roman" w:cs="Times New Roman"/>
              <w:sz w:val="24"/>
            </w:rPr>
          </w:rPrChange>
        </w:rPr>
        <w:t>a</w:t>
      </w:r>
      <w:r>
        <w:rPr>
          <w:rFonts w:ascii="Times New Roman" w:hAnsi="Times New Roman" w:cs="Times New Roman"/>
          <w:sz w:val="24"/>
        </w:rPr>
        <w:t xml:space="preserve"> and </w:t>
      </w:r>
      <w:r w:rsidR="00D609A4" w:rsidRPr="00D609A4">
        <w:rPr>
          <w:rFonts w:ascii="Times New Roman" w:hAnsi="Times New Roman" w:cs="Times New Roman"/>
          <w:i/>
          <w:sz w:val="24"/>
          <w:rPrChange w:id="282" w:author="User" w:date="2016-01-14T10:02:00Z">
            <w:rPr>
              <w:rFonts w:ascii="Times New Roman" w:hAnsi="Times New Roman" w:cs="Times New Roman"/>
              <w:sz w:val="24"/>
            </w:rPr>
          </w:rPrChange>
        </w:rPr>
        <w:t>b</w:t>
      </w:r>
      <w:r>
        <w:rPr>
          <w:rFonts w:ascii="Times New Roman" w:hAnsi="Times New Roman" w:cs="Times New Roman"/>
          <w:sz w:val="24"/>
        </w:rPr>
        <w:t xml:space="preserve"> </w:t>
      </w:r>
      <w:del w:id="283" w:author="User" w:date="2016-01-14T10:02:00Z">
        <w:r w:rsidDel="006968CB">
          <w:rPr>
            <w:rFonts w:ascii="Times New Roman" w:hAnsi="Times New Roman" w:cs="Times New Roman"/>
            <w:sz w:val="24"/>
          </w:rPr>
          <w:delText xml:space="preserve">is </w:delText>
        </w:r>
      </w:del>
      <w:ins w:id="284" w:author="User" w:date="2016-01-14T10:02:00Z">
        <w:r w:rsidR="006968CB">
          <w:rPr>
            <w:rFonts w:ascii="Times New Roman" w:hAnsi="Times New Roman" w:cs="Times New Roman"/>
            <w:sz w:val="24"/>
          </w:rPr>
          <w:t xml:space="preserve">are </w:t>
        </w:r>
      </w:ins>
      <w:r>
        <w:rPr>
          <w:rFonts w:ascii="Times New Roman" w:hAnsi="Times New Roman" w:cs="Times New Roman"/>
          <w:sz w:val="24"/>
        </w:rPr>
        <w:t>the center point coordinate</w:t>
      </w:r>
      <w:ins w:id="285" w:author="User" w:date="2016-01-14T10:02:00Z">
        <w:r w:rsidR="006968CB">
          <w:rPr>
            <w:rFonts w:ascii="Times New Roman" w:hAnsi="Times New Roman" w:cs="Times New Roman"/>
            <w:sz w:val="24"/>
          </w:rPr>
          <w:t>s</w:t>
        </w:r>
      </w:ins>
      <w:r>
        <w:rPr>
          <w:rFonts w:ascii="Times New Roman" w:hAnsi="Times New Roman" w:cs="Times New Roman"/>
          <w:sz w:val="24"/>
        </w:rPr>
        <w:t xml:space="preserve"> and </w:t>
      </w:r>
      <w:del w:id="286" w:author="User" w:date="2016-01-14T10:02:00Z">
        <w:r w:rsidDel="006968CB">
          <w:rPr>
            <w:rFonts w:ascii="Times New Roman" w:hAnsi="Times New Roman" w:cs="Times New Roman"/>
            <w:sz w:val="24"/>
          </w:rPr>
          <w:delText xml:space="preserve">lastly </w:delText>
        </w:r>
      </w:del>
      <w:ins w:id="287" w:author="User" w:date="2016-01-14T10:02:00Z">
        <w:r w:rsidR="006968CB">
          <w:rPr>
            <w:rFonts w:ascii="Times New Roman" w:hAnsi="Times New Roman" w:cs="Times New Roman"/>
            <w:sz w:val="24"/>
          </w:rPr>
          <w:t xml:space="preserve">finally </w:t>
        </w:r>
      </w:ins>
      <w:del w:id="288" w:author="User" w:date="2016-01-14T10:02:00Z">
        <w:r w:rsidDel="006968CB">
          <w:rPr>
            <w:rFonts w:ascii="Times New Roman" w:hAnsi="Times New Roman" w:cs="Times New Roman"/>
            <w:sz w:val="24"/>
          </w:rPr>
          <w:delText xml:space="preserve">delta </w:delText>
        </w:r>
      </w:del>
      <w:ins w:id="289" w:author="User" w:date="2016-01-14T10:02:00Z">
        <w:r w:rsidR="00D609A4" w:rsidRPr="00D609A4">
          <w:rPr>
            <w:rFonts w:ascii="Times New Roman" w:hAnsi="Times New Roman" w:cs="Times New Roman"/>
            <w:i/>
            <w:sz w:val="24"/>
            <w:rPrChange w:id="290" w:author="User" w:date="2016-01-14T10:02:00Z">
              <w:rPr>
                <w:rFonts w:ascii="Times New Roman" w:hAnsi="Times New Roman" w:cs="Times New Roman"/>
                <w:sz w:val="24"/>
              </w:rPr>
            </w:rPrChange>
          </w:rPr>
          <w:t>θ</w:t>
        </w:r>
        <w:r w:rsidR="006968CB">
          <w:rPr>
            <w:rFonts w:ascii="Times New Roman" w:hAnsi="Times New Roman" w:cs="Times New Roman"/>
            <w:sz w:val="24"/>
          </w:rPr>
          <w:t xml:space="preserve"> </w:t>
        </w:r>
      </w:ins>
      <w:del w:id="291" w:author="User" w:date="2016-01-14T10:02:00Z">
        <w:r w:rsidDel="006968CB">
          <w:rPr>
            <w:rFonts w:ascii="Times New Roman" w:hAnsi="Times New Roman" w:cs="Times New Roman"/>
            <w:sz w:val="24"/>
          </w:rPr>
          <w:delText xml:space="preserve">that </w:delText>
        </w:r>
      </w:del>
      <w:r>
        <w:rPr>
          <w:rFonts w:ascii="Times New Roman" w:hAnsi="Times New Roman" w:cs="Times New Roman"/>
          <w:sz w:val="24"/>
        </w:rPr>
        <w:t xml:space="preserve">is the angle from 0 </w:t>
      </w:r>
      <w:del w:id="292" w:author="User" w:date="2016-01-14T10:03:00Z">
        <w:r w:rsidDel="006968CB">
          <w:rPr>
            <w:rFonts w:ascii="Times New Roman" w:hAnsi="Times New Roman" w:cs="Times New Roman"/>
            <w:sz w:val="24"/>
          </w:rPr>
          <w:delText xml:space="preserve">degree </w:delText>
        </w:r>
      </w:del>
      <w:r>
        <w:rPr>
          <w:rFonts w:ascii="Times New Roman" w:hAnsi="Times New Roman" w:cs="Times New Roman"/>
          <w:sz w:val="24"/>
        </w:rPr>
        <w:t>to 360 degree</w:t>
      </w:r>
      <w:ins w:id="293" w:author="User" w:date="2016-01-14T10:03:00Z">
        <w:r w:rsidR="006968CB">
          <w:rPr>
            <w:rFonts w:ascii="Times New Roman" w:hAnsi="Times New Roman" w:cs="Times New Roman"/>
            <w:sz w:val="24"/>
          </w:rPr>
          <w:t>s</w:t>
        </w:r>
      </w:ins>
      <w:r>
        <w:rPr>
          <w:rFonts w:ascii="Times New Roman" w:hAnsi="Times New Roman" w:cs="Times New Roman"/>
          <w:sz w:val="24"/>
        </w:rPr>
        <w:t xml:space="preserve"> </w:t>
      </w:r>
      <w:r w:rsidRPr="006968CB">
        <w:rPr>
          <w:rFonts w:ascii="Times New Roman" w:hAnsi="Times New Roman" w:cs="Times New Roman"/>
          <w:sz w:val="24"/>
        </w:rPr>
        <w:t>(</w:t>
      </w:r>
      <w:r w:rsidR="00D609A4" w:rsidRPr="00D609A4">
        <w:rPr>
          <w:rFonts w:ascii="Times New Roman" w:hAnsi="Times New Roman" w:cs="Times New Roman"/>
          <w:sz w:val="24"/>
          <w:rPrChange w:id="294" w:author="User" w:date="2016-01-14T10:03:00Z">
            <w:rPr/>
          </w:rPrChange>
        </w:rPr>
        <w:t>Ifeanyi and Ghazali</w:t>
      </w:r>
      <w:ins w:id="295" w:author="User" w:date="2016-01-14T10:03:00Z">
        <w:r w:rsidR="006968CB">
          <w:rPr>
            <w:rFonts w:ascii="Times New Roman" w:hAnsi="Times New Roman" w:cs="Times New Roman"/>
            <w:sz w:val="24"/>
          </w:rPr>
          <w:t xml:space="preserve"> Year</w:t>
        </w:r>
      </w:ins>
      <w:r w:rsidR="00D609A4" w:rsidRPr="00D609A4">
        <w:rPr>
          <w:rFonts w:ascii="Times New Roman" w:hAnsi="Times New Roman" w:cs="Times New Roman"/>
          <w:sz w:val="24"/>
          <w:rPrChange w:id="296" w:author="User" w:date="2016-01-14T10:03:00Z">
            <w:rPr/>
          </w:rPrChange>
        </w:rPr>
        <w:t>).</w:t>
      </w:r>
    </w:p>
    <w:p w:rsidR="00CE2629" w:rsidRPr="00CE2629" w:rsidRDefault="00CE2629" w:rsidP="00CE2629">
      <w:pPr>
        <w:spacing w:after="0" w:line="240" w:lineRule="auto"/>
        <w:jc w:val="center"/>
        <w:rPr>
          <w:rFonts w:ascii="Times New Roman" w:hAnsi="Times New Roman" w:cs="Times New Roman"/>
          <w:sz w:val="24"/>
          <w:szCs w:val="32"/>
        </w:rPr>
      </w:pPr>
      <w:commentRangeStart w:id="297"/>
      <w:r>
        <w:rPr>
          <w:rFonts w:ascii="Times New Roman" w:hAnsi="Times New Roman" w:cs="Times New Roman"/>
          <w:i/>
          <w:sz w:val="24"/>
          <w:szCs w:val="32"/>
        </w:rPr>
        <w:t xml:space="preserve">                                                             </w:t>
      </w:r>
      <w:r w:rsidRPr="00CE2629">
        <w:rPr>
          <w:rFonts w:ascii="Times New Roman" w:hAnsi="Times New Roman" w:cs="Times New Roman"/>
          <w:i/>
          <w:sz w:val="24"/>
          <w:szCs w:val="32"/>
        </w:rPr>
        <w:t>x = a + r cos (</w:t>
      </w:r>
      <w:r w:rsidR="006968CB">
        <w:rPr>
          <w:rFonts w:ascii="Times New Roman" w:hAnsi="Times New Roman" w:cs="Times New Roman"/>
          <w:i/>
          <w:sz w:val="24"/>
          <w:szCs w:val="32"/>
        </w:rPr>
        <w:t>θ</w:t>
      </w:r>
      <w:r w:rsidRPr="00CE2629">
        <w:rPr>
          <w:rFonts w:ascii="Times New Roman" w:hAnsi="Times New Roman" w:cs="Times New Roman"/>
          <w:i/>
          <w:sz w:val="24"/>
          <w:szCs w:val="32"/>
        </w:rPr>
        <w:t>)</w:t>
      </w:r>
      <w:r>
        <w:rPr>
          <w:rFonts w:ascii="Times New Roman" w:hAnsi="Times New Roman" w:cs="Times New Roman"/>
          <w:sz w:val="24"/>
          <w:szCs w:val="32"/>
        </w:rPr>
        <w:t xml:space="preserve">                                                           (2.1)</w:t>
      </w:r>
    </w:p>
    <w:p w:rsidR="00CE2629" w:rsidRPr="00B37253" w:rsidRDefault="00CE2629" w:rsidP="00CE2629">
      <w:pPr>
        <w:spacing w:after="0" w:line="240" w:lineRule="auto"/>
        <w:jc w:val="center"/>
        <w:rPr>
          <w:rFonts w:ascii="Times New Roman" w:hAnsi="Times New Roman" w:cs="Times New Roman"/>
          <w:sz w:val="24"/>
          <w:szCs w:val="32"/>
        </w:rPr>
      </w:pPr>
    </w:p>
    <w:p w:rsidR="00CE2629" w:rsidRPr="00CE2629" w:rsidRDefault="00CE2629" w:rsidP="00CE2629">
      <w:pPr>
        <w:spacing w:after="0" w:line="240" w:lineRule="auto"/>
        <w:jc w:val="center"/>
        <w:rPr>
          <w:rFonts w:ascii="Times New Roman" w:hAnsi="Times New Roman" w:cs="Times New Roman"/>
          <w:sz w:val="24"/>
          <w:szCs w:val="32"/>
        </w:rPr>
      </w:pPr>
      <w:r>
        <w:rPr>
          <w:rFonts w:ascii="Times New Roman" w:hAnsi="Times New Roman" w:cs="Times New Roman"/>
          <w:i/>
          <w:sz w:val="24"/>
          <w:szCs w:val="32"/>
        </w:rPr>
        <w:t xml:space="preserve">                                                             </w:t>
      </w:r>
      <w:r w:rsidRPr="00CE2629">
        <w:rPr>
          <w:rFonts w:ascii="Times New Roman" w:hAnsi="Times New Roman" w:cs="Times New Roman"/>
          <w:i/>
          <w:sz w:val="24"/>
          <w:szCs w:val="32"/>
        </w:rPr>
        <w:t>y = b + r sin (</w:t>
      </w:r>
      <w:r w:rsidR="006968CB">
        <w:rPr>
          <w:rFonts w:ascii="Times New Roman" w:hAnsi="Times New Roman" w:cs="Times New Roman"/>
          <w:i/>
          <w:sz w:val="24"/>
          <w:szCs w:val="32"/>
        </w:rPr>
        <w:t>θ</w:t>
      </w:r>
      <w:r w:rsidRPr="00CE2629">
        <w:rPr>
          <w:rFonts w:ascii="Times New Roman" w:hAnsi="Times New Roman" w:cs="Times New Roman"/>
          <w:i/>
          <w:sz w:val="24"/>
          <w:szCs w:val="32"/>
        </w:rPr>
        <w:t>)</w:t>
      </w:r>
      <w:r>
        <w:rPr>
          <w:rFonts w:ascii="Times New Roman" w:hAnsi="Times New Roman" w:cs="Times New Roman"/>
          <w:i/>
          <w:sz w:val="24"/>
          <w:szCs w:val="32"/>
        </w:rPr>
        <w:t xml:space="preserve">                                                            </w:t>
      </w:r>
      <w:r w:rsidRPr="00CE2629">
        <w:rPr>
          <w:rFonts w:ascii="Times New Roman" w:hAnsi="Times New Roman" w:cs="Times New Roman"/>
          <w:sz w:val="24"/>
          <w:szCs w:val="32"/>
        </w:rPr>
        <w:t>(2.2)</w:t>
      </w:r>
    </w:p>
    <w:commentRangeEnd w:id="297"/>
    <w:p w:rsidR="00CE2629" w:rsidRDefault="006968CB" w:rsidP="008F0C5D">
      <w:pPr>
        <w:spacing w:line="480" w:lineRule="auto"/>
        <w:jc w:val="both"/>
        <w:rPr>
          <w:rFonts w:ascii="Times New Roman" w:hAnsi="Times New Roman" w:cs="Times New Roman"/>
          <w:sz w:val="24"/>
          <w:szCs w:val="32"/>
        </w:rPr>
      </w:pPr>
      <w:r>
        <w:rPr>
          <w:rStyle w:val="CommentReference"/>
          <w:rFonts w:ascii="Arial" w:eastAsia="Arial" w:hAnsi="Arial" w:cs="Arial"/>
          <w:color w:val="000000"/>
          <w:lang w:eastAsia="zh-CN"/>
        </w:rPr>
        <w:commentReference w:id="297"/>
      </w:r>
    </w:p>
    <w:p w:rsidR="008F0C5D" w:rsidRPr="00B37253" w:rsidRDefault="008F0C5D" w:rsidP="008F0C5D">
      <w:pPr>
        <w:spacing w:line="480" w:lineRule="auto"/>
        <w:ind w:firstLine="720"/>
        <w:jc w:val="center"/>
        <w:rPr>
          <w:rFonts w:ascii="Times New Roman" w:hAnsi="Times New Roman" w:cs="Times New Roman"/>
          <w:sz w:val="24"/>
          <w:szCs w:val="32"/>
        </w:rPr>
      </w:pPr>
      <w:r>
        <w:rPr>
          <w:rFonts w:ascii="Times New Roman" w:hAnsi="Times New Roman" w:cs="Times New Roman"/>
          <w:sz w:val="24"/>
          <w:szCs w:val="32"/>
        </w:rPr>
        <w:br/>
      </w:r>
    </w:p>
    <w:p w:rsidR="008F0C5D" w:rsidRPr="004B3C17" w:rsidRDefault="008F0C5D" w:rsidP="008F0C5D">
      <w:pPr>
        <w:pStyle w:val="Heading1"/>
        <w:spacing w:line="480" w:lineRule="auto"/>
      </w:pPr>
      <w:bookmarkStart w:id="298" w:name="_Toc440459490"/>
      <w:bookmarkStart w:id="299" w:name="_Toc440464028"/>
      <w:r w:rsidRPr="004B3C17">
        <w:lastRenderedPageBreak/>
        <w:t>Chapter 3: Methodology</w:t>
      </w:r>
      <w:bookmarkEnd w:id="298"/>
      <w:bookmarkEnd w:id="299"/>
    </w:p>
    <w:p w:rsidR="008F0C5D" w:rsidRDefault="008F0C5D" w:rsidP="008F0C5D">
      <w:pPr>
        <w:spacing w:line="480" w:lineRule="auto"/>
        <w:jc w:val="both"/>
        <w:rPr>
          <w:rFonts w:ascii="Times New Roman" w:hAnsi="Times New Roman" w:cs="Times New Roman"/>
          <w:sz w:val="24"/>
          <w:szCs w:val="24"/>
        </w:rPr>
      </w:pPr>
      <w:r w:rsidRPr="00F73010">
        <w:rPr>
          <w:rFonts w:ascii="Times New Roman" w:hAnsi="Times New Roman" w:cs="Times New Roman"/>
          <w:sz w:val="24"/>
          <w:szCs w:val="24"/>
        </w:rPr>
        <w:t>Figure 3.1 shows the overall</w:t>
      </w:r>
      <w:r>
        <w:rPr>
          <w:rFonts w:ascii="Times New Roman" w:hAnsi="Times New Roman" w:cs="Times New Roman"/>
          <w:sz w:val="24"/>
          <w:szCs w:val="24"/>
        </w:rPr>
        <w:t xml:space="preserve"> Iris Recognition System</w:t>
      </w:r>
      <w:commentRangeStart w:id="300"/>
      <w:ins w:id="301" w:author="User" w:date="2016-01-14T10:05:00Z">
        <w:r w:rsidR="00AC0809">
          <w:rPr>
            <w:rFonts w:ascii="Times New Roman" w:hAnsi="Times New Roman" w:cs="Times New Roman"/>
            <w:sz w:val="24"/>
            <w:szCs w:val="24"/>
          </w:rPr>
          <w:t xml:space="preserve"> </w:t>
        </w:r>
        <w:commentRangeEnd w:id="300"/>
        <w:r w:rsidR="00AC0809">
          <w:rPr>
            <w:rStyle w:val="CommentReference"/>
            <w:rFonts w:ascii="Arial" w:eastAsia="Arial" w:hAnsi="Arial" w:cs="Arial"/>
            <w:color w:val="000000"/>
            <w:lang w:eastAsia="zh-CN"/>
          </w:rPr>
          <w:commentReference w:id="300"/>
        </w:r>
      </w:ins>
      <w:r>
        <w:rPr>
          <w:rFonts w:ascii="Times New Roman" w:hAnsi="Times New Roman" w:cs="Times New Roman"/>
          <w:sz w:val="24"/>
          <w:szCs w:val="24"/>
        </w:rPr>
        <w:t>(</w:t>
      </w:r>
      <w:r w:rsidRPr="00F73010">
        <w:rPr>
          <w:rFonts w:ascii="Times New Roman" w:hAnsi="Times New Roman" w:cs="Times New Roman"/>
          <w:sz w:val="24"/>
          <w:szCs w:val="24"/>
        </w:rPr>
        <w:t>IRS</w:t>
      </w:r>
      <w:r>
        <w:rPr>
          <w:rFonts w:ascii="Times New Roman" w:hAnsi="Times New Roman" w:cs="Times New Roman"/>
          <w:sz w:val="24"/>
          <w:szCs w:val="24"/>
        </w:rPr>
        <w:t>)</w:t>
      </w:r>
      <w:r w:rsidRPr="00F73010">
        <w:rPr>
          <w:rFonts w:ascii="Times New Roman" w:hAnsi="Times New Roman" w:cs="Times New Roman"/>
          <w:sz w:val="24"/>
          <w:szCs w:val="24"/>
        </w:rPr>
        <w:t xml:space="preserve"> block diagram,</w:t>
      </w:r>
      <w:r>
        <w:rPr>
          <w:rFonts w:ascii="Times New Roman" w:hAnsi="Times New Roman" w:cs="Times New Roman"/>
          <w:sz w:val="24"/>
          <w:szCs w:val="24"/>
        </w:rPr>
        <w:t xml:space="preserve"> which is</w:t>
      </w:r>
      <w:r w:rsidRPr="00F73010">
        <w:rPr>
          <w:rFonts w:ascii="Times New Roman" w:hAnsi="Times New Roman" w:cs="Times New Roman"/>
          <w:sz w:val="24"/>
          <w:szCs w:val="24"/>
        </w:rPr>
        <w:t xml:space="preserve"> divided into 3 </w:t>
      </w:r>
      <w:r>
        <w:rPr>
          <w:rFonts w:ascii="Times New Roman" w:hAnsi="Times New Roman" w:cs="Times New Roman"/>
          <w:sz w:val="24"/>
          <w:szCs w:val="24"/>
        </w:rPr>
        <w:t xml:space="preserve">main modules. </w:t>
      </w:r>
      <w:r w:rsidRPr="00F73010">
        <w:rPr>
          <w:rFonts w:ascii="Times New Roman" w:hAnsi="Times New Roman" w:cs="Times New Roman"/>
          <w:sz w:val="24"/>
          <w:szCs w:val="24"/>
        </w:rPr>
        <w:t>Firstly,</w:t>
      </w:r>
      <w:r>
        <w:rPr>
          <w:rFonts w:ascii="Times New Roman" w:hAnsi="Times New Roman" w:cs="Times New Roman"/>
          <w:sz w:val="24"/>
          <w:szCs w:val="24"/>
        </w:rPr>
        <w:t xml:space="preserve"> the</w:t>
      </w:r>
      <w:r w:rsidRPr="00F73010">
        <w:rPr>
          <w:rFonts w:ascii="Times New Roman" w:hAnsi="Times New Roman" w:cs="Times New Roman"/>
          <w:sz w:val="24"/>
          <w:szCs w:val="24"/>
        </w:rPr>
        <w:t xml:space="preserve"> Iris Acquisition and Segmentation </w:t>
      </w:r>
      <w:r>
        <w:rPr>
          <w:rFonts w:ascii="Times New Roman" w:hAnsi="Times New Roman" w:cs="Times New Roman"/>
          <w:sz w:val="24"/>
          <w:szCs w:val="24"/>
        </w:rPr>
        <w:t>performs</w:t>
      </w:r>
      <w:r w:rsidRPr="00F73010">
        <w:rPr>
          <w:rFonts w:ascii="Times New Roman" w:hAnsi="Times New Roman" w:cs="Times New Roman"/>
          <w:sz w:val="24"/>
          <w:szCs w:val="24"/>
        </w:rPr>
        <w:t xml:space="preserve"> image pre-processing and</w:t>
      </w:r>
      <w:r>
        <w:rPr>
          <w:rFonts w:ascii="Times New Roman" w:hAnsi="Times New Roman" w:cs="Times New Roman"/>
          <w:sz w:val="24"/>
          <w:szCs w:val="24"/>
        </w:rPr>
        <w:t xml:space="preserve"> iris/pupil segmentation</w:t>
      </w:r>
      <w:r w:rsidRPr="00F73010">
        <w:rPr>
          <w:rFonts w:ascii="Times New Roman" w:hAnsi="Times New Roman" w:cs="Times New Roman"/>
          <w:sz w:val="24"/>
          <w:szCs w:val="24"/>
        </w:rPr>
        <w:t xml:space="preserve">. Secondly, </w:t>
      </w:r>
      <w:r>
        <w:rPr>
          <w:rFonts w:ascii="Times New Roman" w:hAnsi="Times New Roman" w:cs="Times New Roman"/>
          <w:sz w:val="24"/>
          <w:szCs w:val="24"/>
        </w:rPr>
        <w:t xml:space="preserve">the </w:t>
      </w:r>
      <w:r w:rsidRPr="00F73010">
        <w:rPr>
          <w:rFonts w:ascii="Times New Roman" w:hAnsi="Times New Roman" w:cs="Times New Roman"/>
          <w:sz w:val="24"/>
          <w:szCs w:val="24"/>
        </w:rPr>
        <w:t xml:space="preserve">Iris Normalization and Iris Compression </w:t>
      </w:r>
      <w:r>
        <w:rPr>
          <w:rFonts w:ascii="Times New Roman" w:hAnsi="Times New Roman" w:cs="Times New Roman"/>
          <w:sz w:val="24"/>
          <w:szCs w:val="24"/>
        </w:rPr>
        <w:t>extract</w:t>
      </w:r>
      <w:r w:rsidRPr="00F73010">
        <w:rPr>
          <w:rFonts w:ascii="Times New Roman" w:hAnsi="Times New Roman" w:cs="Times New Roman"/>
          <w:sz w:val="24"/>
          <w:szCs w:val="24"/>
        </w:rPr>
        <w:t xml:space="preserve"> one </w:t>
      </w:r>
      <w:r>
        <w:rPr>
          <w:rFonts w:ascii="Times New Roman" w:hAnsi="Times New Roman" w:cs="Times New Roman"/>
          <w:sz w:val="24"/>
          <w:szCs w:val="24"/>
        </w:rPr>
        <w:t>specific section</w:t>
      </w:r>
      <w:r w:rsidRPr="00F73010">
        <w:rPr>
          <w:rFonts w:ascii="Times New Roman" w:hAnsi="Times New Roman" w:cs="Times New Roman"/>
          <w:sz w:val="24"/>
          <w:szCs w:val="24"/>
        </w:rPr>
        <w:t xml:space="preserve"> of the iris image and compress</w:t>
      </w:r>
      <w:r>
        <w:rPr>
          <w:rFonts w:ascii="Times New Roman" w:hAnsi="Times New Roman" w:cs="Times New Roman"/>
          <w:sz w:val="24"/>
          <w:szCs w:val="24"/>
        </w:rPr>
        <w:t xml:space="preserve"> it</w:t>
      </w:r>
      <w:r w:rsidRPr="00F73010">
        <w:rPr>
          <w:rFonts w:ascii="Times New Roman" w:hAnsi="Times New Roman" w:cs="Times New Roman"/>
          <w:sz w:val="24"/>
          <w:szCs w:val="24"/>
        </w:rPr>
        <w:t xml:space="preserve"> into </w:t>
      </w:r>
      <w:r>
        <w:rPr>
          <w:rFonts w:ascii="Times New Roman" w:hAnsi="Times New Roman" w:cs="Times New Roman"/>
          <w:sz w:val="24"/>
          <w:szCs w:val="24"/>
        </w:rPr>
        <w:t>a 10x10 matrix</w:t>
      </w:r>
      <w:r w:rsidRPr="00F73010">
        <w:rPr>
          <w:rFonts w:ascii="Times New Roman" w:hAnsi="Times New Roman" w:cs="Times New Roman"/>
          <w:sz w:val="24"/>
          <w:szCs w:val="24"/>
        </w:rPr>
        <w:t>. Lastly,</w:t>
      </w:r>
      <w:r>
        <w:rPr>
          <w:rFonts w:ascii="Times New Roman" w:hAnsi="Times New Roman" w:cs="Times New Roman"/>
          <w:sz w:val="24"/>
          <w:szCs w:val="24"/>
        </w:rPr>
        <w:t xml:space="preserve"> the</w:t>
      </w:r>
      <w:r w:rsidRPr="00F73010">
        <w:rPr>
          <w:rFonts w:ascii="Times New Roman" w:hAnsi="Times New Roman" w:cs="Times New Roman"/>
          <w:sz w:val="24"/>
          <w:szCs w:val="24"/>
        </w:rPr>
        <w:t xml:space="preserve"> Self-Organizing Map (SOM) </w:t>
      </w:r>
      <w:r>
        <w:rPr>
          <w:rFonts w:ascii="Times New Roman" w:hAnsi="Times New Roman" w:cs="Times New Roman"/>
          <w:sz w:val="24"/>
          <w:szCs w:val="24"/>
        </w:rPr>
        <w:t>train</w:t>
      </w:r>
      <w:ins w:id="302" w:author="User" w:date="2016-01-14T10:06:00Z">
        <w:r w:rsidR="00B15B19">
          <w:rPr>
            <w:rFonts w:ascii="Times New Roman" w:hAnsi="Times New Roman" w:cs="Times New Roman"/>
            <w:sz w:val="24"/>
            <w:szCs w:val="24"/>
          </w:rPr>
          <w:t>s</w:t>
        </w:r>
      </w:ins>
      <w:r>
        <w:rPr>
          <w:rFonts w:ascii="Times New Roman" w:hAnsi="Times New Roman" w:cs="Times New Roman"/>
          <w:sz w:val="24"/>
          <w:szCs w:val="24"/>
        </w:rPr>
        <w:t xml:space="preserve"> and </w:t>
      </w:r>
      <w:r w:rsidRPr="00F73010">
        <w:rPr>
          <w:rFonts w:ascii="Times New Roman" w:hAnsi="Times New Roman" w:cs="Times New Roman"/>
          <w:sz w:val="24"/>
          <w:szCs w:val="24"/>
        </w:rPr>
        <w:t>store</w:t>
      </w:r>
      <w:r>
        <w:rPr>
          <w:rFonts w:ascii="Times New Roman" w:hAnsi="Times New Roman" w:cs="Times New Roman"/>
          <w:sz w:val="24"/>
          <w:szCs w:val="24"/>
        </w:rPr>
        <w:t>s the compressed iris images as well as</w:t>
      </w:r>
      <w:commentRangeStart w:id="303"/>
      <w:ins w:id="304" w:author="User" w:date="2016-01-14T10:06:00Z">
        <w:r w:rsidR="00B15B19">
          <w:rPr>
            <w:rFonts w:ascii="Times New Roman" w:hAnsi="Times New Roman" w:cs="Times New Roman"/>
            <w:sz w:val="24"/>
            <w:szCs w:val="24"/>
          </w:rPr>
          <w:t xml:space="preserve"> </w:t>
        </w:r>
        <w:commentRangeEnd w:id="303"/>
        <w:r w:rsidR="00B15B19">
          <w:rPr>
            <w:rStyle w:val="CommentReference"/>
            <w:rFonts w:ascii="Arial" w:eastAsia="Arial" w:hAnsi="Arial" w:cs="Arial"/>
            <w:color w:val="000000"/>
            <w:lang w:eastAsia="zh-CN"/>
          </w:rPr>
          <w:commentReference w:id="303"/>
        </w:r>
      </w:ins>
      <w:r>
        <w:rPr>
          <w:rFonts w:ascii="Times New Roman" w:hAnsi="Times New Roman" w:cs="Times New Roman"/>
          <w:sz w:val="24"/>
          <w:szCs w:val="24"/>
        </w:rPr>
        <w:t>performs matching of</w:t>
      </w:r>
      <w:r w:rsidRPr="00F73010">
        <w:rPr>
          <w:rFonts w:ascii="Times New Roman" w:hAnsi="Times New Roman" w:cs="Times New Roman"/>
          <w:sz w:val="24"/>
          <w:szCs w:val="24"/>
        </w:rPr>
        <w:t xml:space="preserve"> iris images.</w:t>
      </w:r>
    </w:p>
    <w:p w:rsidR="00B15B19" w:rsidRDefault="00B15B19" w:rsidP="00B15B19">
      <w:pPr>
        <w:spacing w:line="480" w:lineRule="auto"/>
        <w:ind w:firstLine="720"/>
        <w:jc w:val="both"/>
        <w:rPr>
          <w:rFonts w:ascii="Times New Roman" w:hAnsi="Times New Roman" w:cs="Times New Roman"/>
          <w:sz w:val="24"/>
          <w:szCs w:val="24"/>
        </w:rPr>
      </w:pPr>
      <w:commentRangeStart w:id="305"/>
      <w:r w:rsidRPr="00B15B19">
        <w:rPr>
          <w:rFonts w:ascii="Times New Roman" w:hAnsi="Times New Roman" w:cs="Times New Roman"/>
          <w:sz w:val="24"/>
          <w:szCs w:val="24"/>
          <w:highlight w:val="yellow"/>
        </w:rPr>
        <w:t>This</w:t>
      </w:r>
      <w:commentRangeEnd w:id="305"/>
      <w:r>
        <w:rPr>
          <w:rStyle w:val="CommentReference"/>
          <w:rFonts w:ascii="Arial" w:eastAsia="Arial" w:hAnsi="Arial" w:cs="Arial"/>
          <w:color w:val="000000"/>
          <w:lang w:eastAsia="zh-CN"/>
        </w:rPr>
        <w:commentReference w:id="305"/>
      </w:r>
      <w:r w:rsidRPr="00B15B19">
        <w:rPr>
          <w:rFonts w:ascii="Times New Roman" w:hAnsi="Times New Roman" w:cs="Times New Roman"/>
          <w:sz w:val="24"/>
          <w:szCs w:val="24"/>
          <w:highlight w:val="yellow"/>
        </w:rPr>
        <w:t xml:space="preserve"> work focuses on the first IRS module which is the Iris Acquisition and Iris Segmentation unit (IAS) </w:t>
      </w:r>
      <w:ins w:id="306" w:author="User" w:date="2016-01-14T10:09:00Z">
        <w:r w:rsidR="008A7396">
          <w:rPr>
            <w:rFonts w:ascii="Times New Roman" w:hAnsi="Times New Roman" w:cs="Times New Roman"/>
            <w:sz w:val="24"/>
            <w:szCs w:val="24"/>
            <w:highlight w:val="yellow"/>
          </w:rPr>
          <w:t xml:space="preserve">as </w:t>
        </w:r>
      </w:ins>
      <w:r w:rsidRPr="00B15B19">
        <w:rPr>
          <w:rFonts w:ascii="Times New Roman" w:hAnsi="Times New Roman" w:cs="Times New Roman"/>
          <w:sz w:val="24"/>
          <w:szCs w:val="24"/>
          <w:highlight w:val="yellow"/>
        </w:rPr>
        <w:t>shown in Figure 3.2. This module consists of six blocks. Firstly, the Terasic CMOS Image Sensor (Block 0) receives command and outputs image data. Secondly, the I²C Configuration (Block 1) communicates using serial protocol and sends command to Block 0. Thirdly, the CMOS Sensor Data Capture (Block 2) either receives image data from Block 0 or captures image data. Next, the RAW to RGB (Block 3) converts RAW images into RGB images while the SDRAM (Block 4) stores these RGB images. The Image Processing and Segmentation (Block 5) on the other hand performs image pre-processing. Lastly, the VGA Display (Block 6) outputs images to the</w:t>
      </w:r>
      <w:commentRangeStart w:id="307"/>
      <w:ins w:id="308" w:author="User" w:date="2016-01-14T10:10:00Z">
        <w:r w:rsidR="000C232D">
          <w:rPr>
            <w:rFonts w:ascii="Times New Roman" w:hAnsi="Times New Roman" w:cs="Times New Roman"/>
            <w:sz w:val="24"/>
            <w:szCs w:val="24"/>
            <w:highlight w:val="yellow"/>
          </w:rPr>
          <w:t xml:space="preserve"> </w:t>
        </w:r>
        <w:commentRangeEnd w:id="307"/>
        <w:r w:rsidR="000C232D">
          <w:rPr>
            <w:rStyle w:val="CommentReference"/>
            <w:rFonts w:ascii="Arial" w:eastAsia="Arial" w:hAnsi="Arial" w:cs="Arial"/>
            <w:color w:val="000000"/>
            <w:lang w:eastAsia="zh-CN"/>
          </w:rPr>
          <w:commentReference w:id="307"/>
        </w:r>
      </w:ins>
      <w:r w:rsidRPr="00B15B19">
        <w:rPr>
          <w:rFonts w:ascii="Times New Roman" w:hAnsi="Times New Roman" w:cs="Times New Roman"/>
          <w:sz w:val="24"/>
          <w:szCs w:val="24"/>
          <w:highlight w:val="yellow"/>
        </w:rPr>
        <w:t>monitor for display. Each sub-block of the Iris Acquisition and Segmentation unit will be fully illustrated with design flows and code fractions in the following sub-sections.</w:t>
      </w:r>
    </w:p>
    <w:p w:rsidR="00B15B19" w:rsidRDefault="00B15B19" w:rsidP="008F0C5D">
      <w:pPr>
        <w:spacing w:line="480" w:lineRule="auto"/>
        <w:ind w:firstLine="720"/>
        <w:jc w:val="both"/>
        <w:rPr>
          <w:rFonts w:ascii="Times New Roman" w:hAnsi="Times New Roman" w:cs="Times New Roman"/>
          <w:sz w:val="24"/>
          <w:szCs w:val="24"/>
        </w:rPr>
      </w:pPr>
    </w:p>
    <w:p w:rsidR="008F0C5D" w:rsidRDefault="008F0C5D" w:rsidP="008F0C5D">
      <w:pPr>
        <w:spacing w:line="480" w:lineRule="auto"/>
        <w:ind w:firstLine="720"/>
        <w:jc w:val="both"/>
        <w:rPr>
          <w:rFonts w:ascii="Times New Roman" w:hAnsi="Times New Roman" w:cs="Times New Roman"/>
          <w:sz w:val="24"/>
          <w:szCs w:val="24"/>
        </w:rPr>
      </w:pPr>
    </w:p>
    <w:p w:rsidR="008F0C5D" w:rsidRDefault="008F0C5D" w:rsidP="008F0C5D">
      <w:pPr>
        <w:spacing w:line="480" w:lineRule="auto"/>
        <w:ind w:firstLine="720"/>
        <w:jc w:val="both"/>
        <w:rPr>
          <w:rFonts w:ascii="Times New Roman" w:hAnsi="Times New Roman" w:cs="Times New Roman"/>
          <w:sz w:val="24"/>
          <w:szCs w:val="24"/>
        </w:rPr>
      </w:pPr>
    </w:p>
    <w:p w:rsidR="008F0C5D" w:rsidRDefault="008F0C5D" w:rsidP="008F0C5D">
      <w:pPr>
        <w:spacing w:after="0"/>
        <w:jc w:val="center"/>
      </w:pPr>
      <w:r>
        <w:rPr>
          <w:noProof/>
          <w:lang w:val="en-MY" w:eastAsia="en-MY"/>
        </w:rPr>
        <w:lastRenderedPageBreak/>
        <w:drawing>
          <wp:inline distT="0" distB="0" distL="0" distR="0">
            <wp:extent cx="7491044" cy="5429250"/>
            <wp:effectExtent l="0" t="1028700" r="0" b="10096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7491044" cy="5429250"/>
                    </a:xfrm>
                    <a:prstGeom prst="rect">
                      <a:avLst/>
                    </a:prstGeom>
                    <a:noFill/>
                    <a:ln>
                      <a:noFill/>
                    </a:ln>
                  </pic:spPr>
                </pic:pic>
              </a:graphicData>
            </a:graphic>
          </wp:inline>
        </w:drawing>
      </w:r>
      <w:r>
        <w:br/>
      </w:r>
      <w:r w:rsidRPr="00973393">
        <w:rPr>
          <w:rFonts w:ascii="Times New Roman" w:hAnsi="Times New Roman" w:cs="Times New Roman"/>
          <w:sz w:val="24"/>
          <w:szCs w:val="24"/>
        </w:rPr>
        <w:t>Figure 3.1 Complete IRS Block Diagram</w:t>
      </w:r>
      <w:r>
        <w:br/>
      </w:r>
    </w:p>
    <w:p w:rsidR="008F0C5D" w:rsidRDefault="008F0C5D" w:rsidP="008F0C5D">
      <w:pPr>
        <w:spacing w:line="480" w:lineRule="auto"/>
        <w:rPr>
          <w:rFonts w:ascii="Times New Roman" w:hAnsi="Times New Roman" w:cs="Times New Roman"/>
          <w:b/>
          <w:sz w:val="28"/>
          <w:szCs w:val="28"/>
        </w:rPr>
      </w:pPr>
    </w:p>
    <w:p w:rsidR="008F0C5D" w:rsidRDefault="00D609A4" w:rsidP="008F0C5D">
      <w:r w:rsidRPr="00D609A4">
        <w:rPr>
          <w:noProof/>
        </w:rPr>
        <w:pict>
          <v:rect id="Rectangle 22" o:spid="_x0000_s1037" style="position:absolute;margin-left:71.25pt;margin-top:13.5pt;width:380.25pt;height:559.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" fillcolor="white [3201]" strokecolor="black [3213]" strokeweight="2pt">
            <v:textbox>
              <w:txbxContent>
                <w:p w:rsidR="00D77732" w:rsidRDefault="00D77732" w:rsidP="008F0C5D">
                  <w:pPr>
                    <w:jc w:val="center"/>
                  </w:pPr>
                </w:p>
              </w:txbxContent>
            </v:textbox>
          </v:rect>
        </w:pict>
      </w:r>
      <w:r w:rsidRPr="00D609A4">
        <w:rPr>
          <w:noProof/>
        </w:rPr>
        <w:pict>
          <v:shapetype id="_x0000_t202" coordsize="21600,21600" o:spt="202" path="m,l,21600r21600,l21600,xe">
            <v:stroke joinstyle="miter"/>
            <v:path gradientshapeok="t" o:connecttype="rect"/>
          </v:shapetype>
          <v:shape id="Text Box 226" o:spid="_x0000_s1038" type="#_x0000_t202" style="position:absolute;margin-left:321pt;margin-top:18pt;width:65.25pt;height:19.5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" fillcolor="white [3201]" strokecolor="white [3212]" strokeweight=".5pt">
            <v:textbox>
              <w:txbxContent>
                <w:p w:rsidR="00D77732" w:rsidRDefault="00D77732" w:rsidP="008F0C5D">
                  <w:r>
                    <w:rPr>
                      <w:rFonts w:ascii="Arial" w:hAnsi="Arial" w:cs="Arial"/>
                      <w:color w:val="666666"/>
                      <w:sz w:val="20"/>
                      <w:szCs w:val="20"/>
                      <w:shd w:val="clear" w:color="auto" w:fill="FFFFFF"/>
                    </w:rPr>
                    <w:t>640x480</w:t>
                  </w:r>
                </w:p>
              </w:txbxContent>
            </v:textbox>
          </v:shape>
        </w:pict>
      </w:r>
      <w:r w:rsidRPr="00D609A4">
        <w:rPr>
          <w:noProof/>
        </w:rPr>
        <w:pict>
          <v:shape id="Text Box 230" o:spid="_x0000_s1039" type="#_x0000_t202" style="position:absolute;margin-left:115.5pt;margin-top:21pt;width:65.25pt;height:19.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" fillcolor="white [3201]" strokecolor="white [3212]" strokeweight=".5pt">
            <v:textbox>
              <w:txbxContent>
                <w:p w:rsidR="00D77732" w:rsidRDefault="00D77732" w:rsidP="008F0C5D">
                  <w:r>
                    <w:rPr>
                      <w:rFonts w:ascii="Arial" w:hAnsi="Arial" w:cs="Arial"/>
                      <w:color w:val="666666"/>
                      <w:sz w:val="20"/>
                      <w:szCs w:val="20"/>
                      <w:shd w:val="clear" w:color="auto" w:fill="FFFFFF"/>
                    </w:rPr>
                    <w:t>1280x960</w:t>
                  </w:r>
                </w:p>
              </w:txbxContent>
            </v:textbox>
          </v:shape>
        </w:pict>
      </w:r>
      <w:r w:rsidRPr="00D609A4">
        <w:rPr>
          <w:noProof/>
        </w:rPr>
        <w:pict>
          <v:roundrect id="Rounded Rectangle 235" o:spid="_x0000_s1040" style="position:absolute;margin-left:-58.5pt;margin-top:17.95pt;width:62.25pt;height:375.75pt;z-index:2516643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" fillcolor="white [3201]" strokecolor="black [3213]" strokeweight="2pt">
            <v:textbox>
              <w:txbxContent>
                <w:p w:rsidR="00D77732" w:rsidRDefault="00D77732" w:rsidP="008F0C5D">
                  <w:pPr>
                    <w:jc w:val="center"/>
                  </w:pPr>
                  <w:r>
                    <w:t xml:space="preserve">TERASIC </w:t>
                  </w:r>
                  <w:r>
                    <w:br/>
                    <w:t>CMOS</w:t>
                  </w:r>
                  <w:r>
                    <w:br/>
                    <w:t>IMAGE</w:t>
                  </w:r>
                  <w:r>
                    <w:br/>
                    <w:t>Sensor</w:t>
                  </w:r>
                </w:p>
                <w:p w:rsidR="00D77732" w:rsidRDefault="00D77732" w:rsidP="008F0C5D">
                  <w:pPr>
                    <w:jc w:val="center"/>
                  </w:pPr>
                </w:p>
                <w:p w:rsidR="00D77732" w:rsidRDefault="00D77732" w:rsidP="008F0C5D">
                  <w:pPr>
                    <w:jc w:val="center"/>
                  </w:pPr>
                  <w:r>
                    <w:t>Block 0</w:t>
                  </w:r>
                </w:p>
              </w:txbxContent>
            </v:textbox>
          </v:roundrect>
        </w:pict>
      </w:r>
      <w:r w:rsidRPr="00D609A4">
        <w:rPr>
          <w:noProof/>
        </w:rPr>
        <w:pict>
          <v:rect id="Rectangle 238" o:spid="_x0000_s1041" style="position:absolute;margin-left:149.25pt;margin-top:-20.25pt;width:242.25pt;height:30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" fillcolor="white [3201]" strokecolor="black [3213]" strokeweight="2pt">
            <v:textbox>
              <w:txbxContent>
                <w:p w:rsidR="00D77732" w:rsidRDefault="00D77732" w:rsidP="008F0C5D">
                  <w:pPr>
                    <w:jc w:val="center"/>
                  </w:pPr>
                  <w:r>
                    <w:t>IRIS ACQUSITION and IRIS SEGMENTATION</w:t>
                  </w:r>
                </w:p>
              </w:txbxContent>
            </v:textbox>
          </v:rect>
        </w:pict>
      </w:r>
    </w:p>
    <w:p w:rsidR="008F0C5D" w:rsidRDefault="00D609A4" w:rsidP="008F0C5D">
      <w:r w:rsidRPr="00D609A4">
        <w:rPr>
          <w:noProof/>
        </w:rPr>
        <w:pict>
          <v:rect id="Rectangle 239" o:spid="_x0000_s1042" style="position:absolute;margin-left:289.45pt;margin-top:14.3pt;width:140.25pt;height:96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" fillcolor="white [3201]" strokecolor="black [3213]" strokeweight="2pt">
            <v:textbox>
              <w:txbxContent>
                <w:p w:rsidR="00D77732" w:rsidRDefault="00D77732" w:rsidP="008F0C5D">
                  <w:pPr>
                    <w:jc w:val="center"/>
                  </w:pPr>
                  <w:r>
                    <w:t>RAW2RGB</w:t>
                  </w:r>
                </w:p>
                <w:p w:rsidR="00D77732" w:rsidRDefault="00D77732" w:rsidP="008F0C5D">
                  <w:pPr>
                    <w:jc w:val="center"/>
                  </w:pPr>
                  <w:r>
                    <w:t>30bits</w:t>
                  </w:r>
                </w:p>
                <w:p w:rsidR="00D77732" w:rsidRDefault="00D77732" w:rsidP="008F0C5D">
                  <w:pPr>
                    <w:jc w:val="center"/>
                  </w:pPr>
                  <w:r>
                    <w:t>Block 3</w:t>
                  </w:r>
                </w:p>
              </w:txbxContent>
            </v:textbox>
          </v:rect>
        </w:pict>
      </w:r>
      <w:r w:rsidRPr="00D609A4">
        <w:rPr>
          <w:noProof/>
        </w:rPr>
        <w:pict>
          <v:shape id="Text Box 242" o:spid="_x0000_s1043" type="#_x0000_t202" style="position:absolute;margin-left:210.75pt;margin-top:19.55pt;width:65.25pt;height:19.5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" fillcolor="white [3201]" strokecolor="white [3212]" strokeweight=".5pt">
            <v:textbox>
              <w:txbxContent>
                <w:p w:rsidR="00D77732" w:rsidRDefault="00D77732" w:rsidP="008F0C5D">
                  <w:pPr>
                    <w:jc w:val="center"/>
                  </w:pPr>
                  <w:r>
                    <w:rPr>
                      <w:rFonts w:ascii="Arial" w:hAnsi="Arial" w:cs="Arial"/>
                      <w:color w:val="666666"/>
                      <w:sz w:val="20"/>
                      <w:szCs w:val="20"/>
                      <w:shd w:val="clear" w:color="auto" w:fill="FFFFFF"/>
                    </w:rPr>
                    <w:t>Data [11:0]</w:t>
                  </w:r>
                </w:p>
              </w:txbxContent>
            </v:textbox>
          </v:shape>
        </w:pict>
      </w:r>
      <w:r w:rsidRPr="00D609A4">
        <w:rPr>
          <w:noProof/>
        </w:rPr>
        <w:pict>
          <v:rect id="Rectangle 243" o:spid="_x0000_s1044" style="position:absolute;margin-left:89.25pt;margin-top:19.55pt;width:109.5pt;height:163.5pt;z-index:2516664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" fillcolor="white [3201]" strokecolor="black [3213]" strokeweight="2pt">
            <v:textbox>
              <w:txbxContent>
                <w:p w:rsidR="00D77732" w:rsidRDefault="00D77732" w:rsidP="008F0C5D">
                  <w:pPr>
                    <w:jc w:val="center"/>
                  </w:pPr>
                  <w:r>
                    <w:t>CMOS</w:t>
                  </w:r>
                  <w:r>
                    <w:br/>
                    <w:t>Sensor</w:t>
                  </w:r>
                  <w:r>
                    <w:br/>
                    <w:t>Data</w:t>
                  </w:r>
                  <w:r>
                    <w:br/>
                    <w:t>Capture</w:t>
                  </w:r>
                  <w:r>
                    <w:br/>
                  </w:r>
                  <w:r>
                    <w:br/>
                    <w:t>Block 2</w:t>
                  </w:r>
                </w:p>
              </w:txbxContent>
            </v:textbox>
          </v:rect>
        </w:pict>
      </w:r>
    </w:p>
    <w:p w:rsidR="008F0C5D" w:rsidRDefault="00D609A4" w:rsidP="008F0C5D">
      <w:r w:rsidRPr="00D609A4">
        <w:rPr>
          <w:noProof/>
        </w:rPr>
        <w:pict>
          <v:shape id="Text Box 69" o:spid="_x0000_s1045" type="#_x0000_t202" style="position:absolute;margin-left:461.25pt;margin-top:1.6pt;width:65.25pt;height:19.5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" fillcolor="white [3201]" strokecolor="white [3212]" strokeweight=".5pt">
            <v:textbox>
              <w:txbxContent>
                <w:p w:rsidR="00D77732" w:rsidRDefault="00D77732" w:rsidP="008F0C5D">
                  <w:pPr>
                    <w:jc w:val="center"/>
                  </w:pPr>
                  <w:r>
                    <w:rPr>
                      <w:rFonts w:ascii="Arial" w:hAnsi="Arial" w:cs="Arial"/>
                      <w:color w:val="666666"/>
                      <w:sz w:val="20"/>
                      <w:szCs w:val="20"/>
                      <w:shd w:val="clear" w:color="auto" w:fill="FFFFFF"/>
                    </w:rPr>
                    <w:t>Data [29:0]</w:t>
                  </w:r>
                </w:p>
              </w:txbxContent>
            </v:textbox>
          </v:shape>
        </w:pict>
      </w:r>
      <w:r w:rsidRPr="00D609A4">
        <w:rPr>
          <w:noProof/>
        </w:rPr>
        <w:pict>
          <v:shape id="Text Box 244" o:spid="_x0000_s1046" type="#_x0000_t202" style="position:absolute;margin-left:210.75pt;margin-top:21.1pt;width:65.25pt;height:19.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" fillcolor="white [3201]" strokecolor="white [3212]" strokeweight=".5pt">
            <v:textbox>
              <w:txbxContent>
                <w:p w:rsidR="00D77732" w:rsidRDefault="00D77732" w:rsidP="008F0C5D">
                  <w:pPr>
                    <w:jc w:val="center"/>
                  </w:pPr>
                  <w:r>
                    <w:rPr>
                      <w:rFonts w:ascii="Arial" w:hAnsi="Arial" w:cs="Arial"/>
                      <w:color w:val="666666"/>
                      <w:sz w:val="20"/>
                      <w:szCs w:val="20"/>
                      <w:shd w:val="clear" w:color="auto" w:fill="FFFFFF"/>
                    </w:rPr>
                    <w:t>Y_Count</w:t>
                  </w:r>
                </w:p>
              </w:txbxContent>
            </v:textbox>
          </v:shape>
        </w:pict>
      </w:r>
      <w:r w:rsidRPr="00D609A4">
        <w:rPr>
          <w:noProof/>
        </w:rPr>
        <w:pict>
          <v:shape id="Straight Arrow Connector 246" o:spid="_x0000_s1136" type="#_x0000_t32" style="position:absolute;margin-left:198.75pt;margin-top:18.1pt;width:90.75pt;height:0;z-index:25167564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" strokecolor="black [3213]">
            <v:stroke endarrow="open"/>
          </v:shape>
        </w:pict>
      </w:r>
      <w:r w:rsidRPr="00D609A4">
        <w:rPr>
          <w:noProof/>
        </w:rPr>
        <w:pict>
          <v:shape id="Straight Arrow Connector 252" o:spid="_x0000_s1135" type="#_x0000_t32" style="position:absolute;margin-left:3.75pt;margin-top:18.1pt;width:85.5pt;height:0;z-index:25166745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" strokecolor="black [3213]">
            <v:stroke endarrow="open"/>
          </v:shape>
        </w:pict>
      </w:r>
      <w:r w:rsidR="008F0C5D">
        <w:t xml:space="preserve">      DATA [11:0]</w:t>
      </w:r>
    </w:p>
    <w:p w:rsidR="008F0C5D" w:rsidRDefault="00D609A4" w:rsidP="008F0C5D">
      <w:r w:rsidRPr="00D609A4">
        <w:rPr>
          <w:noProof/>
        </w:rPr>
        <w:pict>
          <v:shape id="Straight Arrow Connector 68" o:spid="_x0000_s1134" type="#_x0000_t32" style="position:absolute;margin-left:488.25pt;margin-top:3.15pt;width:0;height:64.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" strokecolor="#4579b8 [3044]">
            <v:stroke endarrow="open"/>
          </v:shape>
        </w:pict>
      </w:r>
      <w:r w:rsidRPr="00D609A4">
        <w:rPr>
          <w:noProof/>
        </w:rPr>
        <w:pict>
          <v:line id="Straight Connector 67" o:spid="_x0000_s1133" style="position:absolute;z-index:251689984;visibility:visible" from="429.75pt,3.15pt" to="488.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" strokecolor="black [3040]"/>
        </w:pict>
      </w:r>
      <w:r w:rsidRPr="00D609A4">
        <w:rPr>
          <w:noProof/>
        </w:rPr>
        <w:pict>
          <v:shape id="Text Box 253" o:spid="_x0000_s1047" type="#_x0000_t202" style="position:absolute;margin-left:210.75pt;margin-top:22.65pt;width:65.25pt;height:19.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" fillcolor="white [3201]" strokecolor="white [3212]" strokeweight=".5pt">
            <v:textbox>
              <w:txbxContent>
                <w:p w:rsidR="00D77732" w:rsidRDefault="00D77732" w:rsidP="008F0C5D">
                  <w:pPr>
                    <w:jc w:val="center"/>
                  </w:pPr>
                  <w:r>
                    <w:rPr>
                      <w:rFonts w:ascii="Arial" w:hAnsi="Arial" w:cs="Arial"/>
                      <w:color w:val="666666"/>
                      <w:sz w:val="20"/>
                      <w:szCs w:val="20"/>
                      <w:shd w:val="clear" w:color="auto" w:fill="FFFFFF"/>
                    </w:rPr>
                    <w:t>X_Count</w:t>
                  </w:r>
                </w:p>
              </w:txbxContent>
            </v:textbox>
          </v:shape>
        </w:pict>
      </w:r>
      <w:r w:rsidRPr="00D609A4">
        <w:rPr>
          <w:noProof/>
        </w:rPr>
        <w:pict>
          <v:shape id="Straight Arrow Connector 254" o:spid="_x0000_s1132" type="#_x0000_t32" style="position:absolute;margin-left:198.7pt;margin-top:15.9pt;width:90.75pt;height:0;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" strokecolor="black [3040]">
            <v:stroke endarrow="open"/>
          </v:shape>
        </w:pict>
      </w:r>
      <w:r w:rsidRPr="00D609A4">
        <w:rPr>
          <w:noProof/>
        </w:rPr>
        <w:pict>
          <v:shape id="Straight Arrow Connector 256" o:spid="_x0000_s1131" type="#_x0000_t32" style="position:absolute;margin-left:3.75pt;margin-top:42.9pt;width:85.5pt;height:0;z-index:25166950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" strokecolor="black [3213]">
            <v:stroke endarrow="open"/>
          </v:shape>
        </w:pict>
      </w:r>
      <w:r w:rsidRPr="00D609A4">
        <w:rPr>
          <w:noProof/>
        </w:rPr>
        <w:pict>
          <v:shape id="Straight Arrow Connector 257" o:spid="_x0000_s1130" type="#_x0000_t32" style="position:absolute;margin-left:3.75pt;margin-top:15.9pt;width:85.5pt;height:0;z-index:25166848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" strokecolor="black [3213]">
            <v:stroke endarrow="open"/>
          </v:shape>
        </w:pict>
      </w:r>
      <w:r w:rsidR="008F0C5D">
        <w:t xml:space="preserve">          LVAL</w:t>
      </w:r>
    </w:p>
    <w:p w:rsidR="008F0C5D" w:rsidRDefault="00D609A4" w:rsidP="008F0C5D">
      <w:r w:rsidRPr="00D609A4">
        <w:rPr>
          <w:noProof/>
        </w:rPr>
        <w:pict>
          <v:shape id="Straight Arrow Connector 258" o:spid="_x0000_s1129" type="#_x0000_t32" style="position:absolute;margin-left:198.7pt;margin-top:17.5pt;width:90.75pt;height:0;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" strokecolor="black [3040]">
            <v:stroke endarrow="open"/>
          </v:shape>
        </w:pict>
      </w:r>
      <w:r w:rsidRPr="00D609A4">
        <w:rPr>
          <w:noProof/>
        </w:rPr>
        <w:pict>
          <v:shape id="Straight Arrow Connector 261" o:spid="_x0000_s1128" type="#_x0000_t32" style="position:absolute;margin-left:3.75pt;margin-top:42.25pt;width:85.5pt;height:0;z-index:25167052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" strokecolor="black [3213]">
            <v:stroke endarrow="open"/>
          </v:shape>
        </w:pict>
      </w:r>
      <w:r w:rsidR="008F0C5D">
        <w:t xml:space="preserve">          FVAL</w:t>
      </w:r>
    </w:p>
    <w:p w:rsidR="008F0C5D" w:rsidRDefault="00D609A4" w:rsidP="008F0C5D">
      <w:r w:rsidRPr="00D609A4">
        <w:rPr>
          <w:noProof/>
        </w:rPr>
        <w:pict>
          <v:group id="Group 262" o:spid="_x0000_s1048" style="position:absolute;margin-left:266.25pt;margin-top:8.55pt;width:150pt;height:86.25pt;z-index:251687936" coordsize="19050,1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">
            <v:group id="Group 263" o:spid="_x0000_s1049" style="position:absolute;width:3810;height:10953" coordorigin=",-285" coordsize="3810,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Straight Arrow Connector 264" o:spid="_x0000_s1050" type="#_x0000_t32" style="position:absolute;left:3810;top:-285;width:0;height:10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sYgMIAAADcAAAADwAAAGRycy9kb3ducmV2LnhtbESPQWvCQBSE7wX/w/IEb3VjIlaiq0hV&#10;kN5qxfMj+0xCsm/D7jbGf+8KhR6HmfmGWW8H04qenK8tK5hNExDEhdU1lwouP8f3JQgfkDW2lknB&#10;gzxsN6O3Neba3vmb+nMoRYSwz1FBFUKXS+mLigz6qe2Io3ezzmCI0pVSO7xHuGllmiQLabDmuFBh&#10;R58VFc351yioOQuc7rMjfR0a91Fem95mF6Um42G3AhFoCP/hv/ZJK0gXc3idiUd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jsYgMIAAADcAAAADwAAAAAAAAAAAAAA&#10;AAChAgAAZHJzL2Rvd25yZXYueG1sUEsFBgAAAAAEAAQA+QAAAJADAAAAAA==&#10;" strokecolor="black [3213]">
                <v:stroke endarrow="open"/>
              </v:shape>
              <v:shape id="Text Box 265" o:spid="_x0000_s1051" type="#_x0000_t202" style="position:absolute;top:3143;width:3619;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0cMMYA&#10;AADcAAAADwAAAGRycy9kb3ducmV2LnhtbESPQWvCQBSE70L/w/IKvZlNAw01uopUKtFDIUkPPT6z&#10;r0lo9m3IbjX+e7dQ8DjMzDfMajOZXpxpdJ1lBc9RDIK4trrjRsFn9T5/BeE8ssbeMim4koPN+mG2&#10;wkzbCxd0Ln0jAoRdhgpa74dMSle3ZNBFdiAO3rcdDfogx0bqES8BbnqZxHEqDXYcFloc6K2l+qf8&#10;NQrYF4f0VMb7j+Nit82TujL7r51ST4/TdgnC0+Tv4f92rhUk6Qv8nQ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0cMMYAAADcAAAADwAAAAAAAAAAAAAAAACYAgAAZHJz&#10;L2Rvd25yZXYueG1sUEsFBgAAAAAEAAQA9QAAAIsDAAAAAA==&#10;" fillcolor="white [3201]" strokecolor="white [3212]" strokeweight=".5pt">
                <v:textbox style="layout-flow:vertical;mso-layout-flow-alt:bottom-to-top">
                  <w:txbxContent>
                    <w:p w:rsidR="00D77732" w:rsidRDefault="00D77732" w:rsidP="008F0C5D">
                      <w:pPr>
                        <w:jc w:val="right"/>
                      </w:pPr>
                      <w:r>
                        <w:t>R [9:0]</w:t>
                      </w:r>
                    </w:p>
                  </w:txbxContent>
                </v:textbox>
              </v:shape>
            </v:group>
            <v:group id="Group 266" o:spid="_x0000_s1052" style="position:absolute;left:4953;width:3810;height:10953" coordorigin=",-285" coordsize="3810,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Straight Arrow Connector 267" o:spid="_x0000_s1053" type="#_x0000_t32" style="position:absolute;left:3810;top:-285;width:0;height:10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mG98IAAADcAAAADwAAAGRycy9kb3ducmV2LnhtbESPwWrDMBBE74H+g9hCb4lcG+zgRgml&#10;qSH0Vif0vFhb29haGUlx3L+vAoUeh5l5w+wOixnFTM73lhU8bxIQxI3VPbcKLudqvQXhA7LG0TIp&#10;+CEPh/3Daoeltjf+pLkOrYgQ9iUq6EKYSil905FBv7ETcfS+rTMYonSt1A5vEW5GmSZJLg32HBc6&#10;nOito2aor0ZBz1ng9JhV9PE+uKL9GmabXZR6elxeX0AEWsJ/+K990grSvID7mXgE5P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umG98IAAADcAAAADwAAAAAAAAAAAAAA&#10;AAChAgAAZHJzL2Rvd25yZXYueG1sUEsFBgAAAAAEAAQA+QAAAJADAAAAAA==&#10;" strokecolor="black [3213]">
                <v:stroke endarrow="open"/>
              </v:shape>
              <v:shape id="Text Box 268" o:spid="_x0000_s1054" type="#_x0000_t202" style="position:absolute;top:3143;width:3619;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yzrsMA&#10;AADcAAAADwAAAGRycy9kb3ducmV2LnhtbERPPW+DMBDdI+U/WBepWzBlQC2Ng1CjRmmHSkCGjFd8&#10;BVR8RtgN5N/HQ6WOT+97ly9mEFeaXG9ZwWMUgyBurO65VXCu37ZPIJxH1jhYJgU3cpDv16sdZtrO&#10;XNK18q0IIewyVNB5P2ZSuqYjgy6yI3Hgvu1k0Ac4tVJPOIdwM8gkjlNpsOfQ0OFIrx01P9WvUcC+&#10;fE+/qvj4+fF8KE5JU5vj5aDUw2YpXkB4Wvy/+M990gqSNKwNZ8IRkP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yzrsMAAADcAAAADwAAAAAAAAAAAAAAAACYAgAAZHJzL2Rv&#10;d25yZXYueG1sUEsFBgAAAAAEAAQA9QAAAIgDAAAAAA==&#10;" fillcolor="white [3201]" strokecolor="white [3212]" strokeweight=".5pt">
                <v:textbox style="layout-flow:vertical;mso-layout-flow-alt:bottom-to-top">
                  <w:txbxContent>
                    <w:p w:rsidR="00D77732" w:rsidRDefault="00D77732" w:rsidP="008F0C5D">
                      <w:pPr>
                        <w:jc w:val="right"/>
                      </w:pPr>
                      <w:r>
                        <w:t>G [9:0]</w:t>
                      </w:r>
                    </w:p>
                  </w:txbxContent>
                </v:textbox>
              </v:shape>
            </v:group>
            <v:group id="Group 269" o:spid="_x0000_s1055" style="position:absolute;left:9810;width:3810;height:10953" coordorigin=",-285" coordsize="3810,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shape id="Straight Arrow Connector 270" o:spid="_x0000_s1056" type="#_x0000_t32" style="position:absolute;left:3810;top:-285;width:0;height:10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mIXr4AAADcAAAADwAAAGRycy9kb3ducmV2LnhtbERPTYvCMBC9C/sfwizsTdNtQaVrFFlX&#10;EG9q2fPQjG1pMylJrPXfm4Pg8fG+V5vRdGIg5xvLCr5nCQji0uqGKwXFZT9dgvABWWNnmRQ8yMNm&#10;/TFZYa7tnU80nEMlYgj7HBXUIfS5lL6syaCf2Z44clfrDIYIXSW1w3sMN51Mk2QuDTYcG2rs6bem&#10;sj3fjIKGs8DpLtvT8a91i+q/HWxWKPX1OW5/QAQaw1v8ch+0gnQR58cz8QjI9R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2YhevgAAANwAAAAPAAAAAAAAAAAAAAAAAKEC&#10;AABkcnMvZG93bnJldi54bWxQSwUGAAAAAAQABAD5AAAAjAMAAAAA&#10;" strokecolor="black [3213]">
                <v:stroke endarrow="open"/>
              </v:shape>
              <v:shape id="Text Box 271" o:spid="_x0000_s1057" type="#_x0000_t202" style="position:absolute;top:3143;width:3619;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M7sQA&#10;AADcAAAADwAAAGRycy9kb3ducmV2LnhtbESPQYvCMBSE74L/ITxhb5rag6vVKKKsuHsQbD14fDbP&#10;tti8lCar3X+/EQSPw8x8wyxWnanFnVpXWVYwHkUgiHOrKy4UnLKv4RSE88gaa8uk4I8crJb93gIT&#10;bR98pHvqCxEg7BJUUHrfJFK6vCSDbmQb4uBdbWvQB9kWUrf4CHBTyziKJtJgxWGhxIY2JeW39Nco&#10;YH/8nlzSaHf4mW3X+zjPzO68Vepj0K3nIDx1/h1+tfdaQfw5hueZc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fjO7EAAAA3AAAAA8AAAAAAAAAAAAAAAAAmAIAAGRycy9k&#10;b3ducmV2LnhtbFBLBQYAAAAABAAEAPUAAACJAwAAAAA=&#10;" fillcolor="white [3201]" strokecolor="white [3212]" strokeweight=".5pt">
                <v:textbox style="layout-flow:vertical;mso-layout-flow-alt:bottom-to-top">
                  <w:txbxContent>
                    <w:p w:rsidR="00D77732" w:rsidRDefault="00D77732" w:rsidP="008F0C5D">
                      <w:pPr>
                        <w:jc w:val="right"/>
                      </w:pPr>
                      <w:r>
                        <w:t>B [9:0]</w:t>
                      </w:r>
                    </w:p>
                  </w:txbxContent>
                </v:textbox>
              </v:shape>
            </v:group>
            <v:group id="Group 272" o:spid="_x0000_s1058" style="position:absolute;left:15240;width:3810;height:10953" coordorigin=",-285" coordsize="3810,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Straight Arrow Connector 273" o:spid="_x0000_s1059" type="#_x0000_t32" style="position:absolute;left:3810;top:-285;width:0;height:10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sWKcEAAADcAAAADwAAAGRycy9kb3ducmV2LnhtbESPT4vCMBTE7wt+h/AEb2tqCyrVKKIr&#10;LHvzD54fzbMtbV5Kkq31228WBI/DzPyGWW8H04qenK8tK5hNExDEhdU1lwqul+PnEoQPyBpby6Tg&#10;SR62m9HHGnNtH3yi/hxKESHsc1RQhdDlUvqiIoN+ajvi6N2tMxiidKXUDh8RblqZJslcGqw5LlTY&#10;0b6iojn/GgU1Z4HTQ3akn6/GLcpb09vsqtRkPOxWIAIN4R1+tb+1gnSRwf+ZeAT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CxYpwQAAANwAAAAPAAAAAAAAAAAAAAAA&#10;AKECAABkcnMvZG93bnJldi54bWxQSwUGAAAAAAQABAD5AAAAjwMAAAAA&#10;" strokecolor="black [3213]">
                <v:stroke endarrow="open"/>
              </v:shape>
              <v:shape id="Text Box 274" o:spid="_x0000_s1060" type="#_x0000_t202" style="position:absolute;top:3143;width:3619;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gvdsQA&#10;AADcAAAADwAAAGRycy9kb3ducmV2LnhtbESPQYvCMBSE7wv7H8ITvGlqEVerUWRFcfcgWD14fDbP&#10;tti8lCZq/fdmQdjjMDPfMLNFaypxp8aVlhUM+hEI4szqknMFx8O6NwbhPLLGyjIpeJKDxfzzY4aJ&#10;tg/e0z31uQgQdgkqKLyvEyldVpBB17c1cfAutjHog2xyqRt8BLipZBxFI2mw5LBQYE3fBWXX9GYU&#10;sN//jM5ptNn9TlbLbZwdzOa0UqrbaZdTEJ5a/x9+t7daQfw1hL8z4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oL3bEAAAA3AAAAA8AAAAAAAAAAAAAAAAAmAIAAGRycy9k&#10;b3ducmV2LnhtbFBLBQYAAAAABAAEAPUAAACJAwAAAAA=&#10;" fillcolor="white [3201]" strokecolor="white [3212]" strokeweight=".5pt">
                <v:textbox style="layout-flow:vertical;mso-layout-flow-alt:bottom-to-top">
                  <w:txbxContent>
                    <w:p w:rsidR="00D77732" w:rsidRDefault="00D77732" w:rsidP="008F0C5D">
                      <w:pPr>
                        <w:jc w:val="right"/>
                      </w:pPr>
                      <w:r>
                        <w:t>DVAL</w:t>
                      </w:r>
                    </w:p>
                  </w:txbxContent>
                </v:textbox>
              </v:shape>
            </v:group>
          </v:group>
        </w:pict>
      </w:r>
      <w:r w:rsidRPr="00D609A4">
        <w:rPr>
          <w:noProof/>
        </w:rPr>
        <w:pict>
          <v:rect id="Rectangle 275" o:spid="_x0000_s1061" style="position:absolute;margin-left:461.25pt;margin-top:16.8pt;width:69pt;height:84pt;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" fillcolor="white [3201]" strokecolor="black [3213]" strokeweight="2pt">
            <v:textbox>
              <w:txbxContent>
                <w:p w:rsidR="00D77732" w:rsidRDefault="00D77732" w:rsidP="008F0C5D">
                  <w:pPr>
                    <w:jc w:val="center"/>
                  </w:pPr>
                  <w:r>
                    <w:t>VGA</w:t>
                  </w:r>
                </w:p>
                <w:p w:rsidR="00D77732" w:rsidRDefault="00D77732" w:rsidP="008F0C5D">
                  <w:pPr>
                    <w:jc w:val="center"/>
                  </w:pPr>
                  <w:r>
                    <w:t>Display</w:t>
                  </w:r>
                </w:p>
                <w:p w:rsidR="00D77732" w:rsidRDefault="00D77732" w:rsidP="008F0C5D">
                  <w:pPr>
                    <w:jc w:val="center"/>
                  </w:pPr>
                </w:p>
              </w:txbxContent>
            </v:textbox>
          </v:rect>
        </w:pict>
      </w:r>
      <w:r w:rsidRPr="00D609A4">
        <w:rPr>
          <w:noProof/>
        </w:rPr>
        <w:pict>
          <v:shape id="Straight Arrow Connector 276" o:spid="_x0000_s1127" type="#_x0000_t32" style="position:absolute;margin-left:3.75pt;margin-top:44.55pt;width:85.5pt;height:0;flip:x;z-index:25167155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" strokecolor="black [3213]">
            <v:stroke endarrow="open"/>
          </v:shape>
        </w:pict>
      </w:r>
      <w:r w:rsidR="008F0C5D">
        <w:t xml:space="preserve">        PIXCLK</w:t>
      </w:r>
    </w:p>
    <w:p w:rsidR="008F0C5D" w:rsidRDefault="00D609A4" w:rsidP="008F0C5D">
      <w:r w:rsidRPr="00D609A4">
        <w:rPr>
          <w:noProof/>
        </w:rPr>
        <w:pict>
          <v:shape id="Straight Arrow Connector 277" o:spid="_x0000_s1126" type="#_x0000_t32" style="position:absolute;margin-left:3.75pt;margin-top:174.35pt;width:85.5pt;height:0;flip:x;z-index:2516736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" strokecolor="black [3213]">
            <v:stroke endarrow="open"/>
          </v:shape>
        </w:pict>
      </w:r>
      <w:r w:rsidRPr="00D609A4">
        <w:rPr>
          <w:noProof/>
        </w:rPr>
        <w:pict>
          <v:rect id="Rectangle 278" o:spid="_x0000_s1062" style="position:absolute;margin-left:89.25pt;margin-top:79.1pt;width:109.5pt;height:132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" fillcolor="white [3201]" strokecolor="black [3213]" strokeweight="2pt">
            <v:textbox>
              <w:txbxContent>
                <w:p w:rsidR="00D77732" w:rsidRDefault="00D77732" w:rsidP="008F0C5D">
                  <w:pPr>
                    <w:jc w:val="center"/>
                  </w:pPr>
                  <w:r>
                    <w:t>I2C</w:t>
                  </w:r>
                </w:p>
                <w:p w:rsidR="00D77732" w:rsidRDefault="00D77732" w:rsidP="008F0C5D">
                  <w:pPr>
                    <w:jc w:val="center"/>
                  </w:pPr>
                  <w:r>
                    <w:t>Configuration</w:t>
                  </w:r>
                </w:p>
                <w:p w:rsidR="00D77732" w:rsidRDefault="00D77732" w:rsidP="008F0C5D">
                  <w:pPr>
                    <w:jc w:val="center"/>
                  </w:pPr>
                </w:p>
                <w:p w:rsidR="00D77732" w:rsidRDefault="00D77732" w:rsidP="008F0C5D">
                  <w:pPr>
                    <w:jc w:val="center"/>
                  </w:pPr>
                  <w:r>
                    <w:t>Block 1</w:t>
                  </w:r>
                </w:p>
              </w:txbxContent>
            </v:textbox>
          </v:rect>
        </w:pict>
      </w:r>
      <w:r w:rsidR="008F0C5D">
        <w:t xml:space="preserve">         MCLK</w:t>
      </w:r>
    </w:p>
    <w:p w:rsidR="008F0C5D" w:rsidRPr="00992AA2" w:rsidRDefault="008F0C5D" w:rsidP="008F0C5D"/>
    <w:p w:rsidR="008F0C5D" w:rsidRPr="00992AA2" w:rsidRDefault="00D609A4" w:rsidP="008F0C5D">
      <w:r w:rsidRPr="00D609A4">
        <w:rPr>
          <w:noProof/>
        </w:rPr>
        <w:pict>
          <v:shape id="Straight Arrow Connector 71" o:spid="_x0000_s1125" type="#_x0000_t32" style="position:absolute;margin-left:484.5pt;margin-top:24.45pt;width:0;height:189pt;flip:y;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" strokecolor="black [3040]">
            <v:stroke endarrow="open"/>
          </v:shape>
        </w:pict>
      </w:r>
      <w:r w:rsidRPr="00D609A4">
        <w:rPr>
          <w:noProof/>
        </w:rPr>
        <w:pict>
          <v:rect id="Rectangle 279" o:spid="_x0000_s1063" style="position:absolute;margin-left:276pt;margin-top:18.45pt;width:153.75pt;height:69.75pt;z-index:251679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" fillcolor="white [3201]" strokecolor="black [3213]" strokeweight="2pt">
            <v:textbox>
              <w:txbxContent>
                <w:p w:rsidR="00D77732" w:rsidRDefault="00D77732" w:rsidP="008F0C5D">
                  <w:r>
                    <w:t xml:space="preserve">                     SD RAM</w:t>
                  </w:r>
                </w:p>
                <w:p w:rsidR="00D77732" w:rsidRDefault="00D77732" w:rsidP="008F0C5D">
                  <w:r>
                    <w:tab/>
                    <w:t xml:space="preserve">       Block 4</w:t>
                  </w:r>
                </w:p>
              </w:txbxContent>
            </v:textbox>
          </v:rect>
        </w:pict>
      </w:r>
    </w:p>
    <w:p w:rsidR="008F0C5D" w:rsidRDefault="008F0C5D" w:rsidP="008F0C5D"/>
    <w:p w:rsidR="008F0C5D" w:rsidRDefault="00D609A4" w:rsidP="008F0C5D">
      <w:r w:rsidRPr="00D609A4">
        <w:rPr>
          <w:noProof/>
        </w:rPr>
        <w:pict>
          <v:shape id="Straight Arrow Connector 280" o:spid="_x0000_s1124" type="#_x0000_t32" style="position:absolute;margin-left:3.75pt;margin-top:19.35pt;width:85.5pt;height:0;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" strokecolor="black [3213]">
            <v:stroke startarrow="open" endarrow="open"/>
          </v:shape>
        </w:pict>
      </w:r>
      <w:r w:rsidR="008F0C5D">
        <w:t xml:space="preserve">        SDAT</w:t>
      </w:r>
    </w:p>
    <w:p w:rsidR="008F0C5D" w:rsidRDefault="00D609A4" w:rsidP="008F0C5D">
      <w:r w:rsidRPr="00D609A4">
        <w:rPr>
          <w:noProof/>
        </w:rPr>
        <w:pict>
          <v:group id="Group 54" o:spid="_x0000_s1064" style="position:absolute;margin-left:257.25pt;margin-top:11.9pt;width:150pt;height:86.25pt;z-index:251688960" coordsize="19050,10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">
            <v:group id="Group 55" o:spid="_x0000_s1065" style="position:absolute;width:3810;height:10953" coordorigin=",-285" coordsize="3810,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Straight Arrow Connector 56" o:spid="_x0000_s1066" type="#_x0000_t32" style="position:absolute;left:3810;top:-285;width:0;height:10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Kag8AAAADbAAAADwAAAGRycy9kb3ducmV2LnhtbESPQYvCMBSE7wv+h/AEb2uqRVeqUWRV&#10;EG/riudH82xLm5eSZGv990YQ9jjMzDfMatObRnTkfGVZwWScgCDOra64UHD5PXwuQPiArLGxTAoe&#10;5GGzHnysMNP2zj/UnUMhIoR9hgrKENpMSp+XZNCPbUscvZt1BkOUrpDa4T3CTSOnSTKXBiuOCyW2&#10;9F1SXp//jIKK08DTXXqg0752X8W17mx6UWo07LdLEIH68B9+t49awWwO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SmoPAAAAA2wAAAA8AAAAAAAAAAAAAAAAA&#10;oQIAAGRycy9kb3ducmV2LnhtbFBLBQYAAAAABAAEAPkAAACOAwAAAAA=&#10;" strokecolor="black [3213]">
                <v:stroke endarrow="open"/>
              </v:shape>
              <v:shape id="Text Box 57" o:spid="_x0000_s1067" type="#_x0000_t202" style="position:absolute;top:3143;width:3619;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vDcUA&#10;AADbAAAADwAAAGRycy9kb3ducmV2LnhtbESPQWvCQBSE74X+h+UJvTUbBW0bXUUaFO1BMPHg8Zl9&#10;JsHs25DdxvTfd4VCj8PMfMMsVoNpRE+dqy0rGEcxCOLC6ppLBad88/oOwnlkjY1lUvBDDlbL56cF&#10;Jtre+Uh95ksRIOwSVFB53yZSuqIigy6yLXHwrrYz6IPsSqk7vAe4aeQkjmfSYM1hocKWPisqbtm3&#10;UcD+uJ9dsnh7+PpI17tJkZvtOVXqZTSs5yA8Df4//NfeaQXTN3h8C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q8NxQAAANsAAAAPAAAAAAAAAAAAAAAAAJgCAABkcnMv&#10;ZG93bnJldi54bWxQSwUGAAAAAAQABAD1AAAAigMAAAAA&#10;" fillcolor="white [3201]" strokecolor="white [3212]" strokeweight=".5pt">
                <v:textbox style="layout-flow:vertical;mso-layout-flow-alt:bottom-to-top">
                  <w:txbxContent>
                    <w:p w:rsidR="00D77732" w:rsidRDefault="00D77732" w:rsidP="008F0C5D">
                      <w:pPr>
                        <w:jc w:val="right"/>
                      </w:pPr>
                      <w:r>
                        <w:t>R [9:0]</w:t>
                      </w:r>
                    </w:p>
                  </w:txbxContent>
                </v:textbox>
              </v:shape>
            </v:group>
            <v:group id="Group 58" o:spid="_x0000_s1068" style="position:absolute;left:4953;width:3810;height:10953" coordorigin=",-285" coordsize="3810,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Straight Arrow Connector 59" o:spid="_x0000_s1069" type="#_x0000_t32" style="position:absolute;left:3810;top:-285;width:0;height:10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0O8cIAAADbAAAADwAAAGRycy9kb3ducmV2LnhtbESPQWvCQBSE70L/w/IKvemmBrWm2Uhp&#10;FYo3U/H8yL4mIdm3YXcb4793C4Ueh5n5hsl3k+nFSM63lhU8LxIQxJXVLdcKzl+H+QsIH5A19pZJ&#10;wY087IqHWY6Ztlc+0ViGWkQI+wwVNCEMmZS+asigX9iBOHrf1hkMUbpaaofXCDe9XCbJWhpsOS40&#10;ONB7Q1VX/hgFLaeBlx/pgY77zm3qSzfa9KzU0+P09goi0BT+w3/tT61gtYXfL/EHy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A0O8cIAAADbAAAADwAAAAAAAAAAAAAA&#10;AAChAgAAZHJzL2Rvd25yZXYueG1sUEsFBgAAAAAEAAQA+QAAAJADAAAAAA==&#10;" strokecolor="black [3213]">
                <v:stroke endarrow="open"/>
              </v:shape>
              <v:shape id="Text Box 60" o:spid="_x0000_s1070" type="#_x0000_t202" style="position:absolute;top:3143;width:3619;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9xMIA&#10;AADbAAAADwAAAGRycy9kb3ducmV2LnhtbERPPW+DMBDdI+U/WBepW2KaATU0BqGiRLRDpZAOHa/4&#10;Aij4jLBD6L+vh0oZn973PptNLyYaXWdZwfMmAkFcW91xo+DrfFi/gHAeWWNvmRT8koMsXS72mGh7&#10;5xNNlW9ECGGXoILW+yGR0tUtGXQbOxAH7mJHgz7AsZF6xHsIN73cRlEsDXYcGloc6K2l+lrdjAL2&#10;p/f4p4qOnx+7Ii+39dkcvwulnlZz/grC0+wf4n93qRXEYX34En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8/3EwgAAANsAAAAPAAAAAAAAAAAAAAAAAJgCAABkcnMvZG93&#10;bnJldi54bWxQSwUGAAAAAAQABAD1AAAAhwMAAAAA&#10;" fillcolor="white [3201]" strokecolor="white [3212]" strokeweight=".5pt">
                <v:textbox style="layout-flow:vertical;mso-layout-flow-alt:bottom-to-top">
                  <w:txbxContent>
                    <w:p w:rsidR="00D77732" w:rsidRDefault="00D77732" w:rsidP="008F0C5D">
                      <w:pPr>
                        <w:jc w:val="right"/>
                      </w:pPr>
                      <w:r>
                        <w:t>G [9:0]</w:t>
                      </w:r>
                    </w:p>
                  </w:txbxContent>
                </v:textbox>
              </v:shape>
            </v:group>
            <v:group id="Group 61" o:spid="_x0000_s1071" style="position:absolute;left:9810;width:3810;height:10953" coordorigin=",-285" coordsize="3810,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Straight Arrow Connector 62" o:spid="_x0000_s1072" type="#_x0000_t32" style="position:absolute;left:3810;top:-285;width:0;height:10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VWPcIAAADbAAAADwAAAGRycy9kb3ducmV2LnhtbESPwWrDMBBE74X8g9hAbrVcG9zgRgkl&#10;qaH01sTkvFhb29haGUl1nL+vCoUeh5l5w+wOixnFTM73lhU8JSkI4sbqnlsF9aV63ILwAVnjaJkU&#10;3MnDYb962GGp7Y0/aT6HVkQI+xIVdCFMpZS+6cigT+xEHL0v6wyGKF0rtcNbhJtRZmlaSIM9x4UO&#10;Jzp21Aznb6Og5zxwdsor+ngb3HN7HWab10pt1svrC4hAS/gP/7XftYIig98v8Q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MVWPcIAAADbAAAADwAAAAAAAAAAAAAA&#10;AAChAgAAZHJzL2Rvd25yZXYueG1sUEsFBgAAAAAEAAQA+QAAAJADAAAAAA==&#10;" strokecolor="black [3213]">
                <v:stroke endarrow="open"/>
              </v:shape>
              <v:shape id="Text Box 63" o:spid="_x0000_s1073" type="#_x0000_t202" style="position:absolute;top:3143;width:3619;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js8MA&#10;AADbAAAADwAAAGRycy9kb3ducmV2LnhtbESPQYvCMBSE78L+h/AW9qbpulC0GkVWFNeDYOvB47N5&#10;tsXmpTRRu//eCILHYWa+YabzztTiRq2rLCv4HkQgiHOrKy4UHLJVfwTCeWSNtWVS8E8O5rOP3hQT&#10;be+8p1vqCxEg7BJUUHrfJFK6vCSDbmAb4uCdbWvQB9kWUrd4D3BTy2EUxdJgxWGhxIZ+S8ov6dUo&#10;YL//i09ptN5tx8vFZphnZn1cKvX12S0mIDx1/h1+tTdaQfwD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Fjs8MAAADbAAAADwAAAAAAAAAAAAAAAACYAgAAZHJzL2Rv&#10;d25yZXYueG1sUEsFBgAAAAAEAAQA9QAAAIgDAAAAAA==&#10;" fillcolor="white [3201]" strokecolor="white [3212]" strokeweight=".5pt">
                <v:textbox style="layout-flow:vertical;mso-layout-flow-alt:bottom-to-top">
                  <w:txbxContent>
                    <w:p w:rsidR="00D77732" w:rsidRDefault="00D77732" w:rsidP="008F0C5D">
                      <w:pPr>
                        <w:jc w:val="right"/>
                      </w:pPr>
                      <w:r>
                        <w:t>B [9:0]</w:t>
                      </w:r>
                    </w:p>
                  </w:txbxContent>
                </v:textbox>
              </v:shape>
            </v:group>
            <v:group id="Group 64" o:spid="_x0000_s1074" style="position:absolute;left:15240;width:3810;height:10953" coordorigin=",-285" coordsize="3810,10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Straight Arrow Connector 65" o:spid="_x0000_s1075" type="#_x0000_t32" style="position:absolute;left:3810;top:-285;width:0;height:1095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zOScAAAADbAAAADwAAAGRycy9kb3ducmV2LnhtbESPQYvCMBSE7wv+h/AEb2uqRVeqUWRV&#10;EG/riudH82xLm5eSZGv990YQ9jjMzDfMatObRnTkfGVZwWScgCDOra64UHD5PXwuQPiArLGxTAoe&#10;5GGzHnysMNP2zj/UnUMhIoR9hgrKENpMSp+XZNCPbUscvZt1BkOUrpDa4T3CTSOnSTKXBiuOCyW2&#10;9F1SXp//jIKK08DTXXqg0752X8W17mx6UWo07LdLEIH68B9+t49awXwG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cszknAAAAA2wAAAA8AAAAAAAAAAAAAAAAA&#10;oQIAAGRycy9kb3ducmV2LnhtbFBLBQYAAAAABAAEAPkAAACOAwAAAAA=&#10;" strokecolor="black [3213]">
                <v:stroke endarrow="open"/>
              </v:shape>
              <v:shape id="Text Box 66" o:spid="_x0000_s1076" type="#_x0000_t202" style="position:absolute;top:3143;width:3619;height:5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AK8QA&#10;AADbAAAADwAAAGRycy9kb3ducmV2LnhtbESPQWvCQBSE74X+h+UJvdWNHkKN2YgoFeuhYPTg8Zl9&#10;JsHs25DdJum/dwsFj8PMfMOkq9E0oqfO1ZYVzKYRCOLC6ppLBefT5/sHCOeRNTaWScEvOVhlry8p&#10;JtoOfKQ+96UIEHYJKqi8bxMpXVGRQTe1LXHwbrYz6IPsSqk7HALcNHIeRbE0WHNYqLClTUXFPf8x&#10;Ctgfv+JrHu2+D4vtej8vTmZ32Sr1NhnXSxCeRv8M/7f3WkEcw9+X8ANk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WwCvEAAAA2wAAAA8AAAAAAAAAAAAAAAAAmAIAAGRycy9k&#10;b3ducmV2LnhtbFBLBQYAAAAABAAEAPUAAACJAwAAAAA=&#10;" fillcolor="white [3201]" strokecolor="white [3212]" strokeweight=".5pt">
                <v:textbox style="layout-flow:vertical;mso-layout-flow-alt:bottom-to-top">
                  <w:txbxContent>
                    <w:p w:rsidR="00D77732" w:rsidRDefault="00D77732" w:rsidP="008F0C5D">
                      <w:pPr>
                        <w:jc w:val="right"/>
                      </w:pPr>
                      <w:r>
                        <w:t>DVAL</w:t>
                      </w:r>
                    </w:p>
                  </w:txbxContent>
                </v:textbox>
              </v:shape>
            </v:group>
          </v:group>
        </w:pict>
      </w:r>
    </w:p>
    <w:p w:rsidR="008F0C5D" w:rsidRPr="00992AA2" w:rsidRDefault="00D609A4" w:rsidP="008F0C5D">
      <w:r w:rsidRPr="00D609A4">
        <w:rPr>
          <w:noProof/>
        </w:rPr>
        <w:pict>
          <v:shape id="Text Box 72" o:spid="_x0000_s1077" type="#_x0000_t202" style="position:absolute;margin-left:456.75pt;margin-top:120.7pt;width:65.25pt;height:19.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" fillcolor="white [3201]" strokecolor="white [3212]" strokeweight=".5pt">
            <v:textbox>
              <w:txbxContent>
                <w:p w:rsidR="00D77732" w:rsidRDefault="00D77732" w:rsidP="008F0C5D">
                  <w:pPr>
                    <w:jc w:val="center"/>
                  </w:pPr>
                  <w:r>
                    <w:rPr>
                      <w:rFonts w:ascii="Arial" w:hAnsi="Arial" w:cs="Arial"/>
                      <w:color w:val="666666"/>
                      <w:sz w:val="20"/>
                      <w:szCs w:val="20"/>
                      <w:shd w:val="clear" w:color="auto" w:fill="FFFFFF"/>
                    </w:rPr>
                    <w:t>Data [9:0]</w:t>
                  </w:r>
                </w:p>
              </w:txbxContent>
            </v:textbox>
          </v:shape>
        </w:pict>
      </w:r>
      <w:r w:rsidRPr="00D609A4">
        <w:rPr>
          <w:noProof/>
        </w:rPr>
        <w:pict>
          <v:line id="Straight Connector 70" o:spid="_x0000_s1123" style="position:absolute;z-index:251693056;visibility:visible" from="438pt,111.7pt" to="484.5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" strokecolor="black [3040]"/>
        </w:pict>
      </w:r>
      <w:r w:rsidRPr="00D609A4">
        <w:rPr>
          <w:noProof/>
        </w:rPr>
        <w:pict>
          <v:rect id="Rectangle 281" o:spid="_x0000_s1078" style="position:absolute;margin-left:257.25pt;margin-top:72.7pt;width:180.75pt;height:96pt;z-index:25167872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" fillcolor="white [3201]" strokecolor="black [3213]" strokeweight="2pt">
            <v:textbox>
              <w:txbxContent>
                <w:p w:rsidR="00D77732" w:rsidRDefault="00D77732" w:rsidP="008F0C5D">
                  <w:pPr>
                    <w:jc w:val="center"/>
                  </w:pPr>
                  <w:r>
                    <w:t xml:space="preserve">Image Processing </w:t>
                  </w:r>
                  <w:r>
                    <w:br/>
                    <w:t>and Segmentation</w:t>
                  </w:r>
                </w:p>
                <w:p w:rsidR="00D77732" w:rsidRDefault="00D77732" w:rsidP="008F0C5D">
                  <w:pPr>
                    <w:jc w:val="center"/>
                  </w:pPr>
                  <w:r>
                    <w:t>Block 5</w:t>
                  </w:r>
                </w:p>
              </w:txbxContent>
            </v:textbox>
          </v:rect>
        </w:pict>
      </w:r>
      <w:r w:rsidR="008F0C5D">
        <w:t xml:space="preserve">         SCLK</w:t>
      </w:r>
    </w:p>
    <w:p w:rsidR="008F0C5D" w:rsidRDefault="008F0C5D" w:rsidP="008F0C5D">
      <w:pPr>
        <w:spacing w:line="480" w:lineRule="auto"/>
        <w:rPr>
          <w:rFonts w:ascii="Times New Roman" w:hAnsi="Times New Roman" w:cs="Times New Roman"/>
          <w:b/>
          <w:sz w:val="28"/>
          <w:szCs w:val="28"/>
        </w:rPr>
      </w:pPr>
    </w:p>
    <w:p w:rsidR="008F0C5D" w:rsidRDefault="008F0C5D" w:rsidP="008F0C5D">
      <w:pPr>
        <w:spacing w:line="480" w:lineRule="auto"/>
        <w:rPr>
          <w:rFonts w:ascii="Times New Roman" w:hAnsi="Times New Roman" w:cs="Times New Roman"/>
          <w:b/>
          <w:sz w:val="28"/>
          <w:szCs w:val="28"/>
        </w:rPr>
      </w:pPr>
    </w:p>
    <w:p w:rsidR="008F0C5D" w:rsidRDefault="008F0C5D" w:rsidP="008F0C5D">
      <w:pPr>
        <w:spacing w:line="480" w:lineRule="auto"/>
        <w:rPr>
          <w:rFonts w:ascii="Times New Roman" w:hAnsi="Times New Roman" w:cs="Times New Roman"/>
          <w:b/>
          <w:sz w:val="28"/>
          <w:szCs w:val="28"/>
        </w:rPr>
      </w:pPr>
    </w:p>
    <w:p w:rsidR="008F0C5D" w:rsidRDefault="008F0C5D" w:rsidP="008F0C5D">
      <w:pPr>
        <w:spacing w:line="480" w:lineRule="auto"/>
        <w:rPr>
          <w:rFonts w:ascii="Times New Roman" w:hAnsi="Times New Roman" w:cs="Times New Roman"/>
          <w:b/>
          <w:sz w:val="28"/>
          <w:szCs w:val="28"/>
        </w:rPr>
      </w:pPr>
    </w:p>
    <w:p w:rsidR="008F0C5D" w:rsidRDefault="008F0C5D" w:rsidP="008F0C5D">
      <w:pPr>
        <w:spacing w:line="480" w:lineRule="auto"/>
        <w:rPr>
          <w:rFonts w:ascii="Times New Roman" w:hAnsi="Times New Roman" w:cs="Times New Roman"/>
          <w:b/>
          <w:sz w:val="28"/>
          <w:szCs w:val="28"/>
        </w:rPr>
      </w:pPr>
    </w:p>
    <w:p w:rsidR="008F0C5D" w:rsidRDefault="008F0C5D" w:rsidP="008F0C5D">
      <w:pPr>
        <w:spacing w:line="480" w:lineRule="auto"/>
        <w:rPr>
          <w:rFonts w:ascii="Times New Roman" w:hAnsi="Times New Roman" w:cs="Times New Roman"/>
          <w:b/>
          <w:sz w:val="28"/>
          <w:szCs w:val="28"/>
        </w:rPr>
      </w:pPr>
    </w:p>
    <w:p w:rsidR="008F0C5D" w:rsidRPr="00A4510A" w:rsidRDefault="008F0C5D" w:rsidP="008F0C5D">
      <w:pPr>
        <w:jc w:val="center"/>
        <w:rPr>
          <w:sz w:val="20"/>
        </w:rPr>
      </w:pPr>
      <w:r w:rsidRPr="00A4510A">
        <w:rPr>
          <w:rFonts w:ascii="Times New Roman" w:hAnsi="Times New Roman" w:cs="Times New Roman"/>
          <w:sz w:val="24"/>
          <w:szCs w:val="28"/>
        </w:rPr>
        <w:t xml:space="preserve">Figure 3.2 Iris Acquisitions and Iris Segmentation </w:t>
      </w:r>
      <w:r>
        <w:rPr>
          <w:rFonts w:ascii="Times New Roman" w:hAnsi="Times New Roman" w:cs="Times New Roman"/>
          <w:sz w:val="24"/>
          <w:szCs w:val="28"/>
        </w:rPr>
        <w:t>Block Diagram</w:t>
      </w:r>
    </w:p>
    <w:p w:rsidR="008F0C5D" w:rsidRPr="003D6619" w:rsidRDefault="008F0C5D" w:rsidP="008F0C5D">
      <w:pPr>
        <w:pStyle w:val="Heading2"/>
        <w:rPr>
          <w:sz w:val="28"/>
          <w:szCs w:val="28"/>
        </w:rPr>
      </w:pPr>
      <w:bookmarkStart w:id="309" w:name="_Toc440459491"/>
      <w:bookmarkStart w:id="310" w:name="_Toc440464029"/>
      <w:r w:rsidRPr="00F73010">
        <w:lastRenderedPageBreak/>
        <w:t>3.</w:t>
      </w:r>
      <w:r>
        <w:t>1</w:t>
      </w:r>
      <w:r w:rsidRPr="00F73010">
        <w:t>: CMOS Image Sensor</w:t>
      </w:r>
      <w:bookmarkEnd w:id="309"/>
      <w:bookmarkEnd w:id="310"/>
    </w:p>
    <w:p w:rsidR="008F0C5D"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The CMOS Image Sensor (Block 0) is a CMOS camera with 5 Mega Pixels Figure 3.2 shown the CMOS Camera. This Camera is connected to the Altera DE2 FPGA Board via its GPIO ports as shown in Figure 3.4. Each GPIO pin is responsible for different functions illustrated in Figure 3.5.</w:t>
      </w:r>
    </w:p>
    <w:p w:rsidR="008F0C5D" w:rsidRDefault="008F0C5D" w:rsidP="008F0C5D">
      <w:pPr>
        <w:spacing w:after="0" w:line="240" w:lineRule="auto"/>
        <w:jc w:val="center"/>
        <w:rPr>
          <w:rFonts w:ascii="Times New Roman" w:hAnsi="Times New Roman" w:cs="Times New Roman"/>
          <w:sz w:val="24"/>
          <w:szCs w:val="24"/>
        </w:rPr>
      </w:pPr>
      <w:r>
        <w:rPr>
          <w:noProof/>
          <w:lang w:val="en-MY" w:eastAsia="en-MY"/>
        </w:rPr>
        <w:drawing>
          <wp:inline distT="0" distB="0" distL="0" distR="0">
            <wp:extent cx="1971675" cy="2228850"/>
            <wp:effectExtent l="0" t="0" r="9525" b="0"/>
            <wp:docPr id="283" name="Picture 283" descr="https://lh4.googleusercontent.com/WNCuBuPiQHNDCi68d-yQqoA0UD8YiWl0b_btriXhHTWm-CfL7sfES9JW2qetv53I4TGyPg9Iz3JSb0H60G7GZCs4Ho3oLwTRtJVprqYU-ur2RE-z0NqXWqjEUKsmDql9Ky2ghUlx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NCuBuPiQHNDCi68d-yQqoA0UD8YiWl0b_btriXhHTWm-CfL7sfES9JW2qetv53I4TGyPg9Iz3JSb0H60G7GZCs4Ho3oLwTRtJVprqYU-ur2RE-z0NqXWqjEUKsmDql9Ky2ghUlx6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1675" cy="2228850"/>
                    </a:xfrm>
                    <a:prstGeom prst="rect">
                      <a:avLst/>
                    </a:prstGeom>
                    <a:noFill/>
                    <a:ln>
                      <a:noFill/>
                    </a:ln>
                  </pic:spPr>
                </pic:pic>
              </a:graphicData>
            </a:graphic>
          </wp:inline>
        </w:drawing>
      </w:r>
      <w:r>
        <w:rPr>
          <w:rFonts w:ascii="Times New Roman" w:hAnsi="Times New Roman" w:cs="Times New Roman"/>
          <w:sz w:val="24"/>
          <w:szCs w:val="24"/>
        </w:rPr>
        <w:br/>
        <w:t>Figure 3.3 CMOS Camera</w:t>
      </w:r>
    </w:p>
    <w:p w:rsidR="008F0C5D" w:rsidRDefault="008F0C5D" w:rsidP="008F0C5D">
      <w:pPr>
        <w:spacing w:after="0" w:line="240" w:lineRule="auto"/>
        <w:jc w:val="center"/>
        <w:rPr>
          <w:rFonts w:ascii="Times New Roman" w:hAnsi="Times New Roman" w:cs="Times New Roman"/>
          <w:sz w:val="24"/>
          <w:szCs w:val="24"/>
        </w:rPr>
      </w:pPr>
    </w:p>
    <w:p w:rsidR="008F0C5D" w:rsidRDefault="008F0C5D" w:rsidP="008F0C5D">
      <w:pPr>
        <w:spacing w:after="0" w:line="240" w:lineRule="auto"/>
        <w:jc w:val="center"/>
        <w:rPr>
          <w:rFonts w:ascii="Times New Roman" w:hAnsi="Times New Roman" w:cs="Times New Roman"/>
          <w:sz w:val="24"/>
          <w:szCs w:val="24"/>
        </w:rPr>
      </w:pPr>
    </w:p>
    <w:p w:rsidR="008F0C5D" w:rsidRDefault="00D609A4" w:rsidP="008F0C5D">
      <w:pPr>
        <w:spacing w:after="0" w:line="240" w:lineRule="auto"/>
        <w:jc w:val="center"/>
        <w:rPr>
          <w:rFonts w:ascii="Times New Roman" w:hAnsi="Times New Roman" w:cs="Times New Roman"/>
          <w:sz w:val="24"/>
          <w:szCs w:val="24"/>
        </w:rPr>
      </w:pPr>
      <w:r w:rsidRPr="00D609A4">
        <w:rPr>
          <w:noProof/>
        </w:rPr>
        <w:pict>
          <v:group id="Group 282" o:spid="_x0000_s1079" style="position:absolute;left:0;text-align:left;margin-left:308.25pt;margin-top:57.1pt;width:184.5pt;height:23.25pt;z-index:251660288" coordsize="23431,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">
            <v:shape id="Straight Arrow Connector 12" o:spid="_x0000_s1080" type="#_x0000_t32" style="position:absolute;left:1905;top:95;width:770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C7M74AAADbAAAADwAAAGRycy9kb3ducmV2LnhtbERPy6rCMBDdC/5DGMGdpspVpBpFhSuu&#10;BB8fMDRjW2wmsUm1+vXmwgV3czjPWaxaU4kH1b60rGA0TEAQZ1aXnCu4nH8HMxA+IGusLJOCF3lY&#10;LbudBabaPvlIj1PIRQxhn6KCIgSXSumzggz6oXXEkbva2mCIsM6lrvEZw00lx0kylQZLjg0FOtoW&#10;lN1OjVHgNj/u8CoTbt1ud55OrvhumrtS/V67noMI1Iav+N+913H+GP5+iQfI5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QwLszvgAAANsAAAAPAAAAAAAAAAAAAAAAAKEC&#10;AABkcnMvZG93bnJldi54bWxQSwUGAAAAAAQABAD5AAAAjAMAAAAA&#10;" strokecolor="#00b050">
              <v:stroke endarrow="open"/>
            </v:shape>
            <v:shape id="Straight Arrow Connector 13" o:spid="_x0000_s1081" type="#_x0000_t32" style="position:absolute;top:2381;width:962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weqL8AAADbAAAADwAAAGRycy9kb3ducmV2LnhtbERP24rCMBB9X/Afwgi+ramXFalGUUHx&#10;SVj1A4ZmbIvNJDapVr/eCAv7NodznfmyNZW4U+1LywoG/QQEcWZ1ybmC82n7PQXhA7LGyjIpeJKH&#10;5aLzNcdU2wf/0v0YchFD2KeooAjBpVL6rCCDvm8dceQutjYYIqxzqWt8xHBTyWGSTKTBkmNDgY42&#10;BWXXY2MUuPXYHZ5lwq3b7U6Tnwu+muamVK/brmYgArXhX/zn3us4fwSfX+IBcvE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4weqL8AAADbAAAADwAAAAAAAAAAAAAAAACh&#10;AgAAZHJzL2Rvd25yZXYueG1sUEsFBgAAAAAEAAQA+QAAAI0DAAAAAA==&#10;" strokecolor="#00b050">
              <v:stroke endarrow="open"/>
            </v:shape>
            <v:rect id="Rectangle 14" o:spid="_x0000_s1082" style="position:absolute;left:9620;width:13811;height:29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PNcIA&#10;AADbAAAADwAAAGRycy9kb3ducmV2LnhtbERPS2vCQBC+C/0PyxS8iNkYitiYVUqh1FupBuxxyE4e&#10;JDsbs6uJ/94tFHqbj+852X4ynbjR4BrLClZRDIK4sLrhSkF++lhuQDiPrLGzTAru5GC/e5plmGo7&#10;8jfdjr4SIYRdigpq7/tUSlfUZNBFticOXGkHgz7AoZJ6wDGEm04mcbyWBhsODTX29F5T0R6vRsEP&#10;XT4X9JpfXBkn1/PXol35TavU/Hl624LwNPl/8Z/7oMP8F/j9JRw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3A81wgAAANsAAAAPAAAAAAAAAAAAAAAAAJgCAABkcnMvZG93&#10;bnJldi54bWxQSwUGAAAAAAQABAD1AAAAhwMAAAAA&#10;" fillcolor="white [3201]" strokecolor="black [3213]" strokeweight="2pt">
              <v:textbox>
                <w:txbxContent>
                  <w:p w:rsidR="00D77732" w:rsidRDefault="00D77732" w:rsidP="008F0C5D">
                    <w:pPr>
                      <w:jc w:val="center"/>
                    </w:pPr>
                    <w:r>
                      <w:t>GPIO Port (1 and 2)</w:t>
                    </w:r>
                  </w:p>
                </w:txbxContent>
              </v:textbox>
            </v:rect>
          </v:group>
        </w:pict>
      </w:r>
      <w:r w:rsidR="008F0C5D">
        <w:rPr>
          <w:noProof/>
          <w:lang w:val="en-MY" w:eastAsia="en-MY"/>
        </w:rPr>
        <w:drawing>
          <wp:inline distT="0" distB="0" distL="0" distR="0">
            <wp:extent cx="2457964" cy="1866900"/>
            <wp:effectExtent l="0" t="0" r="0" b="0"/>
            <wp:docPr id="9" name="Picture 9" descr="http://ewoutvb.com/4007/images/altera_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ewoutvb.com/4007/images/altera_de2.jpg"/>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57964" cy="1866900"/>
                    </a:xfrm>
                    <a:prstGeom prst="rect">
                      <a:avLst/>
                    </a:prstGeom>
                    <a:noFill/>
                    <a:ln>
                      <a:noFill/>
                    </a:ln>
                  </pic:spPr>
                </pic:pic>
              </a:graphicData>
            </a:graphic>
          </wp:inline>
        </w:drawing>
      </w:r>
      <w:r w:rsidR="008F0C5D">
        <w:rPr>
          <w:rFonts w:ascii="Times New Roman" w:hAnsi="Times New Roman" w:cs="Times New Roman"/>
          <w:sz w:val="24"/>
          <w:szCs w:val="24"/>
        </w:rPr>
        <w:br/>
        <w:t>Figure 3.4</w:t>
      </w:r>
      <w:r w:rsidR="008F0C5D" w:rsidRPr="00353F1E">
        <w:rPr>
          <w:rFonts w:ascii="Times New Roman" w:hAnsi="Times New Roman" w:cs="Times New Roman"/>
          <w:sz w:val="24"/>
          <w:szCs w:val="24"/>
        </w:rPr>
        <w:t xml:space="preserve"> Altera DE2 FPGA Board</w:t>
      </w:r>
    </w:p>
    <w:p w:rsidR="008F0C5D" w:rsidRPr="00353F1E" w:rsidRDefault="008F0C5D" w:rsidP="008F0C5D">
      <w:pPr>
        <w:spacing w:after="0" w:line="240" w:lineRule="auto"/>
        <w:jc w:val="center"/>
        <w:rPr>
          <w:rFonts w:ascii="Times New Roman" w:hAnsi="Times New Roman" w:cs="Times New Roman"/>
          <w:sz w:val="24"/>
          <w:szCs w:val="24"/>
        </w:rPr>
      </w:pPr>
    </w:p>
    <w:p w:rsidR="008F0C5D" w:rsidRDefault="008F0C5D" w:rsidP="008F0C5D">
      <w:pPr>
        <w:spacing w:after="0" w:line="240" w:lineRule="auto"/>
        <w:jc w:val="center"/>
        <w:rPr>
          <w:rFonts w:ascii="Times New Roman" w:hAnsi="Times New Roman" w:cs="Times New Roman"/>
          <w:b/>
          <w:sz w:val="24"/>
          <w:szCs w:val="24"/>
          <w:u w:val="single"/>
        </w:rPr>
      </w:pPr>
      <w:r w:rsidRPr="001D648D">
        <w:rPr>
          <w:rFonts w:ascii="Times New Roman" w:hAnsi="Times New Roman" w:cs="Times New Roman"/>
          <w:b/>
          <w:noProof/>
          <w:sz w:val="24"/>
          <w:szCs w:val="24"/>
          <w:lang w:val="en-MY" w:eastAsia="en-MY"/>
        </w:rPr>
        <w:lastRenderedPageBreak/>
        <w:drawing>
          <wp:inline distT="0" distB="0" distL="0" distR="0">
            <wp:extent cx="1457325" cy="205586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59965" cy="2059594"/>
                    </a:xfrm>
                    <a:prstGeom prst="rect">
                      <a:avLst/>
                    </a:prstGeom>
                    <a:noFill/>
                    <a:ln>
                      <a:noFill/>
                    </a:ln>
                  </pic:spPr>
                </pic:pic>
              </a:graphicData>
            </a:graphic>
          </wp:inline>
        </w:drawing>
      </w:r>
    </w:p>
    <w:p w:rsidR="008F0C5D" w:rsidRDefault="008F0C5D" w:rsidP="008F0C5D">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3.5</w:t>
      </w:r>
      <w:r w:rsidRPr="00166822">
        <w:rPr>
          <w:rFonts w:ascii="Times New Roman" w:hAnsi="Times New Roman" w:cs="Times New Roman"/>
          <w:sz w:val="24"/>
          <w:szCs w:val="24"/>
        </w:rPr>
        <w:t xml:space="preserve"> Altera DE2 GPIO Pin</w:t>
      </w:r>
    </w:p>
    <w:p w:rsidR="000C232D" w:rsidRPr="00166822" w:rsidRDefault="000C232D" w:rsidP="008F0C5D">
      <w:pPr>
        <w:spacing w:after="0" w:line="480" w:lineRule="auto"/>
        <w:jc w:val="center"/>
        <w:rPr>
          <w:rFonts w:ascii="Times New Roman" w:hAnsi="Times New Roman" w:cs="Times New Roman"/>
          <w:sz w:val="24"/>
          <w:szCs w:val="24"/>
        </w:rPr>
      </w:pPr>
    </w:p>
    <w:p w:rsidR="008F0C5D" w:rsidRDefault="008F0C5D" w:rsidP="008F0C5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Block 0 takes commands or instructions from the I²C Configuration Block (Block 1). In each clock cycle Block 1 will output </w:t>
      </w:r>
      <w:r w:rsidRPr="00B17BE0">
        <w:rPr>
          <w:rFonts w:ascii="Times New Roman" w:hAnsi="Times New Roman" w:cs="Times New Roman"/>
          <w:i/>
          <w:sz w:val="24"/>
          <w:szCs w:val="24"/>
          <w:rPrChange w:id="311" w:author="User" w:date="2016-01-14T14:27:00Z">
            <w:rPr>
              <w:rFonts w:ascii="Times New Roman" w:hAnsi="Times New Roman" w:cs="Times New Roman"/>
              <w:sz w:val="24"/>
              <w:szCs w:val="24"/>
            </w:rPr>
          </w:rPrChange>
        </w:rPr>
        <w:t>SCLK</w:t>
      </w:r>
      <w:r>
        <w:rPr>
          <w:rFonts w:ascii="Times New Roman" w:hAnsi="Times New Roman" w:cs="Times New Roman"/>
          <w:sz w:val="24"/>
          <w:szCs w:val="24"/>
        </w:rPr>
        <w:t xml:space="preserve"> (Pin 27) and </w:t>
      </w:r>
      <w:r w:rsidRPr="00B17BE0">
        <w:rPr>
          <w:rFonts w:ascii="Times New Roman" w:hAnsi="Times New Roman" w:cs="Times New Roman"/>
          <w:i/>
          <w:sz w:val="24"/>
          <w:szCs w:val="24"/>
          <w:rPrChange w:id="312" w:author="User" w:date="2016-01-14T14:27:00Z">
            <w:rPr>
              <w:rFonts w:ascii="Times New Roman" w:hAnsi="Times New Roman" w:cs="Times New Roman"/>
              <w:sz w:val="24"/>
              <w:szCs w:val="24"/>
            </w:rPr>
          </w:rPrChange>
        </w:rPr>
        <w:t>SDATA</w:t>
      </w:r>
      <w:r>
        <w:rPr>
          <w:rFonts w:ascii="Times New Roman" w:hAnsi="Times New Roman" w:cs="Times New Roman"/>
          <w:sz w:val="24"/>
          <w:szCs w:val="24"/>
        </w:rPr>
        <w:t xml:space="preserve"> (Pin 26) signals to the D5M sensors in Block 0. After the </w:t>
      </w:r>
      <w:del w:id="313" w:author="User" w:date="2016-01-14T10:17:00Z">
        <w:r w:rsidDel="000C232D">
          <w:rPr>
            <w:rFonts w:ascii="Times New Roman" w:hAnsi="Times New Roman" w:cs="Times New Roman"/>
            <w:sz w:val="24"/>
            <w:szCs w:val="24"/>
          </w:rPr>
          <w:delText xml:space="preserve">cmos </w:delText>
        </w:r>
      </w:del>
      <w:ins w:id="314" w:author="User" w:date="2016-01-14T10:17:00Z">
        <w:r w:rsidR="000C232D">
          <w:rPr>
            <w:rFonts w:ascii="Times New Roman" w:hAnsi="Times New Roman" w:cs="Times New Roman"/>
            <w:sz w:val="24"/>
            <w:szCs w:val="24"/>
          </w:rPr>
          <w:t xml:space="preserve">CMOS </w:t>
        </w:r>
      </w:ins>
      <w:r>
        <w:rPr>
          <w:rFonts w:ascii="Times New Roman" w:hAnsi="Times New Roman" w:cs="Times New Roman"/>
          <w:sz w:val="24"/>
          <w:szCs w:val="24"/>
        </w:rPr>
        <w:t xml:space="preserve">sensor was successfully configured by the I²C Block, the 12-bit Image Data, Line_Valid (LVAL), Frame_Valid (FVAL) and </w:t>
      </w:r>
      <w:r w:rsidRPr="00B17BE0">
        <w:rPr>
          <w:rFonts w:ascii="Times New Roman" w:hAnsi="Times New Roman" w:cs="Times New Roman"/>
          <w:i/>
          <w:sz w:val="24"/>
          <w:szCs w:val="24"/>
          <w:rPrChange w:id="315" w:author="User" w:date="2016-01-14T14:27:00Z">
            <w:rPr>
              <w:rFonts w:ascii="Times New Roman" w:hAnsi="Times New Roman" w:cs="Times New Roman"/>
              <w:sz w:val="24"/>
              <w:szCs w:val="24"/>
            </w:rPr>
          </w:rPrChange>
        </w:rPr>
        <w:t>PIXCLK</w:t>
      </w:r>
      <w:r>
        <w:rPr>
          <w:rFonts w:ascii="Times New Roman" w:hAnsi="Times New Roman" w:cs="Times New Roman"/>
          <w:sz w:val="24"/>
          <w:szCs w:val="24"/>
        </w:rPr>
        <w:t xml:space="preserve"> signals will then be output to Block 2. Figure 3.6 shows the flow of Block 0 interacting with Blocks 1 and 2. This module originally captures the human eye directly via the Terasic CMOS image sensor. However, due to hardware limitations, image clarity, and possible eye damage due to over exposure to intense lightings, the renowned CASIA version 1 database of human eye images were used as the camera’s input image. </w:t>
      </w:r>
    </w:p>
    <w:p w:rsidR="000C232D" w:rsidRDefault="000C232D" w:rsidP="008F0C5D">
      <w:pPr>
        <w:spacing w:line="480" w:lineRule="auto"/>
        <w:ind w:firstLine="720"/>
        <w:jc w:val="both"/>
        <w:rPr>
          <w:rFonts w:ascii="Times New Roman" w:hAnsi="Times New Roman" w:cs="Times New Roman"/>
          <w:sz w:val="24"/>
          <w:szCs w:val="24"/>
        </w:rPr>
      </w:pPr>
    </w:p>
    <w:p w:rsidR="008F0C5D" w:rsidRPr="00ED67CD" w:rsidRDefault="008F0C5D" w:rsidP="008F0C5D">
      <w:pPr>
        <w:spacing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en-MY" w:eastAsia="en-MY"/>
        </w:rPr>
        <w:drawing>
          <wp:inline distT="0" distB="0" distL="0" distR="0">
            <wp:extent cx="5943600" cy="94297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942975"/>
                    </a:xfrm>
                    <a:prstGeom prst="rect">
                      <a:avLst/>
                    </a:prstGeom>
                    <a:noFill/>
                    <a:ln>
                      <a:noFill/>
                    </a:ln>
                  </pic:spPr>
                </pic:pic>
              </a:graphicData>
            </a:graphic>
          </wp:inline>
        </w:drawing>
      </w:r>
      <w:r w:rsidRPr="00D56202">
        <w:rPr>
          <w:rFonts w:ascii="Times New Roman" w:hAnsi="Times New Roman" w:cs="Times New Roman"/>
          <w:sz w:val="24"/>
          <w:szCs w:val="24"/>
        </w:rPr>
        <w:t xml:space="preserve">Figure </w:t>
      </w:r>
      <w:r>
        <w:rPr>
          <w:rFonts w:ascii="Times New Roman" w:hAnsi="Times New Roman" w:cs="Times New Roman"/>
          <w:sz w:val="24"/>
          <w:szCs w:val="24"/>
        </w:rPr>
        <w:t>3.6</w:t>
      </w:r>
      <w:r w:rsidRPr="00D56202">
        <w:rPr>
          <w:rFonts w:ascii="Times New Roman" w:hAnsi="Times New Roman" w:cs="Times New Roman"/>
          <w:sz w:val="24"/>
          <w:szCs w:val="24"/>
        </w:rPr>
        <w:t xml:space="preserve"> Interaction </w:t>
      </w:r>
      <w:del w:id="316" w:author="User" w:date="2016-01-14T10:16:00Z">
        <w:r w:rsidRPr="00D56202" w:rsidDel="000C232D">
          <w:rPr>
            <w:rFonts w:ascii="Times New Roman" w:hAnsi="Times New Roman" w:cs="Times New Roman"/>
            <w:sz w:val="24"/>
            <w:szCs w:val="24"/>
          </w:rPr>
          <w:delText xml:space="preserve">flow </w:delText>
        </w:r>
      </w:del>
      <w:ins w:id="317" w:author="User" w:date="2016-01-14T10:16:00Z">
        <w:r w:rsidR="000C232D">
          <w:rPr>
            <w:rFonts w:ascii="Times New Roman" w:hAnsi="Times New Roman" w:cs="Times New Roman"/>
            <w:sz w:val="24"/>
            <w:szCs w:val="24"/>
          </w:rPr>
          <w:t>F</w:t>
        </w:r>
        <w:r w:rsidR="000C232D" w:rsidRPr="00D56202">
          <w:rPr>
            <w:rFonts w:ascii="Times New Roman" w:hAnsi="Times New Roman" w:cs="Times New Roman"/>
            <w:sz w:val="24"/>
            <w:szCs w:val="24"/>
          </w:rPr>
          <w:t xml:space="preserve">low </w:t>
        </w:r>
      </w:ins>
      <w:r w:rsidRPr="00D56202">
        <w:rPr>
          <w:rFonts w:ascii="Times New Roman" w:hAnsi="Times New Roman" w:cs="Times New Roman"/>
          <w:sz w:val="24"/>
          <w:szCs w:val="24"/>
        </w:rPr>
        <w:t>of Blocks 1, 2 and 3</w:t>
      </w:r>
    </w:p>
    <w:p w:rsidR="008F0C5D" w:rsidRDefault="008F0C5D" w:rsidP="008F0C5D">
      <w:pPr>
        <w:spacing w:line="480" w:lineRule="auto"/>
        <w:jc w:val="both"/>
        <w:rPr>
          <w:rFonts w:ascii="Times New Roman" w:hAnsi="Times New Roman" w:cs="Times New Roman"/>
          <w:b/>
          <w:sz w:val="24"/>
          <w:szCs w:val="24"/>
        </w:rPr>
      </w:pPr>
    </w:p>
    <w:p w:rsidR="008F0C5D" w:rsidRPr="008E60AC" w:rsidRDefault="008F0C5D" w:rsidP="008F0C5D">
      <w:pPr>
        <w:pStyle w:val="Heading2"/>
      </w:pPr>
      <w:bookmarkStart w:id="318" w:name="_Toc440459492"/>
      <w:bookmarkStart w:id="319" w:name="_Toc440464030"/>
      <w:r>
        <w:lastRenderedPageBreak/>
        <w:t>3.2</w:t>
      </w:r>
      <w:r w:rsidRPr="00E60919">
        <w:t xml:space="preserve"> I²C Configuration</w:t>
      </w:r>
      <w:bookmarkEnd w:id="318"/>
      <w:bookmarkEnd w:id="319"/>
    </w:p>
    <w:p w:rsidR="008F0C5D"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I²C Configuration module (Block 1) outputs relevant signals to the Terasic CMOS Image Sensor (Block 0). Block 1 </w:t>
      </w:r>
      <w:r w:rsidRPr="00823DFB">
        <w:rPr>
          <w:rFonts w:ascii="Times New Roman" w:hAnsi="Times New Roman" w:cs="Times New Roman"/>
          <w:sz w:val="24"/>
          <w:szCs w:val="24"/>
        </w:rPr>
        <w:t xml:space="preserve">contains 2 </w:t>
      </w:r>
      <w:r>
        <w:rPr>
          <w:rFonts w:ascii="Times New Roman" w:hAnsi="Times New Roman" w:cs="Times New Roman"/>
          <w:sz w:val="24"/>
          <w:szCs w:val="24"/>
        </w:rPr>
        <w:t>modules i.e. the</w:t>
      </w:r>
      <w:r w:rsidRPr="00823DFB">
        <w:rPr>
          <w:rFonts w:ascii="Times New Roman" w:hAnsi="Times New Roman" w:cs="Times New Roman"/>
          <w:sz w:val="24"/>
          <w:szCs w:val="24"/>
        </w:rPr>
        <w:t xml:space="preserve"> I²C Controller</w:t>
      </w:r>
      <w:r>
        <w:rPr>
          <w:rFonts w:ascii="Times New Roman" w:hAnsi="Times New Roman" w:cs="Times New Roman"/>
          <w:sz w:val="24"/>
          <w:szCs w:val="24"/>
        </w:rPr>
        <w:t xml:space="preserve"> module</w:t>
      </w:r>
      <w:r w:rsidRPr="00823DFB">
        <w:rPr>
          <w:rFonts w:ascii="Times New Roman" w:hAnsi="Times New Roman" w:cs="Times New Roman"/>
          <w:sz w:val="24"/>
          <w:szCs w:val="24"/>
        </w:rPr>
        <w:t xml:space="preserve"> and</w:t>
      </w:r>
      <w:r>
        <w:rPr>
          <w:rFonts w:ascii="Times New Roman" w:hAnsi="Times New Roman" w:cs="Times New Roman"/>
          <w:sz w:val="24"/>
          <w:szCs w:val="24"/>
        </w:rPr>
        <w:t xml:space="preserve"> the</w:t>
      </w:r>
      <w:r w:rsidRPr="00823DFB">
        <w:rPr>
          <w:rFonts w:ascii="Times New Roman" w:hAnsi="Times New Roman" w:cs="Times New Roman"/>
          <w:sz w:val="24"/>
          <w:szCs w:val="24"/>
        </w:rPr>
        <w:t xml:space="preserve"> I²C Configuration</w:t>
      </w:r>
      <w:r>
        <w:rPr>
          <w:rFonts w:ascii="Times New Roman" w:hAnsi="Times New Roman" w:cs="Times New Roman"/>
          <w:sz w:val="24"/>
          <w:szCs w:val="24"/>
        </w:rPr>
        <w:t xml:space="preserve"> module both</w:t>
      </w:r>
      <w:r w:rsidRPr="00823DFB">
        <w:rPr>
          <w:rFonts w:ascii="Times New Roman" w:hAnsi="Times New Roman" w:cs="Times New Roman"/>
          <w:sz w:val="24"/>
          <w:szCs w:val="24"/>
        </w:rPr>
        <w:t xml:space="preserve"> that provided by Terasic. </w:t>
      </w:r>
      <w:r>
        <w:rPr>
          <w:rFonts w:ascii="Times New Roman" w:hAnsi="Times New Roman" w:cs="Times New Roman"/>
          <w:sz w:val="24"/>
          <w:szCs w:val="24"/>
        </w:rPr>
        <w:t xml:space="preserve">The first module is the I²C Controller, this module is known as a serial bus protocol, that is to communicate or write/read data from master to slave and slave back to the master. In this module the Altera DE2 FPGA is considered as a master and TRDM_D5M </w:t>
      </w:r>
      <w:del w:id="320" w:author="User" w:date="2016-01-14T10:17:00Z">
        <w:r w:rsidDel="000C232D">
          <w:rPr>
            <w:rFonts w:ascii="Times New Roman" w:hAnsi="Times New Roman" w:cs="Times New Roman"/>
            <w:sz w:val="24"/>
            <w:szCs w:val="24"/>
          </w:rPr>
          <w:delText xml:space="preserve">cmos </w:delText>
        </w:r>
      </w:del>
      <w:ins w:id="321" w:author="User" w:date="2016-01-14T10:17:00Z">
        <w:r w:rsidR="000C232D">
          <w:rPr>
            <w:rFonts w:ascii="Times New Roman" w:hAnsi="Times New Roman" w:cs="Times New Roman"/>
            <w:sz w:val="24"/>
            <w:szCs w:val="24"/>
          </w:rPr>
          <w:t xml:space="preserve">CMOS </w:t>
        </w:r>
      </w:ins>
      <w:r>
        <w:rPr>
          <w:rFonts w:ascii="Times New Roman" w:hAnsi="Times New Roman" w:cs="Times New Roman"/>
          <w:sz w:val="24"/>
          <w:szCs w:val="24"/>
        </w:rPr>
        <w:t xml:space="preserve">sensor as the slave. </w:t>
      </w:r>
    </w:p>
    <w:p w:rsidR="008F0C5D" w:rsidRDefault="008F0C5D" w:rsidP="008F0C5D">
      <w:pPr>
        <w:spacing w:after="0" w:line="240" w:lineRule="auto"/>
        <w:jc w:val="center"/>
        <w:rPr>
          <w:rFonts w:ascii="Times New Roman" w:hAnsi="Times New Roman" w:cs="Times New Roman"/>
          <w:sz w:val="24"/>
          <w:szCs w:val="24"/>
        </w:rPr>
      </w:pPr>
      <w:r>
        <w:rPr>
          <w:noProof/>
          <w:lang w:val="en-MY" w:eastAsia="en-MY"/>
        </w:rPr>
        <w:drawing>
          <wp:inline distT="0" distB="0" distL="0" distR="0">
            <wp:extent cx="5943600" cy="1327150"/>
            <wp:effectExtent l="0" t="0" r="0" b="6350"/>
            <wp:docPr id="3" name="Picture 3" descr="https://s3.amazonaws.com/technicalmachine-assets/tutorials/communication-protocols/i2c_modified_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technicalmachine-assets/tutorials/communication-protocols/i2c_modified_timing.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rsidR="008F0C5D" w:rsidRPr="001466D7"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466D7">
        <w:rPr>
          <w:rFonts w:ascii="Times New Roman" w:hAnsi="Times New Roman" w:cs="Times New Roman"/>
          <w:sz w:val="24"/>
          <w:szCs w:val="24"/>
        </w:rPr>
        <w:t xml:space="preserve">Figure 3.7: I²C Configuration Signal </w:t>
      </w:r>
      <w:r>
        <w:rPr>
          <w:rFonts w:ascii="Times New Roman" w:hAnsi="Times New Roman" w:cs="Times New Roman"/>
          <w:sz w:val="24"/>
          <w:szCs w:val="24"/>
        </w:rPr>
        <w:t>Diagram</w:t>
      </w:r>
    </w:p>
    <w:p w:rsidR="008F0C5D" w:rsidRDefault="008F0C5D" w:rsidP="008F0C5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3.7 shows 4 conditions that are needed to set-up an I²C Controller. The first condition is named as Start Condition which is when </w:t>
      </w:r>
      <w:r w:rsidRPr="00B17BE0">
        <w:rPr>
          <w:rFonts w:ascii="Times New Roman" w:hAnsi="Times New Roman" w:cs="Times New Roman"/>
          <w:i/>
          <w:sz w:val="24"/>
          <w:szCs w:val="24"/>
          <w:rPrChange w:id="322" w:author="User" w:date="2016-01-14T14:27:00Z">
            <w:rPr>
              <w:rFonts w:ascii="Times New Roman" w:hAnsi="Times New Roman" w:cs="Times New Roman"/>
              <w:sz w:val="24"/>
              <w:szCs w:val="24"/>
            </w:rPr>
          </w:rPrChange>
        </w:rPr>
        <w:t>SDAT</w:t>
      </w:r>
      <w:r>
        <w:rPr>
          <w:rFonts w:ascii="Times New Roman" w:hAnsi="Times New Roman" w:cs="Times New Roman"/>
          <w:sz w:val="24"/>
          <w:szCs w:val="24"/>
        </w:rPr>
        <w:t xml:space="preserve"> signal goes low and </w:t>
      </w:r>
      <w:r w:rsidRPr="00B17BE0">
        <w:rPr>
          <w:rFonts w:ascii="Times New Roman" w:hAnsi="Times New Roman" w:cs="Times New Roman"/>
          <w:i/>
          <w:sz w:val="24"/>
          <w:szCs w:val="24"/>
          <w:rPrChange w:id="323" w:author="User" w:date="2016-01-14T14:27:00Z">
            <w:rPr>
              <w:rFonts w:ascii="Times New Roman" w:hAnsi="Times New Roman" w:cs="Times New Roman"/>
              <w:sz w:val="24"/>
              <w:szCs w:val="24"/>
            </w:rPr>
          </w:rPrChange>
        </w:rPr>
        <w:t>SCLK</w:t>
      </w:r>
      <w:r>
        <w:rPr>
          <w:rFonts w:ascii="Times New Roman" w:hAnsi="Times New Roman" w:cs="Times New Roman"/>
          <w:sz w:val="24"/>
          <w:szCs w:val="24"/>
        </w:rPr>
        <w:t xml:space="preserve"> signal is still at a high pulse, after that </w:t>
      </w:r>
      <w:r w:rsidRPr="00B17BE0">
        <w:rPr>
          <w:rFonts w:ascii="Times New Roman" w:hAnsi="Times New Roman" w:cs="Times New Roman"/>
          <w:i/>
          <w:sz w:val="24"/>
          <w:szCs w:val="24"/>
          <w:rPrChange w:id="324" w:author="User" w:date="2016-01-14T14:27:00Z">
            <w:rPr>
              <w:rFonts w:ascii="Times New Roman" w:hAnsi="Times New Roman" w:cs="Times New Roman"/>
              <w:sz w:val="24"/>
              <w:szCs w:val="24"/>
            </w:rPr>
          </w:rPrChange>
        </w:rPr>
        <w:t>SDAT</w:t>
      </w:r>
      <w:r>
        <w:rPr>
          <w:rFonts w:ascii="Times New Roman" w:hAnsi="Times New Roman" w:cs="Times New Roman"/>
          <w:sz w:val="24"/>
          <w:szCs w:val="24"/>
        </w:rPr>
        <w:t xml:space="preserve"> signal and </w:t>
      </w:r>
      <w:r w:rsidRPr="00B17BE0">
        <w:rPr>
          <w:rFonts w:ascii="Times New Roman" w:hAnsi="Times New Roman" w:cs="Times New Roman"/>
          <w:i/>
          <w:sz w:val="24"/>
          <w:szCs w:val="24"/>
          <w:rPrChange w:id="325" w:author="User" w:date="2016-01-14T14:28:00Z">
            <w:rPr>
              <w:rFonts w:ascii="Times New Roman" w:hAnsi="Times New Roman" w:cs="Times New Roman"/>
              <w:sz w:val="24"/>
              <w:szCs w:val="24"/>
            </w:rPr>
          </w:rPrChange>
        </w:rPr>
        <w:t>SCLK</w:t>
      </w:r>
      <w:r>
        <w:rPr>
          <w:rFonts w:ascii="Times New Roman" w:hAnsi="Times New Roman" w:cs="Times New Roman"/>
          <w:sz w:val="24"/>
          <w:szCs w:val="24"/>
        </w:rPr>
        <w:t xml:space="preserve"> signal goes into a low pulse. The second condition is to indicate which slave addresses that the master needs to communicate with. The second last bit is used to indicate reading/writing to the slave and the last bit is for acknowledgement, when the slave obtains the data or address that it requires, the master needs to be acknowledged. The third Condition is to begin sending data from the master to the slave and the last bit is the same as the second condition which represents acknowledgement. Lastly, the Stop Condition is executed when the </w:t>
      </w:r>
      <w:r w:rsidRPr="00B17BE0">
        <w:rPr>
          <w:rFonts w:ascii="Times New Roman" w:hAnsi="Times New Roman" w:cs="Times New Roman"/>
          <w:i/>
          <w:sz w:val="24"/>
          <w:szCs w:val="24"/>
          <w:rPrChange w:id="326" w:author="User" w:date="2016-01-14T14:28:00Z">
            <w:rPr>
              <w:rFonts w:ascii="Times New Roman" w:hAnsi="Times New Roman" w:cs="Times New Roman"/>
              <w:sz w:val="24"/>
              <w:szCs w:val="24"/>
            </w:rPr>
          </w:rPrChange>
        </w:rPr>
        <w:t xml:space="preserve">SCLK </w:t>
      </w:r>
      <w:r>
        <w:rPr>
          <w:rFonts w:ascii="Times New Roman" w:hAnsi="Times New Roman" w:cs="Times New Roman"/>
          <w:sz w:val="24"/>
          <w:szCs w:val="24"/>
        </w:rPr>
        <w:t xml:space="preserve">signal goes into a high pulse before the </w:t>
      </w:r>
      <w:r w:rsidRPr="00B17BE0">
        <w:rPr>
          <w:rFonts w:ascii="Times New Roman" w:hAnsi="Times New Roman" w:cs="Times New Roman"/>
          <w:i/>
          <w:sz w:val="24"/>
          <w:szCs w:val="24"/>
          <w:rPrChange w:id="327" w:author="User" w:date="2016-01-14T14:28:00Z">
            <w:rPr>
              <w:rFonts w:ascii="Times New Roman" w:hAnsi="Times New Roman" w:cs="Times New Roman"/>
              <w:sz w:val="24"/>
              <w:szCs w:val="24"/>
            </w:rPr>
          </w:rPrChange>
        </w:rPr>
        <w:t>SDAT</w:t>
      </w:r>
      <w:r>
        <w:rPr>
          <w:rFonts w:ascii="Times New Roman" w:hAnsi="Times New Roman" w:cs="Times New Roman"/>
          <w:sz w:val="24"/>
          <w:szCs w:val="24"/>
        </w:rPr>
        <w:t xml:space="preserve"> signal which will considered as a stop signal. Figure 3.8, 3.9 and 3.10 show the Start Condition, Slave Address and Stop Condition in Verilog HDL. </w:t>
      </w:r>
    </w:p>
    <w:p w:rsidR="008F0C5D" w:rsidRDefault="008F0C5D" w:rsidP="008F0C5D">
      <w:pPr>
        <w:spacing w:after="0" w:line="240" w:lineRule="auto"/>
        <w:jc w:val="center"/>
        <w:rPr>
          <w:rFonts w:ascii="Times New Roman" w:hAnsi="Times New Roman" w:cs="Times New Roman"/>
          <w:b/>
          <w:sz w:val="24"/>
          <w:szCs w:val="24"/>
        </w:rPr>
      </w:pPr>
      <w:r>
        <w:rPr>
          <w:rFonts w:ascii="Times New Roman" w:hAnsi="Times New Roman" w:cs="Times New Roman"/>
          <w:b/>
          <w:noProof/>
          <w:sz w:val="24"/>
          <w:szCs w:val="24"/>
          <w:lang w:val="en-MY" w:eastAsia="en-MY"/>
        </w:rPr>
        <w:lastRenderedPageBreak/>
        <w:drawing>
          <wp:inline distT="0" distB="0" distL="0" distR="0">
            <wp:extent cx="4800600" cy="657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657225"/>
                    </a:xfrm>
                    <a:prstGeom prst="rect">
                      <a:avLst/>
                    </a:prstGeom>
                    <a:noFill/>
                    <a:ln>
                      <a:noFill/>
                    </a:ln>
                  </pic:spPr>
                </pic:pic>
              </a:graphicData>
            </a:graphic>
          </wp:inline>
        </w:drawing>
      </w:r>
    </w:p>
    <w:p w:rsidR="008F0C5D" w:rsidRPr="00EB4696" w:rsidRDefault="008F0C5D" w:rsidP="008F0C5D">
      <w:pPr>
        <w:spacing w:line="480" w:lineRule="auto"/>
        <w:jc w:val="center"/>
        <w:rPr>
          <w:rFonts w:ascii="Times New Roman" w:hAnsi="Times New Roman" w:cs="Times New Roman"/>
          <w:sz w:val="24"/>
          <w:szCs w:val="24"/>
        </w:rPr>
      </w:pPr>
      <w:r w:rsidRPr="00EB4696">
        <w:rPr>
          <w:rFonts w:ascii="Times New Roman" w:hAnsi="Times New Roman" w:cs="Times New Roman"/>
          <w:sz w:val="24"/>
          <w:szCs w:val="24"/>
        </w:rPr>
        <w:t>Figure 3.8: Start Condition in Verilog HDL Code</w:t>
      </w:r>
    </w:p>
    <w:p w:rsidR="008F0C5D" w:rsidRDefault="008F0C5D" w:rsidP="008F0C5D">
      <w:pPr>
        <w:spacing w:after="0" w:line="240" w:lineRule="auto"/>
        <w:jc w:val="center"/>
        <w:rPr>
          <w:rFonts w:ascii="Times New Roman" w:hAnsi="Times New Roman" w:cs="Times New Roman"/>
          <w:b/>
          <w:sz w:val="24"/>
          <w:szCs w:val="24"/>
          <w:u w:val="single"/>
        </w:rPr>
      </w:pPr>
      <w:r w:rsidRPr="001D4A06">
        <w:rPr>
          <w:rFonts w:ascii="Times New Roman" w:hAnsi="Times New Roman" w:cs="Times New Roman"/>
          <w:b/>
          <w:noProof/>
          <w:sz w:val="24"/>
          <w:szCs w:val="24"/>
          <w:lang w:val="en-MY" w:eastAsia="en-MY"/>
        </w:rPr>
        <w:drawing>
          <wp:inline distT="0" distB="0" distL="0" distR="0">
            <wp:extent cx="1828800" cy="1666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0" cy="1666875"/>
                    </a:xfrm>
                    <a:prstGeom prst="rect">
                      <a:avLst/>
                    </a:prstGeom>
                    <a:noFill/>
                    <a:ln>
                      <a:noFill/>
                    </a:ln>
                  </pic:spPr>
                </pic:pic>
              </a:graphicData>
            </a:graphic>
          </wp:inline>
        </w:drawing>
      </w:r>
    </w:p>
    <w:p w:rsidR="008F0C5D" w:rsidRPr="00EB4696" w:rsidRDefault="008F0C5D" w:rsidP="008F0C5D">
      <w:pPr>
        <w:spacing w:after="0" w:line="480" w:lineRule="auto"/>
        <w:jc w:val="center"/>
        <w:rPr>
          <w:rFonts w:ascii="Times New Roman" w:hAnsi="Times New Roman" w:cs="Times New Roman"/>
          <w:sz w:val="24"/>
          <w:szCs w:val="24"/>
        </w:rPr>
      </w:pPr>
      <w:r w:rsidRPr="00EB4696">
        <w:rPr>
          <w:rFonts w:ascii="Times New Roman" w:hAnsi="Times New Roman" w:cs="Times New Roman"/>
          <w:sz w:val="24"/>
          <w:szCs w:val="24"/>
        </w:rPr>
        <w:t>Figure 3.9: Slave Address in Verilog HDL Code</w:t>
      </w:r>
    </w:p>
    <w:p w:rsidR="008F0C5D" w:rsidRDefault="008F0C5D" w:rsidP="008F0C5D">
      <w:pPr>
        <w:spacing w:after="0" w:line="240" w:lineRule="auto"/>
        <w:jc w:val="center"/>
        <w:rPr>
          <w:rFonts w:ascii="Times New Roman" w:hAnsi="Times New Roman" w:cs="Times New Roman"/>
          <w:b/>
          <w:sz w:val="24"/>
          <w:szCs w:val="24"/>
          <w:u w:val="single"/>
        </w:rPr>
      </w:pPr>
      <w:r w:rsidRPr="001D4A06">
        <w:rPr>
          <w:rFonts w:ascii="Times New Roman" w:hAnsi="Times New Roman" w:cs="Times New Roman"/>
          <w:b/>
          <w:noProof/>
          <w:sz w:val="24"/>
          <w:szCs w:val="24"/>
          <w:lang w:val="en-MY" w:eastAsia="en-MY"/>
        </w:rPr>
        <w:drawing>
          <wp:inline distT="0" distB="0" distL="0" distR="0">
            <wp:extent cx="4352925" cy="809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2925" cy="809625"/>
                    </a:xfrm>
                    <a:prstGeom prst="rect">
                      <a:avLst/>
                    </a:prstGeom>
                    <a:noFill/>
                    <a:ln>
                      <a:noFill/>
                    </a:ln>
                  </pic:spPr>
                </pic:pic>
              </a:graphicData>
            </a:graphic>
          </wp:inline>
        </w:drawing>
      </w:r>
    </w:p>
    <w:p w:rsidR="000C232D" w:rsidRDefault="000C232D" w:rsidP="008F0C5D">
      <w:pPr>
        <w:spacing w:after="0" w:line="240" w:lineRule="auto"/>
        <w:jc w:val="center"/>
        <w:rPr>
          <w:rFonts w:ascii="Times New Roman" w:hAnsi="Times New Roman" w:cs="Times New Roman"/>
          <w:b/>
          <w:sz w:val="24"/>
          <w:szCs w:val="24"/>
          <w:u w:val="single"/>
        </w:rPr>
      </w:pPr>
    </w:p>
    <w:p w:rsidR="008F0C5D" w:rsidRDefault="008F0C5D" w:rsidP="008F0C5D">
      <w:pPr>
        <w:spacing w:line="480" w:lineRule="auto"/>
        <w:jc w:val="center"/>
        <w:rPr>
          <w:rFonts w:ascii="Times New Roman" w:hAnsi="Times New Roman" w:cs="Times New Roman"/>
          <w:sz w:val="24"/>
          <w:szCs w:val="24"/>
        </w:rPr>
      </w:pPr>
      <w:r w:rsidRPr="00A0552A">
        <w:rPr>
          <w:rFonts w:ascii="Times New Roman" w:hAnsi="Times New Roman" w:cs="Times New Roman"/>
          <w:sz w:val="24"/>
          <w:szCs w:val="24"/>
        </w:rPr>
        <w:t>Figure 3.10: Stop Condition in Verilog HDL Code</w:t>
      </w:r>
    </w:p>
    <w:p w:rsidR="000C232D" w:rsidRDefault="000C232D" w:rsidP="008F0C5D">
      <w:pPr>
        <w:spacing w:line="480" w:lineRule="auto"/>
        <w:jc w:val="center"/>
        <w:rPr>
          <w:rFonts w:ascii="Times New Roman" w:hAnsi="Times New Roman" w:cs="Times New Roman"/>
          <w:sz w:val="24"/>
          <w:szCs w:val="24"/>
        </w:rPr>
      </w:pPr>
    </w:p>
    <w:p w:rsidR="008F0C5D" w:rsidRDefault="008F0C5D" w:rsidP="008F0C5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second part is the I²C Configuration</w:t>
      </w:r>
      <w:del w:id="328" w:author="User" w:date="2016-01-14T13:36:00Z">
        <w:r w:rsidDel="00760D73">
          <w:rPr>
            <w:rFonts w:ascii="Times New Roman" w:hAnsi="Times New Roman" w:cs="Times New Roman"/>
            <w:sz w:val="24"/>
            <w:szCs w:val="24"/>
          </w:rPr>
          <w:delText>, this</w:delText>
        </w:r>
      </w:del>
      <w:r>
        <w:rPr>
          <w:rFonts w:ascii="Times New Roman" w:hAnsi="Times New Roman" w:cs="Times New Roman"/>
          <w:sz w:val="24"/>
          <w:szCs w:val="24"/>
        </w:rPr>
        <w:t xml:space="preserve"> is to send instruction signals to the D5M sensors the</w:t>
      </w:r>
      <w:commentRangeStart w:id="329"/>
      <w:ins w:id="330" w:author="User" w:date="2016-01-14T10:20:00Z">
        <w:r w:rsidR="000C232D">
          <w:rPr>
            <w:rFonts w:ascii="Times New Roman" w:hAnsi="Times New Roman" w:cs="Times New Roman"/>
            <w:sz w:val="24"/>
            <w:szCs w:val="24"/>
          </w:rPr>
          <w:t xml:space="preserve"> </w:t>
        </w:r>
        <w:commentRangeEnd w:id="329"/>
        <w:r w:rsidR="000C232D">
          <w:rPr>
            <w:rStyle w:val="CommentReference"/>
            <w:rFonts w:ascii="Arial" w:eastAsia="Arial" w:hAnsi="Arial" w:cs="Arial"/>
            <w:color w:val="000000"/>
            <w:lang w:eastAsia="zh-CN"/>
          </w:rPr>
          <w:commentReference w:id="329"/>
        </w:r>
      </w:ins>
      <w:r w:rsidRPr="00844252">
        <w:rPr>
          <w:rFonts w:ascii="Times New Roman" w:hAnsi="Times New Roman" w:cs="Times New Roman"/>
          <w:sz w:val="24"/>
          <w:szCs w:val="24"/>
        </w:rPr>
        <w:t>CMOS Image Sensor</w:t>
      </w:r>
      <w:r>
        <w:rPr>
          <w:rFonts w:ascii="Times New Roman" w:hAnsi="Times New Roman" w:cs="Times New Roman"/>
          <w:sz w:val="24"/>
          <w:szCs w:val="24"/>
        </w:rPr>
        <w:t xml:space="preserve"> Module (Block 0) to provide output data to the CMOS Sensor Data Capture (Block 1). This module identifies the sizes and start points of rows and columns, the exposure time and many other parameters stated in the TRDM_D5M datasheet. This </w:t>
      </w:r>
      <w:del w:id="331" w:author="User" w:date="2016-01-14T10:20:00Z">
        <w:r w:rsidDel="00FF2C0F">
          <w:rPr>
            <w:rFonts w:ascii="Times New Roman" w:hAnsi="Times New Roman" w:cs="Times New Roman"/>
            <w:sz w:val="24"/>
            <w:szCs w:val="24"/>
          </w:rPr>
          <w:delText xml:space="preserve">Configuration </w:delText>
        </w:r>
      </w:del>
      <w:ins w:id="332" w:author="User" w:date="2016-01-14T10:20:00Z">
        <w:r w:rsidR="00FF2C0F">
          <w:rPr>
            <w:rFonts w:ascii="Times New Roman" w:hAnsi="Times New Roman" w:cs="Times New Roman"/>
            <w:sz w:val="24"/>
            <w:szCs w:val="24"/>
          </w:rPr>
          <w:t xml:space="preserve">configuration </w:t>
        </w:r>
      </w:ins>
      <w:r>
        <w:rPr>
          <w:rFonts w:ascii="Times New Roman" w:hAnsi="Times New Roman" w:cs="Times New Roman"/>
          <w:sz w:val="24"/>
          <w:szCs w:val="24"/>
        </w:rPr>
        <w:t xml:space="preserve">contains a default image size of 1280x960 sizes and an exposure time of 0x007c0. Due to the delay shown in the monitor, the exposure time needs to be reducing because the higher the value of exposure time the longer it takes to capture an image. This reduction </w:t>
      </w:r>
      <w:ins w:id="333" w:author="User" w:date="2016-01-14T10:20:00Z">
        <w:r w:rsidR="00FF2C0F">
          <w:rPr>
            <w:rFonts w:ascii="Times New Roman" w:hAnsi="Times New Roman" w:cs="Times New Roman"/>
            <w:sz w:val="24"/>
            <w:szCs w:val="24"/>
          </w:rPr>
          <w:t xml:space="preserve">in </w:t>
        </w:r>
      </w:ins>
      <w:r>
        <w:rPr>
          <w:rFonts w:ascii="Times New Roman" w:hAnsi="Times New Roman" w:cs="Times New Roman"/>
          <w:sz w:val="24"/>
          <w:szCs w:val="24"/>
        </w:rPr>
        <w:t>exposure time affects the monitor’s output color therefore register values needs to be modified to compensate for this color differences</w:t>
      </w:r>
      <w:r w:rsidR="00FF2C0F">
        <w:rPr>
          <w:rFonts w:ascii="Times New Roman" w:hAnsi="Times New Roman" w:cs="Times New Roman"/>
          <w:sz w:val="24"/>
          <w:szCs w:val="24"/>
        </w:rPr>
        <w:t xml:space="preserve"> </w:t>
      </w:r>
      <w:ins w:id="334" w:author="User" w:date="2016-01-14T10:23:00Z">
        <w:r w:rsidR="00FF2C0F">
          <w:rPr>
            <w:rFonts w:ascii="Times New Roman" w:hAnsi="Times New Roman" w:cs="Times New Roman"/>
            <w:sz w:val="24"/>
            <w:szCs w:val="24"/>
          </w:rPr>
          <w:t>as indicated in Table 3.1</w:t>
        </w:r>
      </w:ins>
      <w:r>
        <w:rPr>
          <w:rFonts w:ascii="Times New Roman" w:hAnsi="Times New Roman" w:cs="Times New Roman"/>
          <w:sz w:val="24"/>
          <w:szCs w:val="24"/>
        </w:rPr>
        <w:t>.</w:t>
      </w:r>
    </w:p>
    <w:p w:rsidR="008F0C5D" w:rsidRPr="007A1717" w:rsidRDefault="008F0C5D" w:rsidP="008F0C5D">
      <w:pPr>
        <w:spacing w:after="0" w:line="240" w:lineRule="auto"/>
        <w:jc w:val="center"/>
        <w:rPr>
          <w:rFonts w:ascii="Times New Roman" w:hAnsi="Times New Roman" w:cs="Times New Roman"/>
          <w:sz w:val="24"/>
          <w:szCs w:val="24"/>
        </w:rPr>
      </w:pPr>
      <w:r w:rsidRPr="007A1717">
        <w:rPr>
          <w:rFonts w:ascii="Times New Roman" w:hAnsi="Times New Roman" w:cs="Times New Roman"/>
          <w:sz w:val="24"/>
          <w:szCs w:val="24"/>
        </w:rPr>
        <w:lastRenderedPageBreak/>
        <w:t xml:space="preserve">Table 3.1 </w:t>
      </w:r>
      <w:r w:rsidRPr="00FF2C0F">
        <w:rPr>
          <w:rFonts w:ascii="Times New Roman" w:hAnsi="Times New Roman" w:cs="Times New Roman"/>
          <w:sz w:val="24"/>
          <w:szCs w:val="24"/>
          <w:highlight w:val="yellow"/>
        </w:rPr>
        <w:t>I²C</w:t>
      </w:r>
      <w:r w:rsidR="00FF2C0F" w:rsidRPr="00FF2C0F">
        <w:rPr>
          <w:rFonts w:ascii="Times New Roman" w:hAnsi="Times New Roman" w:cs="Times New Roman"/>
          <w:sz w:val="24"/>
          <w:szCs w:val="24"/>
          <w:highlight w:val="yellow"/>
        </w:rPr>
        <w:t xml:space="preserve"> </w:t>
      </w:r>
      <w:r w:rsidRPr="00FF2C0F">
        <w:rPr>
          <w:rFonts w:ascii="Times New Roman" w:hAnsi="Times New Roman" w:cs="Times New Roman"/>
          <w:sz w:val="24"/>
          <w:szCs w:val="24"/>
          <w:highlight w:val="yellow"/>
        </w:rPr>
        <w:t>CCD</w:t>
      </w:r>
      <w:r w:rsidR="00FF2C0F" w:rsidRPr="00FF2C0F">
        <w:rPr>
          <w:rFonts w:ascii="Times New Roman" w:hAnsi="Times New Roman" w:cs="Times New Roman"/>
          <w:sz w:val="24"/>
          <w:szCs w:val="24"/>
          <w:highlight w:val="yellow"/>
        </w:rPr>
        <w:t xml:space="preserve"> </w:t>
      </w:r>
      <w:r w:rsidRPr="00FF2C0F">
        <w:rPr>
          <w:rFonts w:ascii="Times New Roman" w:hAnsi="Times New Roman" w:cs="Times New Roman"/>
          <w:sz w:val="24"/>
          <w:szCs w:val="24"/>
          <w:highlight w:val="yellow"/>
        </w:rPr>
        <w:t>Configuration</w:t>
      </w:r>
      <w:r>
        <w:rPr>
          <w:rFonts w:ascii="Times New Roman" w:hAnsi="Times New Roman" w:cs="Times New Roman"/>
          <w:sz w:val="24"/>
          <w:szCs w:val="24"/>
        </w:rPr>
        <w:t xml:space="preserve"> for Color Gain in CCD</w:t>
      </w:r>
      <w:ins w:id="335" w:author="User" w:date="2016-01-14T13:36:00Z">
        <w:r w:rsidR="00760D73">
          <w:rPr>
            <w:rFonts w:ascii="Times New Roman" w:hAnsi="Times New Roman" w:cs="Times New Roman"/>
            <w:sz w:val="24"/>
            <w:szCs w:val="24"/>
          </w:rPr>
          <w:t xml:space="preserve"> [Ref Year]</w:t>
        </w:r>
      </w:ins>
    </w:p>
    <w:tbl>
      <w:tblPr>
        <w:tblStyle w:val="TableGrid"/>
        <w:tblW w:w="0" w:type="auto"/>
        <w:jc w:val="center"/>
        <w:tblLook w:val="04A0"/>
      </w:tblPr>
      <w:tblGrid>
        <w:gridCol w:w="2874"/>
        <w:gridCol w:w="1305"/>
        <w:gridCol w:w="1767"/>
        <w:gridCol w:w="2526"/>
      </w:tblGrid>
      <w:tr w:rsidR="008F0C5D" w:rsidTr="0019759D">
        <w:trPr>
          <w:trHeight w:val="285"/>
          <w:jc w:val="center"/>
        </w:trPr>
        <w:tc>
          <w:tcPr>
            <w:tcW w:w="2874" w:type="dxa"/>
            <w:vMerge w:val="restart"/>
            <w:tcBorders>
              <w:top w:val="single" w:sz="4" w:space="0" w:color="auto"/>
              <w:left w:val="single" w:sz="4" w:space="0" w:color="auto"/>
              <w:bottom w:val="single" w:sz="4" w:space="0" w:color="auto"/>
              <w:right w:val="single" w:sz="4" w:space="0" w:color="auto"/>
            </w:tcBorders>
            <w:hideMark/>
          </w:tcPr>
          <w:p w:rsidR="008F0C5D" w:rsidRDefault="008F0C5D" w:rsidP="0019759D">
            <w:pPr>
              <w:tabs>
                <w:tab w:val="left" w:pos="9356"/>
              </w:tabs>
              <w:jc w:val="center"/>
              <w:rPr>
                <w:rFonts w:ascii="Times New Roman" w:hAnsi="Times New Roman" w:cs="Times New Roman"/>
                <w:sz w:val="24"/>
                <w:szCs w:val="24"/>
              </w:rPr>
            </w:pPr>
            <w:r>
              <w:rPr>
                <w:rFonts w:ascii="Times New Roman" w:hAnsi="Times New Roman" w:cs="Times New Roman"/>
                <w:sz w:val="24"/>
                <w:szCs w:val="24"/>
              </w:rPr>
              <w:t>Register Address</w:t>
            </w:r>
          </w:p>
        </w:tc>
        <w:tc>
          <w:tcPr>
            <w:tcW w:w="3072" w:type="dxa"/>
            <w:gridSpan w:val="2"/>
            <w:tcBorders>
              <w:top w:val="single" w:sz="4" w:space="0" w:color="auto"/>
              <w:left w:val="single" w:sz="4" w:space="0" w:color="auto"/>
              <w:bottom w:val="single" w:sz="4" w:space="0" w:color="auto"/>
              <w:right w:val="single" w:sz="4" w:space="0" w:color="auto"/>
            </w:tcBorders>
            <w:hideMark/>
          </w:tcPr>
          <w:p w:rsidR="008F0C5D" w:rsidRDefault="008F0C5D" w:rsidP="0019759D">
            <w:pPr>
              <w:tabs>
                <w:tab w:val="left" w:pos="9356"/>
              </w:tabs>
              <w:jc w:val="center"/>
              <w:rPr>
                <w:rFonts w:ascii="Times New Roman" w:hAnsi="Times New Roman" w:cs="Times New Roman"/>
                <w:sz w:val="24"/>
                <w:szCs w:val="24"/>
              </w:rPr>
            </w:pPr>
            <w:r>
              <w:rPr>
                <w:rFonts w:ascii="Times New Roman" w:hAnsi="Times New Roman" w:cs="Times New Roman"/>
                <w:sz w:val="24"/>
                <w:szCs w:val="24"/>
              </w:rPr>
              <w:t>Register Value</w:t>
            </w:r>
          </w:p>
        </w:tc>
        <w:tc>
          <w:tcPr>
            <w:tcW w:w="2526" w:type="dxa"/>
            <w:vMerge w:val="restart"/>
            <w:tcBorders>
              <w:top w:val="single" w:sz="4" w:space="0" w:color="auto"/>
              <w:left w:val="single" w:sz="4" w:space="0" w:color="auto"/>
              <w:bottom w:val="single" w:sz="4" w:space="0" w:color="auto"/>
              <w:right w:val="single" w:sz="4" w:space="0" w:color="auto"/>
            </w:tcBorders>
            <w:hideMark/>
          </w:tcPr>
          <w:p w:rsidR="008F0C5D" w:rsidRDefault="008F0C5D" w:rsidP="0019759D">
            <w:pPr>
              <w:tabs>
                <w:tab w:val="left" w:pos="9356"/>
              </w:tabs>
              <w:jc w:val="center"/>
              <w:rPr>
                <w:rFonts w:ascii="Times New Roman" w:hAnsi="Times New Roman" w:cs="Times New Roman"/>
                <w:sz w:val="24"/>
                <w:szCs w:val="24"/>
              </w:rPr>
            </w:pPr>
            <w:r>
              <w:rPr>
                <w:rFonts w:ascii="Times New Roman" w:hAnsi="Times New Roman" w:cs="Times New Roman"/>
                <w:sz w:val="24"/>
                <w:szCs w:val="24"/>
              </w:rPr>
              <w:t>Name</w:t>
            </w:r>
          </w:p>
        </w:tc>
      </w:tr>
      <w:tr w:rsidR="008F0C5D" w:rsidTr="0019759D">
        <w:trPr>
          <w:trHeight w:val="21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8F0C5D" w:rsidRDefault="008F0C5D" w:rsidP="0019759D">
            <w:pPr>
              <w:rPr>
                <w:rFonts w:ascii="Times New Roman" w:hAnsi="Times New Roman" w:cs="Times New Roman"/>
                <w:sz w:val="24"/>
                <w:szCs w:val="24"/>
              </w:rPr>
            </w:pPr>
          </w:p>
        </w:tc>
        <w:tc>
          <w:tcPr>
            <w:tcW w:w="1305" w:type="dxa"/>
            <w:tcBorders>
              <w:top w:val="single" w:sz="4" w:space="0" w:color="auto"/>
              <w:left w:val="single" w:sz="4" w:space="0" w:color="auto"/>
              <w:bottom w:val="single" w:sz="4" w:space="0" w:color="auto"/>
              <w:right w:val="single" w:sz="4" w:space="0" w:color="auto"/>
            </w:tcBorders>
            <w:hideMark/>
          </w:tcPr>
          <w:p w:rsidR="008F0C5D" w:rsidRDefault="008F0C5D" w:rsidP="0019759D">
            <w:pPr>
              <w:tabs>
                <w:tab w:val="left" w:pos="9356"/>
              </w:tabs>
              <w:jc w:val="center"/>
              <w:rPr>
                <w:rFonts w:ascii="Times New Roman" w:hAnsi="Times New Roman" w:cs="Times New Roman"/>
                <w:sz w:val="24"/>
                <w:szCs w:val="24"/>
              </w:rPr>
            </w:pPr>
            <w:r>
              <w:rPr>
                <w:rFonts w:ascii="Times New Roman" w:hAnsi="Times New Roman" w:cs="Times New Roman"/>
                <w:sz w:val="24"/>
                <w:szCs w:val="24"/>
              </w:rPr>
              <w:t>Default</w:t>
            </w:r>
          </w:p>
        </w:tc>
        <w:tc>
          <w:tcPr>
            <w:tcW w:w="1767" w:type="dxa"/>
            <w:tcBorders>
              <w:top w:val="single" w:sz="4" w:space="0" w:color="auto"/>
              <w:left w:val="single" w:sz="4" w:space="0" w:color="auto"/>
              <w:bottom w:val="single" w:sz="4" w:space="0" w:color="auto"/>
              <w:right w:val="single" w:sz="4" w:space="0" w:color="auto"/>
            </w:tcBorders>
            <w:hideMark/>
          </w:tcPr>
          <w:p w:rsidR="008F0C5D" w:rsidRDefault="008F0C5D" w:rsidP="0019759D">
            <w:pPr>
              <w:tabs>
                <w:tab w:val="left" w:pos="9356"/>
              </w:tabs>
              <w:rPr>
                <w:rFonts w:ascii="Times New Roman" w:hAnsi="Times New Roman" w:cs="Times New Roman"/>
                <w:sz w:val="24"/>
                <w:szCs w:val="24"/>
              </w:rPr>
            </w:pPr>
            <w:r>
              <w:rPr>
                <w:rFonts w:ascii="Times New Roman" w:hAnsi="Times New Roman" w:cs="Times New Roman"/>
                <w:sz w:val="24"/>
                <w:szCs w:val="24"/>
              </w:rPr>
              <w:t>Modify Value</w:t>
            </w:r>
          </w:p>
        </w:tc>
        <w:tc>
          <w:tcPr>
            <w:tcW w:w="2526" w:type="dxa"/>
            <w:vMerge/>
            <w:tcBorders>
              <w:top w:val="single" w:sz="4" w:space="0" w:color="auto"/>
              <w:left w:val="single" w:sz="4" w:space="0" w:color="auto"/>
              <w:bottom w:val="single" w:sz="4" w:space="0" w:color="auto"/>
              <w:right w:val="single" w:sz="4" w:space="0" w:color="auto"/>
            </w:tcBorders>
            <w:vAlign w:val="center"/>
            <w:hideMark/>
          </w:tcPr>
          <w:p w:rsidR="008F0C5D" w:rsidRDefault="008F0C5D" w:rsidP="0019759D">
            <w:pPr>
              <w:rPr>
                <w:rFonts w:ascii="Times New Roman" w:hAnsi="Times New Roman" w:cs="Times New Roman"/>
                <w:sz w:val="24"/>
                <w:szCs w:val="24"/>
              </w:rPr>
            </w:pPr>
          </w:p>
        </w:tc>
      </w:tr>
      <w:tr w:rsidR="008F0C5D" w:rsidTr="0019759D">
        <w:trPr>
          <w:jc w:val="center"/>
        </w:trPr>
        <w:tc>
          <w:tcPr>
            <w:tcW w:w="2874"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36" w:author="User" w:date="2016-01-14T10:23:00Z">
                <w:pPr>
                  <w:tabs>
                    <w:tab w:val="left" w:pos="8364"/>
                  </w:tabs>
                  <w:spacing w:after="200" w:line="276" w:lineRule="auto"/>
                  <w:jc w:val="both"/>
                </w:pPr>
              </w:pPrChange>
            </w:pPr>
            <w:r>
              <w:rPr>
                <w:rFonts w:ascii="Times New Roman" w:hAnsi="Times New Roman" w:cs="Times New Roman"/>
                <w:sz w:val="24"/>
                <w:szCs w:val="24"/>
              </w:rPr>
              <w:t>R0x02B</w:t>
            </w:r>
          </w:p>
        </w:tc>
        <w:tc>
          <w:tcPr>
            <w:tcW w:w="1305"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37" w:author="User" w:date="2016-01-14T10:23:00Z">
                <w:pPr>
                  <w:tabs>
                    <w:tab w:val="left" w:pos="8364"/>
                  </w:tabs>
                  <w:spacing w:after="200" w:line="276" w:lineRule="auto"/>
                  <w:jc w:val="both"/>
                </w:pPr>
              </w:pPrChange>
            </w:pPr>
            <w:r>
              <w:rPr>
                <w:rFonts w:ascii="Times New Roman" w:hAnsi="Times New Roman" w:cs="Times New Roman"/>
                <w:sz w:val="24"/>
                <w:szCs w:val="24"/>
              </w:rPr>
              <w:t>0x0008</w:t>
            </w:r>
          </w:p>
        </w:tc>
        <w:tc>
          <w:tcPr>
            <w:tcW w:w="1767"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38" w:author="User" w:date="2016-01-14T10:23:00Z">
                <w:pPr>
                  <w:tabs>
                    <w:tab w:val="left" w:pos="8364"/>
                  </w:tabs>
                  <w:spacing w:after="200" w:line="276" w:lineRule="auto"/>
                  <w:jc w:val="both"/>
                </w:pPr>
              </w:pPrChange>
            </w:pPr>
            <w:r>
              <w:rPr>
                <w:rFonts w:ascii="Times New Roman" w:hAnsi="Times New Roman" w:cs="Times New Roman"/>
                <w:sz w:val="24"/>
                <w:szCs w:val="24"/>
              </w:rPr>
              <w:t>0x0033</w:t>
            </w:r>
          </w:p>
        </w:tc>
        <w:tc>
          <w:tcPr>
            <w:tcW w:w="2526"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39" w:author="User" w:date="2016-01-14T10:23:00Z">
                <w:pPr>
                  <w:tabs>
                    <w:tab w:val="left" w:pos="8364"/>
                  </w:tabs>
                  <w:spacing w:after="200" w:line="276" w:lineRule="auto"/>
                  <w:jc w:val="both"/>
                </w:pPr>
              </w:pPrChange>
            </w:pPr>
            <w:r>
              <w:rPr>
                <w:rFonts w:ascii="Times New Roman" w:hAnsi="Times New Roman" w:cs="Times New Roman"/>
                <w:sz w:val="24"/>
                <w:szCs w:val="24"/>
              </w:rPr>
              <w:t>Green1 Gain</w:t>
            </w:r>
          </w:p>
        </w:tc>
      </w:tr>
      <w:tr w:rsidR="008F0C5D" w:rsidTr="0019759D">
        <w:trPr>
          <w:jc w:val="center"/>
        </w:trPr>
        <w:tc>
          <w:tcPr>
            <w:tcW w:w="2874"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40" w:author="User" w:date="2016-01-14T10:23:00Z">
                <w:pPr>
                  <w:tabs>
                    <w:tab w:val="left" w:pos="8364"/>
                  </w:tabs>
                  <w:spacing w:after="200" w:line="276" w:lineRule="auto"/>
                  <w:jc w:val="both"/>
                </w:pPr>
              </w:pPrChange>
            </w:pPr>
            <w:r>
              <w:rPr>
                <w:rFonts w:ascii="Times New Roman" w:hAnsi="Times New Roman" w:cs="Times New Roman"/>
                <w:sz w:val="24"/>
                <w:szCs w:val="24"/>
              </w:rPr>
              <w:t>R0x02C</w:t>
            </w:r>
          </w:p>
        </w:tc>
        <w:tc>
          <w:tcPr>
            <w:tcW w:w="1305"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41" w:author="User" w:date="2016-01-14T10:23:00Z">
                <w:pPr>
                  <w:tabs>
                    <w:tab w:val="left" w:pos="8364"/>
                  </w:tabs>
                  <w:spacing w:after="200" w:line="276" w:lineRule="auto"/>
                  <w:jc w:val="both"/>
                </w:pPr>
              </w:pPrChange>
            </w:pPr>
            <w:r>
              <w:rPr>
                <w:rFonts w:ascii="Times New Roman" w:hAnsi="Times New Roman" w:cs="Times New Roman"/>
                <w:sz w:val="24"/>
                <w:szCs w:val="24"/>
              </w:rPr>
              <w:t>0x0008</w:t>
            </w:r>
          </w:p>
        </w:tc>
        <w:tc>
          <w:tcPr>
            <w:tcW w:w="1767"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42" w:author="User" w:date="2016-01-14T10:23:00Z">
                <w:pPr>
                  <w:tabs>
                    <w:tab w:val="left" w:pos="8364"/>
                  </w:tabs>
                  <w:spacing w:after="200" w:line="276" w:lineRule="auto"/>
                  <w:jc w:val="both"/>
                </w:pPr>
              </w:pPrChange>
            </w:pPr>
            <w:r>
              <w:rPr>
                <w:rFonts w:ascii="Times New Roman" w:hAnsi="Times New Roman" w:cs="Times New Roman"/>
                <w:sz w:val="24"/>
                <w:szCs w:val="24"/>
              </w:rPr>
              <w:t>0x0135</w:t>
            </w:r>
          </w:p>
        </w:tc>
        <w:tc>
          <w:tcPr>
            <w:tcW w:w="2526"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43" w:author="User" w:date="2016-01-14T10:23:00Z">
                <w:pPr>
                  <w:tabs>
                    <w:tab w:val="left" w:pos="8364"/>
                  </w:tabs>
                  <w:spacing w:after="200" w:line="276" w:lineRule="auto"/>
                  <w:jc w:val="both"/>
                </w:pPr>
              </w:pPrChange>
            </w:pPr>
            <w:r>
              <w:rPr>
                <w:rFonts w:ascii="Times New Roman" w:hAnsi="Times New Roman" w:cs="Times New Roman"/>
                <w:sz w:val="24"/>
                <w:szCs w:val="24"/>
              </w:rPr>
              <w:t>Blue Gain</w:t>
            </w:r>
          </w:p>
        </w:tc>
      </w:tr>
      <w:tr w:rsidR="008F0C5D" w:rsidTr="0019759D">
        <w:trPr>
          <w:jc w:val="center"/>
        </w:trPr>
        <w:tc>
          <w:tcPr>
            <w:tcW w:w="2874"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44" w:author="User" w:date="2016-01-14T10:23:00Z">
                <w:pPr>
                  <w:tabs>
                    <w:tab w:val="left" w:pos="8364"/>
                  </w:tabs>
                  <w:spacing w:after="200" w:line="276" w:lineRule="auto"/>
                  <w:jc w:val="both"/>
                </w:pPr>
              </w:pPrChange>
            </w:pPr>
            <w:r>
              <w:rPr>
                <w:rFonts w:ascii="Times New Roman" w:hAnsi="Times New Roman" w:cs="Times New Roman"/>
                <w:sz w:val="24"/>
                <w:szCs w:val="24"/>
              </w:rPr>
              <w:t>R0x02D</w:t>
            </w:r>
          </w:p>
        </w:tc>
        <w:tc>
          <w:tcPr>
            <w:tcW w:w="1305"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45" w:author="User" w:date="2016-01-14T10:23:00Z">
                <w:pPr>
                  <w:tabs>
                    <w:tab w:val="left" w:pos="8364"/>
                  </w:tabs>
                  <w:spacing w:after="200" w:line="276" w:lineRule="auto"/>
                  <w:jc w:val="both"/>
                </w:pPr>
              </w:pPrChange>
            </w:pPr>
            <w:r>
              <w:rPr>
                <w:rFonts w:ascii="Times New Roman" w:hAnsi="Times New Roman" w:cs="Times New Roman"/>
                <w:sz w:val="24"/>
                <w:szCs w:val="24"/>
              </w:rPr>
              <w:t>0x0008</w:t>
            </w:r>
          </w:p>
        </w:tc>
        <w:tc>
          <w:tcPr>
            <w:tcW w:w="1767"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46" w:author="User" w:date="2016-01-14T10:23:00Z">
                <w:pPr>
                  <w:tabs>
                    <w:tab w:val="left" w:pos="8364"/>
                  </w:tabs>
                  <w:spacing w:after="200" w:line="276" w:lineRule="auto"/>
                  <w:jc w:val="both"/>
                </w:pPr>
              </w:pPrChange>
            </w:pPr>
            <w:r>
              <w:rPr>
                <w:rFonts w:ascii="Times New Roman" w:hAnsi="Times New Roman" w:cs="Times New Roman"/>
                <w:sz w:val="24"/>
                <w:szCs w:val="24"/>
              </w:rPr>
              <w:t>0x0339</w:t>
            </w:r>
          </w:p>
        </w:tc>
        <w:tc>
          <w:tcPr>
            <w:tcW w:w="2526"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47" w:author="User" w:date="2016-01-14T10:23:00Z">
                <w:pPr>
                  <w:tabs>
                    <w:tab w:val="left" w:pos="8364"/>
                  </w:tabs>
                  <w:spacing w:after="200" w:line="276" w:lineRule="auto"/>
                  <w:jc w:val="both"/>
                </w:pPr>
              </w:pPrChange>
            </w:pPr>
            <w:r>
              <w:rPr>
                <w:rFonts w:ascii="Times New Roman" w:hAnsi="Times New Roman" w:cs="Times New Roman"/>
                <w:sz w:val="24"/>
                <w:szCs w:val="24"/>
              </w:rPr>
              <w:t>Red Gain</w:t>
            </w:r>
          </w:p>
        </w:tc>
      </w:tr>
      <w:tr w:rsidR="008F0C5D" w:rsidTr="0019759D">
        <w:trPr>
          <w:jc w:val="center"/>
        </w:trPr>
        <w:tc>
          <w:tcPr>
            <w:tcW w:w="2874"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48" w:author="User" w:date="2016-01-14T10:23:00Z">
                <w:pPr>
                  <w:tabs>
                    <w:tab w:val="left" w:pos="8364"/>
                  </w:tabs>
                  <w:spacing w:after="200" w:line="276" w:lineRule="auto"/>
                  <w:jc w:val="both"/>
                </w:pPr>
              </w:pPrChange>
            </w:pPr>
            <w:r>
              <w:rPr>
                <w:rFonts w:ascii="Times New Roman" w:hAnsi="Times New Roman" w:cs="Times New Roman"/>
                <w:sz w:val="24"/>
                <w:szCs w:val="24"/>
              </w:rPr>
              <w:t>R0x02E</w:t>
            </w:r>
          </w:p>
        </w:tc>
        <w:tc>
          <w:tcPr>
            <w:tcW w:w="1305"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49" w:author="User" w:date="2016-01-14T10:23:00Z">
                <w:pPr>
                  <w:tabs>
                    <w:tab w:val="left" w:pos="8364"/>
                  </w:tabs>
                  <w:spacing w:after="200" w:line="276" w:lineRule="auto"/>
                  <w:jc w:val="both"/>
                </w:pPr>
              </w:pPrChange>
            </w:pPr>
            <w:r>
              <w:rPr>
                <w:rFonts w:ascii="Times New Roman" w:hAnsi="Times New Roman" w:cs="Times New Roman"/>
                <w:sz w:val="24"/>
                <w:szCs w:val="24"/>
              </w:rPr>
              <w:t>0x0008</w:t>
            </w:r>
          </w:p>
        </w:tc>
        <w:tc>
          <w:tcPr>
            <w:tcW w:w="1767"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50" w:author="User" w:date="2016-01-14T10:23:00Z">
                <w:pPr>
                  <w:tabs>
                    <w:tab w:val="left" w:pos="8364"/>
                  </w:tabs>
                  <w:spacing w:after="200" w:line="276" w:lineRule="auto"/>
                  <w:jc w:val="both"/>
                </w:pPr>
              </w:pPrChange>
            </w:pPr>
            <w:r>
              <w:rPr>
                <w:rFonts w:ascii="Times New Roman" w:hAnsi="Times New Roman" w:cs="Times New Roman"/>
                <w:sz w:val="24"/>
                <w:szCs w:val="24"/>
              </w:rPr>
              <w:t>0x0033</w:t>
            </w:r>
          </w:p>
        </w:tc>
        <w:tc>
          <w:tcPr>
            <w:tcW w:w="2526" w:type="dxa"/>
            <w:tcBorders>
              <w:top w:val="single" w:sz="4" w:space="0" w:color="auto"/>
              <w:left w:val="single" w:sz="4" w:space="0" w:color="auto"/>
              <w:bottom w:val="single" w:sz="4" w:space="0" w:color="auto"/>
              <w:right w:val="single" w:sz="4" w:space="0" w:color="auto"/>
            </w:tcBorders>
            <w:hideMark/>
          </w:tcPr>
          <w:p w:rsidR="00D77732" w:rsidRDefault="008F0C5D">
            <w:pPr>
              <w:tabs>
                <w:tab w:val="left" w:pos="8364"/>
              </w:tabs>
              <w:jc w:val="center"/>
              <w:rPr>
                <w:rFonts w:ascii="Times New Roman" w:hAnsi="Times New Roman" w:cs="Times New Roman"/>
                <w:sz w:val="24"/>
                <w:szCs w:val="24"/>
              </w:rPr>
              <w:pPrChange w:id="351" w:author="User" w:date="2016-01-14T10:23:00Z">
                <w:pPr>
                  <w:tabs>
                    <w:tab w:val="left" w:pos="8364"/>
                  </w:tabs>
                  <w:spacing w:after="200" w:line="276" w:lineRule="auto"/>
                  <w:jc w:val="both"/>
                </w:pPr>
              </w:pPrChange>
            </w:pPr>
            <w:r>
              <w:rPr>
                <w:rFonts w:ascii="Times New Roman" w:hAnsi="Times New Roman" w:cs="Times New Roman"/>
                <w:sz w:val="24"/>
                <w:szCs w:val="24"/>
              </w:rPr>
              <w:t>Green2 Gain</w:t>
            </w:r>
          </w:p>
        </w:tc>
      </w:tr>
    </w:tbl>
    <w:p w:rsidR="008F0C5D" w:rsidRDefault="008F0C5D" w:rsidP="008F0C5D">
      <w:pPr>
        <w:spacing w:line="480" w:lineRule="auto"/>
        <w:ind w:firstLine="720"/>
        <w:rPr>
          <w:rFonts w:ascii="Times New Roman" w:hAnsi="Times New Roman" w:cs="Times New Roman"/>
          <w:sz w:val="24"/>
          <w:szCs w:val="24"/>
        </w:rPr>
      </w:pPr>
    </w:p>
    <w:p w:rsidR="008F0C5D" w:rsidRDefault="008F0C5D" w:rsidP="008F0C5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Overall</w:t>
      </w:r>
      <w:ins w:id="352" w:author="User" w:date="2016-01-14T10:24:00Z">
        <w:r w:rsidR="00FF2C0F">
          <w:rPr>
            <w:rFonts w:ascii="Times New Roman" w:hAnsi="Times New Roman" w:cs="Times New Roman"/>
            <w:sz w:val="24"/>
            <w:szCs w:val="24"/>
          </w:rPr>
          <w:t>, the</w:t>
        </w:r>
      </w:ins>
      <w:r>
        <w:rPr>
          <w:rFonts w:ascii="Times New Roman" w:hAnsi="Times New Roman" w:cs="Times New Roman"/>
          <w:sz w:val="24"/>
          <w:szCs w:val="24"/>
        </w:rPr>
        <w:t xml:space="preserve"> </w:t>
      </w:r>
      <w:del w:id="353" w:author="User" w:date="2016-01-14T10:24:00Z">
        <w:r w:rsidDel="00FF2C0F">
          <w:rPr>
            <w:rFonts w:ascii="Times New Roman" w:hAnsi="Times New Roman" w:cs="Times New Roman"/>
            <w:sz w:val="24"/>
            <w:szCs w:val="24"/>
          </w:rPr>
          <w:delText xml:space="preserve">of </w:delText>
        </w:r>
      </w:del>
      <w:r>
        <w:rPr>
          <w:rFonts w:ascii="Times New Roman" w:hAnsi="Times New Roman" w:cs="Times New Roman"/>
          <w:sz w:val="24"/>
          <w:szCs w:val="24"/>
        </w:rPr>
        <w:t>I²C Configuration Module</w:t>
      </w:r>
      <w:del w:id="354" w:author="User" w:date="2016-01-14T10:24:00Z">
        <w:r w:rsidDel="00FF2C0F">
          <w:rPr>
            <w:rFonts w:ascii="Times New Roman" w:hAnsi="Times New Roman" w:cs="Times New Roman"/>
            <w:sz w:val="24"/>
            <w:szCs w:val="24"/>
          </w:rPr>
          <w:delText>, that</w:delText>
        </w:r>
      </w:del>
      <w:r>
        <w:rPr>
          <w:rFonts w:ascii="Times New Roman" w:hAnsi="Times New Roman" w:cs="Times New Roman"/>
          <w:sz w:val="24"/>
          <w:szCs w:val="24"/>
        </w:rPr>
        <w:t xml:space="preserve"> </w:t>
      </w:r>
      <w:del w:id="355" w:author="User" w:date="2016-01-14T10:29:00Z">
        <w:r w:rsidDel="00FF2C0F">
          <w:rPr>
            <w:rFonts w:ascii="Times New Roman" w:hAnsi="Times New Roman" w:cs="Times New Roman"/>
            <w:sz w:val="24"/>
            <w:szCs w:val="24"/>
          </w:rPr>
          <w:delText xml:space="preserve">starts </w:delText>
        </w:r>
      </w:del>
      <w:ins w:id="356" w:author="User" w:date="2016-01-14T10:29:00Z">
        <w:r w:rsidR="00FF2C0F">
          <w:rPr>
            <w:rFonts w:ascii="Times New Roman" w:hAnsi="Times New Roman" w:cs="Times New Roman"/>
            <w:sz w:val="24"/>
            <w:szCs w:val="24"/>
          </w:rPr>
          <w:t xml:space="preserve">begins </w:t>
        </w:r>
      </w:ins>
      <w:r>
        <w:rPr>
          <w:rFonts w:ascii="Times New Roman" w:hAnsi="Times New Roman" w:cs="Times New Roman"/>
          <w:sz w:val="24"/>
          <w:szCs w:val="24"/>
        </w:rPr>
        <w:t xml:space="preserve">from I²2 Configuration sub-modules that output a 32-bit address to I²2 Controller. </w:t>
      </w:r>
      <w:ins w:id="357" w:author="User" w:date="2016-01-14T10:29:00Z">
        <w:r w:rsidR="00FF2C0F">
          <w:rPr>
            <w:rFonts w:ascii="Times New Roman" w:hAnsi="Times New Roman" w:cs="Times New Roman"/>
            <w:sz w:val="24"/>
            <w:szCs w:val="24"/>
          </w:rPr>
          <w:t xml:space="preserve">The </w:t>
        </w:r>
      </w:ins>
      <w:r>
        <w:rPr>
          <w:rFonts w:ascii="Times New Roman" w:hAnsi="Times New Roman" w:cs="Times New Roman"/>
          <w:sz w:val="24"/>
          <w:szCs w:val="24"/>
        </w:rPr>
        <w:t xml:space="preserve">I²2 Controller will </w:t>
      </w:r>
      <w:del w:id="358" w:author="User" w:date="2016-01-14T10:24:00Z">
        <w:r w:rsidDel="00FF2C0F">
          <w:rPr>
            <w:rFonts w:ascii="Times New Roman" w:hAnsi="Times New Roman" w:cs="Times New Roman"/>
            <w:sz w:val="24"/>
            <w:szCs w:val="24"/>
          </w:rPr>
          <w:delText>start separate</w:delText>
        </w:r>
      </w:del>
      <w:ins w:id="359" w:author="User" w:date="2016-01-14T10:24:00Z">
        <w:r w:rsidR="00FF2C0F">
          <w:rPr>
            <w:rFonts w:ascii="Times New Roman" w:hAnsi="Times New Roman" w:cs="Times New Roman"/>
            <w:sz w:val="24"/>
            <w:szCs w:val="24"/>
          </w:rPr>
          <w:t>begin separating</w:t>
        </w:r>
      </w:ins>
      <w:r>
        <w:rPr>
          <w:rFonts w:ascii="Times New Roman" w:hAnsi="Times New Roman" w:cs="Times New Roman"/>
          <w:sz w:val="24"/>
          <w:szCs w:val="24"/>
        </w:rPr>
        <w:t xml:space="preserve"> 32-bit</w:t>
      </w:r>
      <w:ins w:id="360" w:author="User" w:date="2016-01-14T10:24:00Z">
        <w:r w:rsidR="00FF2C0F">
          <w:rPr>
            <w:rFonts w:ascii="Times New Roman" w:hAnsi="Times New Roman" w:cs="Times New Roman"/>
            <w:sz w:val="24"/>
            <w:szCs w:val="24"/>
          </w:rPr>
          <w:t>s</w:t>
        </w:r>
      </w:ins>
      <w:r>
        <w:rPr>
          <w:rFonts w:ascii="Times New Roman" w:hAnsi="Times New Roman" w:cs="Times New Roman"/>
          <w:sz w:val="24"/>
          <w:szCs w:val="24"/>
        </w:rPr>
        <w:t xml:space="preserve"> into 4 parts </w:t>
      </w:r>
      <w:del w:id="361" w:author="User" w:date="2016-01-14T10:25:00Z">
        <w:r w:rsidDel="00FF2C0F">
          <w:rPr>
            <w:rFonts w:ascii="Times New Roman" w:hAnsi="Times New Roman" w:cs="Times New Roman"/>
            <w:sz w:val="24"/>
            <w:szCs w:val="24"/>
          </w:rPr>
          <w:delText xml:space="preserve">that </w:delText>
        </w:r>
      </w:del>
      <w:ins w:id="362" w:author="User" w:date="2016-01-14T10:25:00Z">
        <w:r w:rsidR="00FF2C0F">
          <w:rPr>
            <w:rFonts w:ascii="Times New Roman" w:hAnsi="Times New Roman" w:cs="Times New Roman"/>
            <w:sz w:val="24"/>
            <w:szCs w:val="24"/>
          </w:rPr>
          <w:t xml:space="preserve">which </w:t>
        </w:r>
      </w:ins>
      <w:r>
        <w:rPr>
          <w:rFonts w:ascii="Times New Roman" w:hAnsi="Times New Roman" w:cs="Times New Roman"/>
          <w:sz w:val="24"/>
          <w:szCs w:val="24"/>
        </w:rPr>
        <w:t>are</w:t>
      </w:r>
      <w:ins w:id="363" w:author="User" w:date="2016-01-14T10:25:00Z">
        <w:r w:rsidR="00FF2C0F">
          <w:rPr>
            <w:rFonts w:ascii="Times New Roman" w:hAnsi="Times New Roman" w:cs="Times New Roman"/>
            <w:sz w:val="24"/>
            <w:szCs w:val="24"/>
          </w:rPr>
          <w:t xml:space="preserve"> the</w:t>
        </w:r>
      </w:ins>
      <w:r>
        <w:rPr>
          <w:rFonts w:ascii="Times New Roman" w:hAnsi="Times New Roman" w:cs="Times New Roman"/>
          <w:sz w:val="24"/>
          <w:szCs w:val="24"/>
        </w:rPr>
        <w:t xml:space="preserve"> slave address, sub-slave address, and </w:t>
      </w:r>
      <w:ins w:id="364" w:author="User" w:date="2016-01-14T10:30:00Z">
        <w:r w:rsidR="00FF2C0F">
          <w:rPr>
            <w:rFonts w:ascii="Times New Roman" w:hAnsi="Times New Roman" w:cs="Times New Roman"/>
            <w:sz w:val="24"/>
            <w:szCs w:val="24"/>
          </w:rPr>
          <w:t xml:space="preserve">another </w:t>
        </w:r>
      </w:ins>
      <w:r>
        <w:rPr>
          <w:rFonts w:ascii="Times New Roman" w:hAnsi="Times New Roman" w:cs="Times New Roman"/>
          <w:sz w:val="24"/>
          <w:szCs w:val="24"/>
        </w:rPr>
        <w:t>16-bit</w:t>
      </w:r>
      <w:ins w:id="365" w:author="User" w:date="2016-01-14T10:29:00Z">
        <w:r w:rsidR="00FF2C0F">
          <w:rPr>
            <w:rFonts w:ascii="Times New Roman" w:hAnsi="Times New Roman" w:cs="Times New Roman"/>
            <w:sz w:val="24"/>
            <w:szCs w:val="24"/>
          </w:rPr>
          <w:t>s</w:t>
        </w:r>
      </w:ins>
      <w:r>
        <w:rPr>
          <w:rFonts w:ascii="Times New Roman" w:hAnsi="Times New Roman" w:cs="Times New Roman"/>
          <w:sz w:val="24"/>
          <w:szCs w:val="24"/>
        </w:rPr>
        <w:t xml:space="preserve"> </w:t>
      </w:r>
      <w:del w:id="366" w:author="User" w:date="2016-01-14T10:30:00Z">
        <w:r w:rsidDel="00FF2C0F">
          <w:rPr>
            <w:rFonts w:ascii="Times New Roman" w:hAnsi="Times New Roman" w:cs="Times New Roman"/>
            <w:sz w:val="24"/>
            <w:szCs w:val="24"/>
          </w:rPr>
          <w:delText xml:space="preserve">of </w:delText>
        </w:r>
      </w:del>
      <w:ins w:id="367" w:author="User" w:date="2016-01-14T10:30:00Z">
        <w:r w:rsidR="00FF2C0F">
          <w:rPr>
            <w:rFonts w:ascii="Times New Roman" w:hAnsi="Times New Roman" w:cs="Times New Roman"/>
            <w:sz w:val="24"/>
            <w:szCs w:val="24"/>
          </w:rPr>
          <w:t xml:space="preserve">for </w:t>
        </w:r>
      </w:ins>
      <w:r>
        <w:rPr>
          <w:rFonts w:ascii="Times New Roman" w:hAnsi="Times New Roman" w:cs="Times New Roman"/>
          <w:sz w:val="24"/>
          <w:szCs w:val="24"/>
        </w:rPr>
        <w:t>registers. The first 8-bit</w:t>
      </w:r>
      <w:ins w:id="368" w:author="User" w:date="2016-01-14T10:31:00Z">
        <w:r w:rsidR="00D743B9">
          <w:rPr>
            <w:rFonts w:ascii="Times New Roman" w:hAnsi="Times New Roman" w:cs="Times New Roman"/>
            <w:sz w:val="24"/>
            <w:szCs w:val="24"/>
          </w:rPr>
          <w:t>s</w:t>
        </w:r>
      </w:ins>
      <w:r>
        <w:rPr>
          <w:rFonts w:ascii="Times New Roman" w:hAnsi="Times New Roman" w:cs="Times New Roman"/>
          <w:sz w:val="24"/>
          <w:szCs w:val="24"/>
        </w:rPr>
        <w:t xml:space="preserve"> </w:t>
      </w:r>
      <w:ins w:id="369" w:author="User" w:date="2016-01-14T10:31:00Z">
        <w:r w:rsidR="00D743B9">
          <w:rPr>
            <w:rFonts w:ascii="Times New Roman" w:hAnsi="Times New Roman" w:cs="Times New Roman"/>
            <w:sz w:val="24"/>
            <w:szCs w:val="24"/>
          </w:rPr>
          <w:t xml:space="preserve">of </w:t>
        </w:r>
      </w:ins>
      <w:r>
        <w:rPr>
          <w:rFonts w:ascii="Times New Roman" w:hAnsi="Times New Roman" w:cs="Times New Roman"/>
          <w:sz w:val="24"/>
          <w:szCs w:val="24"/>
        </w:rPr>
        <w:t>MSB address will</w:t>
      </w:r>
      <w:ins w:id="370" w:author="User" w:date="2016-01-14T10:32:00Z">
        <w:r w:rsidR="00D743B9">
          <w:rPr>
            <w:rFonts w:ascii="Times New Roman" w:hAnsi="Times New Roman" w:cs="Times New Roman"/>
            <w:sz w:val="24"/>
            <w:szCs w:val="24"/>
          </w:rPr>
          <w:t xml:space="preserve"> be sent out to await acknowlegement.</w:t>
        </w:r>
      </w:ins>
      <w:del w:id="371" w:author="User" w:date="2016-01-14T10:32:00Z">
        <w:r w:rsidDel="00D743B9">
          <w:rPr>
            <w:rFonts w:ascii="Times New Roman" w:hAnsi="Times New Roman" w:cs="Times New Roman"/>
            <w:sz w:val="24"/>
            <w:szCs w:val="24"/>
          </w:rPr>
          <w:delText xml:space="preserve"> send and wait for acknowledgement, if</w:delText>
        </w:r>
      </w:del>
      <w:ins w:id="372" w:author="User" w:date="2016-01-14T10:33:00Z">
        <w:r w:rsidR="00D743B9">
          <w:rPr>
            <w:rFonts w:ascii="Times New Roman" w:hAnsi="Times New Roman" w:cs="Times New Roman"/>
            <w:sz w:val="24"/>
            <w:szCs w:val="24"/>
          </w:rPr>
          <w:t xml:space="preserve"> </w:t>
        </w:r>
      </w:ins>
      <w:ins w:id="373" w:author="User" w:date="2016-01-14T10:32:00Z">
        <w:r w:rsidR="00D743B9">
          <w:rPr>
            <w:rFonts w:ascii="Times New Roman" w:hAnsi="Times New Roman" w:cs="Times New Roman"/>
            <w:sz w:val="24"/>
            <w:szCs w:val="24"/>
          </w:rPr>
          <w:t>Once</w:t>
        </w:r>
      </w:ins>
      <w:r>
        <w:rPr>
          <w:rFonts w:ascii="Times New Roman" w:hAnsi="Times New Roman" w:cs="Times New Roman"/>
          <w:sz w:val="24"/>
          <w:szCs w:val="24"/>
        </w:rPr>
        <w:t xml:space="preserve"> </w:t>
      </w:r>
      <w:ins w:id="374" w:author="User" w:date="2016-01-14T10:26:00Z">
        <w:r w:rsidR="00FF2C0F">
          <w:rPr>
            <w:rFonts w:ascii="Times New Roman" w:hAnsi="Times New Roman" w:cs="Times New Roman"/>
            <w:sz w:val="24"/>
            <w:szCs w:val="24"/>
          </w:rPr>
          <w:t xml:space="preserve">an </w:t>
        </w:r>
      </w:ins>
      <w:r>
        <w:rPr>
          <w:rFonts w:ascii="Times New Roman" w:hAnsi="Times New Roman" w:cs="Times New Roman"/>
          <w:sz w:val="24"/>
          <w:szCs w:val="24"/>
        </w:rPr>
        <w:t xml:space="preserve">acknowledgement </w:t>
      </w:r>
      <w:del w:id="375" w:author="User" w:date="2016-01-14T10:26:00Z">
        <w:r w:rsidDel="00FF2C0F">
          <w:rPr>
            <w:rFonts w:ascii="Times New Roman" w:hAnsi="Times New Roman" w:cs="Times New Roman"/>
            <w:sz w:val="24"/>
            <w:szCs w:val="24"/>
          </w:rPr>
          <w:delText xml:space="preserve">return </w:delText>
        </w:r>
      </w:del>
      <w:ins w:id="376" w:author="User" w:date="2016-01-14T10:26:00Z">
        <w:r w:rsidR="00FF2C0F">
          <w:rPr>
            <w:rFonts w:ascii="Times New Roman" w:hAnsi="Times New Roman" w:cs="Times New Roman"/>
            <w:sz w:val="24"/>
            <w:szCs w:val="24"/>
          </w:rPr>
          <w:t xml:space="preserve">is received </w:t>
        </w:r>
      </w:ins>
      <w:r>
        <w:rPr>
          <w:rFonts w:ascii="Times New Roman" w:hAnsi="Times New Roman" w:cs="Times New Roman"/>
          <w:sz w:val="24"/>
          <w:szCs w:val="24"/>
        </w:rPr>
        <w:t>then</w:t>
      </w:r>
      <w:ins w:id="377" w:author="User" w:date="2016-01-14T10:26:00Z">
        <w:r w:rsidR="00FF2C0F">
          <w:rPr>
            <w:rFonts w:ascii="Times New Roman" w:hAnsi="Times New Roman" w:cs="Times New Roman"/>
            <w:sz w:val="24"/>
            <w:szCs w:val="24"/>
          </w:rPr>
          <w:t xml:space="preserve"> </w:t>
        </w:r>
      </w:ins>
      <w:ins w:id="378" w:author="User" w:date="2016-01-14T10:33:00Z">
        <w:r w:rsidR="00D743B9">
          <w:rPr>
            <w:rFonts w:ascii="Times New Roman" w:hAnsi="Times New Roman" w:cs="Times New Roman"/>
            <w:sz w:val="24"/>
            <w:szCs w:val="24"/>
          </w:rPr>
          <w:t>the I2C Controller</w:t>
        </w:r>
      </w:ins>
      <w:ins w:id="379" w:author="User" w:date="2016-01-14T10:26:00Z">
        <w:r w:rsidR="00FF2C0F">
          <w:rPr>
            <w:rFonts w:ascii="Times New Roman" w:hAnsi="Times New Roman" w:cs="Times New Roman"/>
            <w:sz w:val="24"/>
            <w:szCs w:val="24"/>
          </w:rPr>
          <w:t xml:space="preserve"> will</w:t>
        </w:r>
      </w:ins>
      <w:del w:id="380" w:author="User" w:date="2016-01-14T10:26:00Z">
        <w:r w:rsidDel="00FF2C0F">
          <w:rPr>
            <w:rFonts w:ascii="Times New Roman" w:hAnsi="Times New Roman" w:cs="Times New Roman"/>
            <w:sz w:val="24"/>
            <w:szCs w:val="24"/>
          </w:rPr>
          <w:delText xml:space="preserve"> will </w:delText>
        </w:r>
      </w:del>
      <w:ins w:id="381" w:author="User" w:date="2016-01-14T10:26:00Z">
        <w:r w:rsidR="00FF2C0F">
          <w:rPr>
            <w:rFonts w:ascii="Times New Roman" w:hAnsi="Times New Roman" w:cs="Times New Roman"/>
            <w:sz w:val="24"/>
            <w:szCs w:val="24"/>
          </w:rPr>
          <w:t xml:space="preserve"> </w:t>
        </w:r>
      </w:ins>
      <w:r>
        <w:rPr>
          <w:rFonts w:ascii="Times New Roman" w:hAnsi="Times New Roman" w:cs="Times New Roman"/>
          <w:sz w:val="24"/>
          <w:szCs w:val="24"/>
        </w:rPr>
        <w:t xml:space="preserve">continue </w:t>
      </w:r>
      <w:ins w:id="382" w:author="User" w:date="2016-01-14T10:26:00Z">
        <w:r w:rsidR="00FF2C0F">
          <w:rPr>
            <w:rFonts w:ascii="Times New Roman" w:hAnsi="Times New Roman" w:cs="Times New Roman"/>
            <w:sz w:val="24"/>
            <w:szCs w:val="24"/>
          </w:rPr>
          <w:t xml:space="preserve">to </w:t>
        </w:r>
      </w:ins>
      <w:r>
        <w:rPr>
          <w:rFonts w:ascii="Times New Roman" w:hAnsi="Times New Roman" w:cs="Times New Roman"/>
          <w:sz w:val="24"/>
          <w:szCs w:val="24"/>
        </w:rPr>
        <w:t xml:space="preserve">send </w:t>
      </w:r>
      <w:ins w:id="383" w:author="User" w:date="2016-01-14T10:26:00Z">
        <w:r w:rsidR="00FF2C0F">
          <w:rPr>
            <w:rFonts w:ascii="Times New Roman" w:hAnsi="Times New Roman" w:cs="Times New Roman"/>
            <w:sz w:val="24"/>
            <w:szCs w:val="24"/>
          </w:rPr>
          <w:t xml:space="preserve">a </w:t>
        </w:r>
      </w:ins>
      <w:r>
        <w:rPr>
          <w:rFonts w:ascii="Times New Roman" w:hAnsi="Times New Roman" w:cs="Times New Roman"/>
          <w:sz w:val="24"/>
          <w:szCs w:val="24"/>
        </w:rPr>
        <w:t xml:space="preserve">sub-slave address. </w:t>
      </w:r>
      <w:del w:id="384" w:author="User" w:date="2016-01-14T10:33:00Z">
        <w:r w:rsidDel="00D743B9">
          <w:rPr>
            <w:rFonts w:ascii="Times New Roman" w:hAnsi="Times New Roman" w:cs="Times New Roman"/>
            <w:sz w:val="24"/>
            <w:szCs w:val="24"/>
          </w:rPr>
          <w:delText xml:space="preserve">The </w:delText>
        </w:r>
      </w:del>
      <w:ins w:id="385" w:author="User" w:date="2016-01-14T10:33:00Z">
        <w:r w:rsidR="00D743B9">
          <w:rPr>
            <w:rFonts w:ascii="Times New Roman" w:hAnsi="Times New Roman" w:cs="Times New Roman"/>
            <w:sz w:val="24"/>
            <w:szCs w:val="24"/>
          </w:rPr>
          <w:t xml:space="preserve">This </w:t>
        </w:r>
      </w:ins>
      <w:r>
        <w:rPr>
          <w:rFonts w:ascii="Times New Roman" w:hAnsi="Times New Roman" w:cs="Times New Roman"/>
          <w:sz w:val="24"/>
          <w:szCs w:val="24"/>
        </w:rPr>
        <w:t xml:space="preserve">process will continue until the 32-bit </w:t>
      </w:r>
      <w:del w:id="386" w:author="User" w:date="2016-01-14T10:26:00Z">
        <w:r w:rsidDel="00FF2C0F">
          <w:rPr>
            <w:rFonts w:ascii="Times New Roman" w:hAnsi="Times New Roman" w:cs="Times New Roman"/>
            <w:sz w:val="24"/>
            <w:szCs w:val="24"/>
          </w:rPr>
          <w:delText xml:space="preserve">is </w:delText>
        </w:r>
      </w:del>
      <w:ins w:id="387" w:author="User" w:date="2016-01-14T10:26:00Z">
        <w:r w:rsidR="00FF2C0F">
          <w:rPr>
            <w:rFonts w:ascii="Times New Roman" w:hAnsi="Times New Roman" w:cs="Times New Roman"/>
            <w:sz w:val="24"/>
            <w:szCs w:val="24"/>
          </w:rPr>
          <w:t xml:space="preserve">has been </w:t>
        </w:r>
      </w:ins>
      <w:r>
        <w:rPr>
          <w:rFonts w:ascii="Times New Roman" w:hAnsi="Times New Roman" w:cs="Times New Roman"/>
          <w:sz w:val="24"/>
          <w:szCs w:val="24"/>
        </w:rPr>
        <w:t xml:space="preserve">successfully sent. Figure 3.11 shows the flow chart of </w:t>
      </w:r>
      <w:ins w:id="388" w:author="User" w:date="2016-01-14T10:28:00Z">
        <w:r w:rsidR="00FF2C0F">
          <w:rPr>
            <w:rFonts w:ascii="Times New Roman" w:hAnsi="Times New Roman" w:cs="Times New Roman"/>
            <w:sz w:val="24"/>
            <w:szCs w:val="24"/>
          </w:rPr>
          <w:t>the</w:t>
        </w:r>
      </w:ins>
      <w:ins w:id="389" w:author="User" w:date="2016-01-14T10:27:00Z">
        <w:r w:rsidR="00FF2C0F">
          <w:rPr>
            <w:rFonts w:ascii="Times New Roman" w:hAnsi="Times New Roman" w:cs="Times New Roman"/>
            <w:sz w:val="24"/>
            <w:szCs w:val="24"/>
          </w:rPr>
          <w:t xml:space="preserve"> </w:t>
        </w:r>
      </w:ins>
      <w:r>
        <w:rPr>
          <w:rFonts w:ascii="Times New Roman" w:hAnsi="Times New Roman" w:cs="Times New Roman"/>
          <w:sz w:val="24"/>
          <w:szCs w:val="24"/>
        </w:rPr>
        <w:t>I²C Configuration.</w:t>
      </w:r>
    </w:p>
    <w:p w:rsidR="008F0C5D" w:rsidRDefault="008F0C5D" w:rsidP="008F0C5D">
      <w:pPr>
        <w:spacing w:after="0"/>
        <w:ind w:firstLine="720"/>
        <w:jc w:val="center"/>
        <w:rPr>
          <w:rFonts w:ascii="Times New Roman" w:hAnsi="Times New Roman" w:cs="Times New Roman"/>
          <w:sz w:val="24"/>
          <w:szCs w:val="24"/>
        </w:rPr>
      </w:pPr>
      <w:r>
        <w:rPr>
          <w:rFonts w:ascii="Times New Roman" w:hAnsi="Times New Roman" w:cs="Times New Roman"/>
          <w:noProof/>
          <w:sz w:val="24"/>
          <w:szCs w:val="24"/>
          <w:lang w:val="en-MY" w:eastAsia="en-MY"/>
        </w:rPr>
        <w:drawing>
          <wp:inline distT="0" distB="0" distL="0" distR="0">
            <wp:extent cx="3542584" cy="2870715"/>
            <wp:effectExtent l="19050" t="0" r="716"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43525" cy="2871477"/>
                    </a:xfrm>
                    <a:prstGeom prst="rect">
                      <a:avLst/>
                    </a:prstGeom>
                    <a:noFill/>
                    <a:ln>
                      <a:noFill/>
                    </a:ln>
                  </pic:spPr>
                </pic:pic>
              </a:graphicData>
            </a:graphic>
          </wp:inline>
        </w:drawing>
      </w:r>
    </w:p>
    <w:p w:rsidR="008F0C5D" w:rsidRPr="00C102BA" w:rsidRDefault="008F0C5D" w:rsidP="008F0C5D">
      <w:pPr>
        <w:spacing w:after="0" w:line="240" w:lineRule="auto"/>
        <w:ind w:left="2160" w:firstLine="720"/>
        <w:rPr>
          <w:rFonts w:ascii="Times New Roman" w:hAnsi="Times New Roman" w:cs="Times New Roman"/>
          <w:sz w:val="24"/>
          <w:szCs w:val="24"/>
        </w:rPr>
      </w:pPr>
      <w:r>
        <w:rPr>
          <w:rFonts w:ascii="Times New Roman" w:hAnsi="Times New Roman" w:cs="Times New Roman"/>
          <w:sz w:val="24"/>
          <w:szCs w:val="24"/>
        </w:rPr>
        <w:t>Figure 3.11</w:t>
      </w:r>
      <w:r w:rsidRPr="00C102BA">
        <w:rPr>
          <w:rFonts w:ascii="Times New Roman" w:hAnsi="Times New Roman" w:cs="Times New Roman"/>
          <w:sz w:val="24"/>
          <w:szCs w:val="24"/>
        </w:rPr>
        <w:t xml:space="preserve"> I²C Configuration Flow Chart</w:t>
      </w:r>
    </w:p>
    <w:p w:rsidR="008F0C5D" w:rsidRDefault="008F0C5D" w:rsidP="008F0C5D">
      <w:pPr>
        <w:spacing w:line="480" w:lineRule="auto"/>
        <w:jc w:val="both"/>
        <w:rPr>
          <w:rFonts w:ascii="Times New Roman" w:hAnsi="Times New Roman" w:cs="Times New Roman"/>
          <w:sz w:val="24"/>
          <w:szCs w:val="24"/>
        </w:rPr>
      </w:pPr>
    </w:p>
    <w:p w:rsidR="008F0C5D" w:rsidRPr="004D001E" w:rsidRDefault="008F0C5D" w:rsidP="008F0C5D">
      <w:pPr>
        <w:pStyle w:val="Heading2"/>
      </w:pPr>
      <w:bookmarkStart w:id="390" w:name="_Toc440459493"/>
      <w:bookmarkStart w:id="391" w:name="_Toc440464031"/>
      <w:r>
        <w:lastRenderedPageBreak/>
        <w:t>3.3</w:t>
      </w:r>
      <w:r w:rsidRPr="00696971">
        <w:t xml:space="preserve"> CMOS Sensor Data Capture</w:t>
      </w:r>
      <w:bookmarkEnd w:id="390"/>
      <w:bookmarkEnd w:id="391"/>
    </w:p>
    <w:p w:rsidR="008F0C5D" w:rsidRPr="00B66090"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This CMOS Sensor Data Capture (Block 2) obtains a signal to begin image data capture. This module is provided by Terasic. Figure 3.12</w:t>
      </w:r>
      <w:del w:id="392" w:author="User" w:date="2016-01-14T10:34:00Z">
        <w:r w:rsidDel="00BE2753">
          <w:rPr>
            <w:rFonts w:ascii="Times New Roman" w:hAnsi="Times New Roman" w:cs="Times New Roman"/>
            <w:sz w:val="24"/>
            <w:szCs w:val="24"/>
          </w:rPr>
          <w:delText xml:space="preserve"> shown</w:delText>
        </w:r>
      </w:del>
      <w:ins w:id="393" w:author="User" w:date="2016-01-14T10:34:00Z">
        <w:r w:rsidR="00BE2753">
          <w:rPr>
            <w:rFonts w:ascii="Times New Roman" w:hAnsi="Times New Roman" w:cs="Times New Roman"/>
            <w:sz w:val="24"/>
            <w:szCs w:val="24"/>
          </w:rPr>
          <w:t xml:space="preserve"> shows</w:t>
        </w:r>
      </w:ins>
      <w:r>
        <w:rPr>
          <w:rFonts w:ascii="Times New Roman" w:hAnsi="Times New Roman" w:cs="Times New Roman"/>
          <w:sz w:val="24"/>
          <w:szCs w:val="24"/>
        </w:rPr>
        <w:t xml:space="preserve"> </w:t>
      </w:r>
      <w:ins w:id="394" w:author="User" w:date="2016-01-14T10:34:00Z">
        <w:r w:rsidR="00BE2753">
          <w:rPr>
            <w:rFonts w:ascii="Times New Roman" w:hAnsi="Times New Roman" w:cs="Times New Roman"/>
            <w:sz w:val="24"/>
            <w:szCs w:val="24"/>
          </w:rPr>
          <w:t xml:space="preserve">that </w:t>
        </w:r>
      </w:ins>
      <w:r>
        <w:rPr>
          <w:rFonts w:ascii="Times New Roman" w:hAnsi="Times New Roman" w:cs="Times New Roman"/>
          <w:sz w:val="24"/>
          <w:szCs w:val="24"/>
        </w:rPr>
        <w:t xml:space="preserve">there are either valid or non-valid images when the </w:t>
      </w:r>
      <w:del w:id="395" w:author="User" w:date="2016-01-14T10:34:00Z">
        <w:r w:rsidDel="00BE2753">
          <w:rPr>
            <w:rFonts w:ascii="Times New Roman" w:hAnsi="Times New Roman" w:cs="Times New Roman"/>
            <w:sz w:val="24"/>
            <w:szCs w:val="24"/>
          </w:rPr>
          <w:delText xml:space="preserve">cmos </w:delText>
        </w:r>
      </w:del>
      <w:ins w:id="396" w:author="User" w:date="2016-01-14T10:34:00Z">
        <w:r w:rsidR="00BE2753">
          <w:rPr>
            <w:rFonts w:ascii="Times New Roman" w:hAnsi="Times New Roman" w:cs="Times New Roman"/>
            <w:sz w:val="24"/>
            <w:szCs w:val="24"/>
          </w:rPr>
          <w:t xml:space="preserve">CMOS </w:t>
        </w:r>
      </w:ins>
      <w:r>
        <w:rPr>
          <w:rFonts w:ascii="Times New Roman" w:hAnsi="Times New Roman" w:cs="Times New Roman"/>
          <w:sz w:val="24"/>
          <w:szCs w:val="24"/>
        </w:rPr>
        <w:t xml:space="preserve">sensor outputs image data to this data capture block. Using </w:t>
      </w:r>
      <w:ins w:id="397" w:author="User" w:date="2016-01-14T10:34:00Z">
        <w:r w:rsidR="00BE2753">
          <w:rPr>
            <w:rFonts w:ascii="Times New Roman" w:hAnsi="Times New Roman" w:cs="Times New Roman"/>
            <w:sz w:val="24"/>
            <w:szCs w:val="24"/>
          </w:rPr>
          <w:t xml:space="preserve">the </w:t>
        </w:r>
      </w:ins>
      <w:r>
        <w:rPr>
          <w:rFonts w:ascii="Times New Roman" w:hAnsi="Times New Roman" w:cs="Times New Roman"/>
          <w:sz w:val="24"/>
          <w:szCs w:val="24"/>
        </w:rPr>
        <w:t xml:space="preserve">Frame_Valid (FVAL) and Line_Valid (LVAL) </w:t>
      </w:r>
      <w:ins w:id="398" w:author="User" w:date="2016-01-14T10:35:00Z">
        <w:r w:rsidR="00BE2753">
          <w:rPr>
            <w:rFonts w:ascii="Times New Roman" w:hAnsi="Times New Roman" w:cs="Times New Roman"/>
            <w:sz w:val="24"/>
            <w:szCs w:val="24"/>
          </w:rPr>
          <w:t xml:space="preserve">signals, the </w:t>
        </w:r>
      </w:ins>
      <w:r>
        <w:rPr>
          <w:rFonts w:ascii="Times New Roman" w:hAnsi="Times New Roman" w:cs="Times New Roman"/>
          <w:sz w:val="24"/>
          <w:szCs w:val="24"/>
        </w:rPr>
        <w:t xml:space="preserve">vertical blank, horizontal blank and valid images can be represented. Figure 3.13 shows Verilog HDL code to identify vertical and horizontal blanks. Initially, FVAL equals 0, indicates vertical blank, then when FVAL is 1, a </w:t>
      </w:r>
      <w:r w:rsidR="00D609A4" w:rsidRPr="00D609A4">
        <w:rPr>
          <w:rFonts w:ascii="Times New Roman" w:hAnsi="Times New Roman" w:cs="Times New Roman"/>
          <w:i/>
          <w:sz w:val="24"/>
          <w:szCs w:val="24"/>
          <w:rPrChange w:id="399" w:author="User" w:date="2016-01-14T10:37:00Z">
            <w:rPr>
              <w:rFonts w:ascii="Times New Roman" w:hAnsi="Times New Roman" w:cs="Times New Roman"/>
              <w:sz w:val="24"/>
              <w:szCs w:val="24"/>
            </w:rPr>
          </w:rPrChange>
        </w:rPr>
        <w:t>mCCD_FVAL</w:t>
      </w:r>
      <w:r>
        <w:rPr>
          <w:rFonts w:ascii="Times New Roman" w:hAnsi="Times New Roman" w:cs="Times New Roman"/>
          <w:sz w:val="24"/>
          <w:szCs w:val="24"/>
        </w:rPr>
        <w:t xml:space="preserve"> signal will output a 1. Secondly, when FVAL goes back into vertical blank region (0) then the </w:t>
      </w:r>
      <w:r w:rsidR="00D609A4" w:rsidRPr="00D609A4">
        <w:rPr>
          <w:rFonts w:ascii="Times New Roman" w:hAnsi="Times New Roman" w:cs="Times New Roman"/>
          <w:i/>
          <w:sz w:val="24"/>
          <w:szCs w:val="24"/>
          <w:rPrChange w:id="400" w:author="User" w:date="2016-01-14T10:39:00Z">
            <w:rPr>
              <w:rFonts w:ascii="Times New Roman" w:hAnsi="Times New Roman" w:cs="Times New Roman"/>
              <w:sz w:val="24"/>
              <w:szCs w:val="24"/>
            </w:rPr>
          </w:rPrChange>
        </w:rPr>
        <w:t>mCCD_FVAL</w:t>
      </w:r>
      <w:r>
        <w:rPr>
          <w:rFonts w:ascii="Times New Roman" w:hAnsi="Times New Roman" w:cs="Times New Roman"/>
          <w:sz w:val="24"/>
          <w:szCs w:val="24"/>
        </w:rPr>
        <w:t xml:space="preserve"> signal goes back into 0 but the </w:t>
      </w:r>
      <w:r w:rsidR="00D609A4" w:rsidRPr="00D609A4">
        <w:rPr>
          <w:rFonts w:ascii="Times New Roman" w:hAnsi="Times New Roman" w:cs="Times New Roman"/>
          <w:i/>
          <w:sz w:val="24"/>
          <w:szCs w:val="24"/>
          <w:rPrChange w:id="401" w:author="User" w:date="2016-01-14T10:37:00Z">
            <w:rPr>
              <w:rFonts w:ascii="Times New Roman" w:hAnsi="Times New Roman" w:cs="Times New Roman"/>
              <w:sz w:val="24"/>
              <w:szCs w:val="24"/>
            </w:rPr>
          </w:rPrChange>
        </w:rPr>
        <w:t>mCCD_LVAL</w:t>
      </w:r>
      <w:r>
        <w:rPr>
          <w:rFonts w:ascii="Times New Roman" w:hAnsi="Times New Roman" w:cs="Times New Roman"/>
          <w:sz w:val="24"/>
          <w:szCs w:val="24"/>
        </w:rPr>
        <w:t xml:space="preserve"> signal will rise high or low according to LVAL (horizontal blank). If LVAL is equal to 1 then at the next active-edge of the clock FVAL which is outputting a 1 will render </w:t>
      </w:r>
      <w:r w:rsidR="00D609A4" w:rsidRPr="00D609A4">
        <w:rPr>
          <w:rFonts w:ascii="Times New Roman" w:hAnsi="Times New Roman" w:cs="Times New Roman"/>
          <w:i/>
          <w:sz w:val="24"/>
          <w:szCs w:val="24"/>
          <w:rPrChange w:id="402" w:author="User" w:date="2016-01-14T10:38:00Z">
            <w:rPr>
              <w:rFonts w:ascii="Times New Roman" w:hAnsi="Times New Roman" w:cs="Times New Roman"/>
              <w:sz w:val="24"/>
              <w:szCs w:val="24"/>
            </w:rPr>
          </w:rPrChange>
        </w:rPr>
        <w:t>mFVAL</w:t>
      </w:r>
      <w:r>
        <w:rPr>
          <w:rFonts w:ascii="Times New Roman" w:hAnsi="Times New Roman" w:cs="Times New Roman"/>
          <w:sz w:val="24"/>
          <w:szCs w:val="24"/>
        </w:rPr>
        <w:t xml:space="preserve"> signal into a 1. This current situation that </w:t>
      </w:r>
      <w:r w:rsidR="00D609A4" w:rsidRPr="00D609A4">
        <w:rPr>
          <w:rFonts w:ascii="Times New Roman" w:hAnsi="Times New Roman" w:cs="Times New Roman"/>
          <w:i/>
          <w:sz w:val="24"/>
          <w:szCs w:val="24"/>
          <w:rPrChange w:id="403" w:author="User" w:date="2016-01-14T10:38:00Z">
            <w:rPr>
              <w:rFonts w:ascii="Times New Roman" w:hAnsi="Times New Roman" w:cs="Times New Roman"/>
              <w:sz w:val="24"/>
              <w:szCs w:val="24"/>
            </w:rPr>
          </w:rPrChange>
        </w:rPr>
        <w:t>mCCD_FVAL</w:t>
      </w:r>
      <w:r>
        <w:rPr>
          <w:rFonts w:ascii="Times New Roman" w:hAnsi="Times New Roman" w:cs="Times New Roman"/>
          <w:sz w:val="24"/>
          <w:szCs w:val="24"/>
        </w:rPr>
        <w:t xml:space="preserve"> and </w:t>
      </w:r>
      <w:r w:rsidR="00D609A4" w:rsidRPr="00D609A4">
        <w:rPr>
          <w:rFonts w:ascii="Times New Roman" w:hAnsi="Times New Roman" w:cs="Times New Roman"/>
          <w:i/>
          <w:sz w:val="24"/>
          <w:szCs w:val="24"/>
          <w:rPrChange w:id="404" w:author="User" w:date="2016-01-14T10:38:00Z">
            <w:rPr>
              <w:rFonts w:ascii="Times New Roman" w:hAnsi="Times New Roman" w:cs="Times New Roman"/>
              <w:sz w:val="24"/>
              <w:szCs w:val="24"/>
            </w:rPr>
          </w:rPrChange>
        </w:rPr>
        <w:t>mCCD_LVAL</w:t>
      </w:r>
      <w:r>
        <w:rPr>
          <w:rFonts w:ascii="Times New Roman" w:hAnsi="Times New Roman" w:cs="Times New Roman"/>
          <w:sz w:val="24"/>
          <w:szCs w:val="24"/>
        </w:rPr>
        <w:t xml:space="preserve"> is 1 </w:t>
      </w:r>
      <w:del w:id="405" w:author="User" w:date="2016-01-14T10:38:00Z">
        <w:r w:rsidDel="00B5046F">
          <w:rPr>
            <w:rFonts w:ascii="Times New Roman" w:hAnsi="Times New Roman" w:cs="Times New Roman"/>
            <w:sz w:val="24"/>
            <w:szCs w:val="24"/>
          </w:rPr>
          <w:delText xml:space="preserve">shows </w:delText>
        </w:r>
      </w:del>
      <w:ins w:id="406" w:author="User" w:date="2016-01-14T10:38:00Z">
        <w:r w:rsidR="00B5046F">
          <w:rPr>
            <w:rFonts w:ascii="Times New Roman" w:hAnsi="Times New Roman" w:cs="Times New Roman"/>
            <w:sz w:val="24"/>
            <w:szCs w:val="24"/>
          </w:rPr>
          <w:t xml:space="preserve">show </w:t>
        </w:r>
      </w:ins>
      <w:r>
        <w:rPr>
          <w:rFonts w:ascii="Times New Roman" w:hAnsi="Times New Roman" w:cs="Times New Roman"/>
          <w:sz w:val="24"/>
          <w:szCs w:val="24"/>
        </w:rPr>
        <w:t xml:space="preserve">that it is a valid image. Figure 3.14 shows the flow chart of this module (Block 2), when </w:t>
      </w:r>
      <w:r w:rsidR="00D609A4" w:rsidRPr="00D609A4">
        <w:rPr>
          <w:rFonts w:ascii="Times New Roman" w:hAnsi="Times New Roman" w:cs="Times New Roman"/>
          <w:i/>
          <w:sz w:val="24"/>
          <w:szCs w:val="24"/>
          <w:rPrChange w:id="407" w:author="User" w:date="2016-01-14T10:38:00Z">
            <w:rPr>
              <w:rFonts w:ascii="Times New Roman" w:hAnsi="Times New Roman" w:cs="Times New Roman"/>
              <w:sz w:val="24"/>
              <w:szCs w:val="24"/>
            </w:rPr>
          </w:rPrChange>
        </w:rPr>
        <w:t>mCCD_FVAL</w:t>
      </w:r>
      <w:r>
        <w:rPr>
          <w:rFonts w:ascii="Times New Roman" w:hAnsi="Times New Roman" w:cs="Times New Roman"/>
          <w:sz w:val="24"/>
          <w:szCs w:val="24"/>
        </w:rPr>
        <w:t xml:space="preserve"> and </w:t>
      </w:r>
      <w:r w:rsidR="00D609A4" w:rsidRPr="00D609A4">
        <w:rPr>
          <w:rFonts w:ascii="Times New Roman" w:hAnsi="Times New Roman" w:cs="Times New Roman"/>
          <w:i/>
          <w:sz w:val="24"/>
          <w:szCs w:val="24"/>
          <w:rPrChange w:id="408" w:author="User" w:date="2016-01-14T10:38:00Z">
            <w:rPr>
              <w:rFonts w:ascii="Times New Roman" w:hAnsi="Times New Roman" w:cs="Times New Roman"/>
              <w:sz w:val="24"/>
              <w:szCs w:val="24"/>
            </w:rPr>
          </w:rPrChange>
        </w:rPr>
        <w:t>mCCD_LVAL</w:t>
      </w:r>
      <w:r>
        <w:rPr>
          <w:rFonts w:ascii="Times New Roman" w:hAnsi="Times New Roman" w:cs="Times New Roman"/>
          <w:sz w:val="24"/>
          <w:szCs w:val="24"/>
        </w:rPr>
        <w:t xml:space="preserve"> is 1 </w:t>
      </w:r>
      <w:del w:id="409" w:author="User" w:date="2016-01-14T10:39:00Z">
        <w:r w:rsidDel="00B5046F">
          <w:rPr>
            <w:rFonts w:ascii="Times New Roman" w:hAnsi="Times New Roman" w:cs="Times New Roman"/>
            <w:sz w:val="24"/>
            <w:szCs w:val="24"/>
          </w:rPr>
          <w:delText xml:space="preserve">that </w:delText>
        </w:r>
      </w:del>
      <w:ins w:id="410" w:author="User" w:date="2016-01-14T10:39:00Z">
        <w:r w:rsidR="00B5046F">
          <w:rPr>
            <w:rFonts w:ascii="Times New Roman" w:hAnsi="Times New Roman" w:cs="Times New Roman"/>
            <w:sz w:val="24"/>
            <w:szCs w:val="24"/>
          </w:rPr>
          <w:t xml:space="preserve">then it </w:t>
        </w:r>
      </w:ins>
      <w:r>
        <w:rPr>
          <w:rFonts w:ascii="Times New Roman" w:hAnsi="Times New Roman" w:cs="Times New Roman"/>
          <w:sz w:val="24"/>
          <w:szCs w:val="24"/>
        </w:rPr>
        <w:t xml:space="preserve">will begin </w:t>
      </w:r>
      <w:ins w:id="411" w:author="User" w:date="2016-01-14T10:39:00Z">
        <w:r w:rsidR="00B5046F">
          <w:rPr>
            <w:rFonts w:ascii="Times New Roman" w:hAnsi="Times New Roman" w:cs="Times New Roman"/>
            <w:sz w:val="24"/>
            <w:szCs w:val="24"/>
          </w:rPr>
          <w:t xml:space="preserve">to </w:t>
        </w:r>
      </w:ins>
      <w:r>
        <w:rPr>
          <w:rFonts w:ascii="Times New Roman" w:hAnsi="Times New Roman" w:cs="Times New Roman"/>
          <w:sz w:val="24"/>
          <w:szCs w:val="24"/>
        </w:rPr>
        <w:t xml:space="preserve">output </w:t>
      </w:r>
      <w:ins w:id="412" w:author="User" w:date="2016-01-14T10:39:00Z">
        <w:r w:rsidR="00B5046F">
          <w:rPr>
            <w:rFonts w:ascii="Times New Roman" w:hAnsi="Times New Roman" w:cs="Times New Roman"/>
            <w:sz w:val="24"/>
            <w:szCs w:val="24"/>
          </w:rPr>
          <w:t xml:space="preserve">the </w:t>
        </w:r>
      </w:ins>
      <w:r>
        <w:rPr>
          <w:rFonts w:ascii="Times New Roman" w:hAnsi="Times New Roman" w:cs="Times New Roman"/>
          <w:sz w:val="24"/>
          <w:szCs w:val="24"/>
        </w:rPr>
        <w:t xml:space="preserve">image data and </w:t>
      </w:r>
      <w:del w:id="413" w:author="User" w:date="2016-01-14T10:39:00Z">
        <w:r w:rsidDel="00B5046F">
          <w:rPr>
            <w:rFonts w:ascii="Times New Roman" w:hAnsi="Times New Roman" w:cs="Times New Roman"/>
            <w:sz w:val="24"/>
            <w:szCs w:val="24"/>
          </w:rPr>
          <w:delText xml:space="preserve">output </w:delText>
        </w:r>
      </w:del>
      <w:r>
        <w:rPr>
          <w:rFonts w:ascii="Times New Roman" w:hAnsi="Times New Roman" w:cs="Times New Roman"/>
          <w:sz w:val="24"/>
          <w:szCs w:val="24"/>
        </w:rPr>
        <w:t xml:space="preserve">image size by using </w:t>
      </w:r>
      <w:r w:rsidR="00D609A4" w:rsidRPr="00D609A4">
        <w:rPr>
          <w:rFonts w:ascii="Times New Roman" w:hAnsi="Times New Roman" w:cs="Times New Roman"/>
          <w:i/>
          <w:sz w:val="24"/>
          <w:szCs w:val="24"/>
          <w:rPrChange w:id="414" w:author="User" w:date="2016-01-14T10:38:00Z">
            <w:rPr>
              <w:rFonts w:ascii="Times New Roman" w:hAnsi="Times New Roman" w:cs="Times New Roman"/>
              <w:sz w:val="24"/>
              <w:szCs w:val="24"/>
            </w:rPr>
          </w:rPrChange>
        </w:rPr>
        <w:t>X_Count</w:t>
      </w:r>
      <w:r>
        <w:rPr>
          <w:rFonts w:ascii="Times New Roman" w:hAnsi="Times New Roman" w:cs="Times New Roman"/>
          <w:sz w:val="24"/>
          <w:szCs w:val="24"/>
        </w:rPr>
        <w:t xml:space="preserve"> and </w:t>
      </w:r>
      <w:r w:rsidR="00D609A4" w:rsidRPr="00D609A4">
        <w:rPr>
          <w:rFonts w:ascii="Times New Roman" w:hAnsi="Times New Roman" w:cs="Times New Roman"/>
          <w:i/>
          <w:sz w:val="24"/>
          <w:szCs w:val="24"/>
          <w:rPrChange w:id="415" w:author="User" w:date="2016-01-14T10:38:00Z">
            <w:rPr>
              <w:rFonts w:ascii="Times New Roman" w:hAnsi="Times New Roman" w:cs="Times New Roman"/>
              <w:sz w:val="24"/>
              <w:szCs w:val="24"/>
            </w:rPr>
          </w:rPrChange>
        </w:rPr>
        <w:t>Y_Count</w:t>
      </w:r>
      <w:r>
        <w:rPr>
          <w:rFonts w:ascii="Times New Roman" w:hAnsi="Times New Roman" w:cs="Times New Roman"/>
          <w:sz w:val="24"/>
          <w:szCs w:val="24"/>
        </w:rPr>
        <w:t xml:space="preserve">.  </w:t>
      </w:r>
    </w:p>
    <w:p w:rsidR="008F0C5D" w:rsidRDefault="008F0C5D" w:rsidP="008F0C5D">
      <w:pPr>
        <w:spacing w:after="0" w:line="240" w:lineRule="auto"/>
        <w:jc w:val="center"/>
        <w:rPr>
          <w:sz w:val="24"/>
          <w:szCs w:val="24"/>
        </w:rPr>
      </w:pPr>
      <w:r>
        <w:rPr>
          <w:noProof/>
          <w:sz w:val="24"/>
          <w:szCs w:val="24"/>
          <w:lang w:val="en-MY" w:eastAsia="en-MY"/>
        </w:rPr>
        <w:drawing>
          <wp:inline distT="0" distB="0" distL="0" distR="0">
            <wp:extent cx="335280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52800" cy="2543175"/>
                    </a:xfrm>
                    <a:prstGeom prst="rect">
                      <a:avLst/>
                    </a:prstGeom>
                    <a:noFill/>
                    <a:ln>
                      <a:noFill/>
                    </a:ln>
                  </pic:spPr>
                </pic:pic>
              </a:graphicData>
            </a:graphic>
          </wp:inline>
        </w:drawing>
      </w:r>
    </w:p>
    <w:p w:rsidR="008F0C5D" w:rsidRPr="00B03EB9" w:rsidRDefault="008F0C5D" w:rsidP="008F0C5D">
      <w:pPr>
        <w:spacing w:line="480" w:lineRule="auto"/>
        <w:jc w:val="center"/>
        <w:rPr>
          <w:rFonts w:ascii="Times New Roman" w:hAnsi="Times New Roman" w:cs="Times New Roman"/>
          <w:sz w:val="24"/>
          <w:szCs w:val="24"/>
        </w:rPr>
      </w:pPr>
      <w:r w:rsidRPr="00B03EB9">
        <w:rPr>
          <w:rFonts w:ascii="Times New Roman" w:hAnsi="Times New Roman" w:cs="Times New Roman"/>
          <w:sz w:val="24"/>
          <w:szCs w:val="24"/>
        </w:rPr>
        <w:t>Figure 3.12 Spatial illustration of Image Readout</w:t>
      </w:r>
    </w:p>
    <w:p w:rsidR="008F0C5D" w:rsidRPr="008042DF" w:rsidRDefault="008F0C5D" w:rsidP="008F0C5D">
      <w:pPr>
        <w:spacing w:line="240" w:lineRule="auto"/>
        <w:jc w:val="center"/>
        <w:rPr>
          <w:b/>
          <w:sz w:val="24"/>
          <w:szCs w:val="24"/>
          <w:u w:val="single"/>
        </w:rPr>
      </w:pPr>
      <w:r w:rsidRPr="00255DBB">
        <w:rPr>
          <w:b/>
          <w:noProof/>
          <w:sz w:val="24"/>
          <w:szCs w:val="24"/>
          <w:lang w:val="en-MY" w:eastAsia="en-MY"/>
        </w:rPr>
        <w:lastRenderedPageBreak/>
        <w:drawing>
          <wp:inline distT="0" distB="0" distL="0" distR="0">
            <wp:extent cx="3314700" cy="106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4700" cy="1066800"/>
                    </a:xfrm>
                    <a:prstGeom prst="rect">
                      <a:avLst/>
                    </a:prstGeom>
                    <a:noFill/>
                    <a:ln>
                      <a:noFill/>
                    </a:ln>
                  </pic:spPr>
                </pic:pic>
              </a:graphicData>
            </a:graphic>
          </wp:inline>
        </w:drawing>
      </w:r>
    </w:p>
    <w:p w:rsidR="008F0C5D" w:rsidRDefault="008F0C5D" w:rsidP="008F0C5D">
      <w:pPr>
        <w:spacing w:after="0" w:line="240" w:lineRule="auto"/>
        <w:jc w:val="both"/>
        <w:rPr>
          <w:ins w:id="416" w:author="User" w:date="2016-01-14T10:40:00Z"/>
          <w:rFonts w:ascii="Times New Roman" w:hAnsi="Times New Roman" w:cs="Times New Roman"/>
          <w:sz w:val="24"/>
          <w:szCs w:val="24"/>
        </w:rPr>
      </w:pPr>
      <w:r w:rsidRPr="00255DBB">
        <w:rPr>
          <w:rFonts w:ascii="Times New Roman" w:hAnsi="Times New Roman" w:cs="Times New Roman"/>
          <w:b/>
          <w:sz w:val="24"/>
          <w:szCs w:val="24"/>
        </w:rPr>
        <w:tab/>
      </w:r>
      <w:r w:rsidRPr="00255DBB">
        <w:rPr>
          <w:rFonts w:ascii="Times New Roman" w:hAnsi="Times New Roman" w:cs="Times New Roman"/>
          <w:b/>
          <w:sz w:val="24"/>
          <w:szCs w:val="24"/>
        </w:rPr>
        <w:tab/>
      </w:r>
      <w:commentRangeStart w:id="417"/>
      <w:r w:rsidRPr="00BE2753">
        <w:rPr>
          <w:rFonts w:ascii="Times New Roman" w:hAnsi="Times New Roman" w:cs="Times New Roman"/>
          <w:sz w:val="24"/>
          <w:szCs w:val="24"/>
          <w:highlight w:val="yellow"/>
        </w:rPr>
        <w:t>Figure</w:t>
      </w:r>
      <w:commentRangeEnd w:id="417"/>
      <w:r w:rsidR="00BE2753">
        <w:rPr>
          <w:rStyle w:val="CommentReference"/>
          <w:rFonts w:ascii="Arial" w:eastAsia="Arial" w:hAnsi="Arial" w:cs="Arial"/>
          <w:color w:val="000000"/>
          <w:lang w:eastAsia="zh-CN"/>
        </w:rPr>
        <w:commentReference w:id="417"/>
      </w:r>
      <w:r w:rsidRPr="00BE2753">
        <w:rPr>
          <w:rFonts w:ascii="Times New Roman" w:hAnsi="Times New Roman" w:cs="Times New Roman"/>
          <w:sz w:val="24"/>
          <w:szCs w:val="24"/>
          <w:highlight w:val="yellow"/>
        </w:rPr>
        <w:t xml:space="preserve"> 3.13 HDL code for Blank and Valid Image Identification</w:t>
      </w:r>
    </w:p>
    <w:p w:rsidR="00B5046F" w:rsidRDefault="00B5046F" w:rsidP="008F0C5D">
      <w:pPr>
        <w:spacing w:after="0" w:line="240" w:lineRule="auto"/>
        <w:jc w:val="both"/>
        <w:rPr>
          <w:ins w:id="418" w:author="User" w:date="2016-01-14T10:40:00Z"/>
          <w:rFonts w:ascii="Times New Roman" w:hAnsi="Times New Roman" w:cs="Times New Roman"/>
          <w:sz w:val="24"/>
          <w:szCs w:val="24"/>
        </w:rPr>
      </w:pPr>
    </w:p>
    <w:p w:rsidR="00B5046F" w:rsidRDefault="00B5046F" w:rsidP="008F0C5D">
      <w:pPr>
        <w:spacing w:after="0" w:line="240" w:lineRule="auto"/>
        <w:jc w:val="both"/>
        <w:rPr>
          <w:ins w:id="419" w:author="User" w:date="2016-01-14T10:40:00Z"/>
          <w:rFonts w:ascii="Times New Roman" w:hAnsi="Times New Roman" w:cs="Times New Roman"/>
          <w:sz w:val="24"/>
          <w:szCs w:val="24"/>
        </w:rPr>
      </w:pPr>
    </w:p>
    <w:p w:rsidR="00B5046F" w:rsidRDefault="00B5046F" w:rsidP="008F0C5D">
      <w:pPr>
        <w:spacing w:after="0" w:line="240" w:lineRule="auto"/>
        <w:jc w:val="both"/>
        <w:rPr>
          <w:rFonts w:ascii="Times New Roman" w:hAnsi="Times New Roman" w:cs="Times New Roman"/>
          <w:sz w:val="24"/>
          <w:szCs w:val="24"/>
        </w:rPr>
      </w:pPr>
    </w:p>
    <w:p w:rsidR="008F0C5D" w:rsidRPr="00182C5E" w:rsidRDefault="008F0C5D" w:rsidP="008F0C5D">
      <w:pPr>
        <w:spacing w:after="0" w:line="240" w:lineRule="auto"/>
        <w:jc w:val="both"/>
        <w:rPr>
          <w:rFonts w:ascii="Times New Roman" w:hAnsi="Times New Roman" w:cs="Times New Roman"/>
          <w:sz w:val="24"/>
          <w:szCs w:val="24"/>
        </w:rPr>
      </w:pPr>
    </w:p>
    <w:p w:rsidR="008F0C5D" w:rsidRDefault="008F0C5D" w:rsidP="008F0C5D">
      <w:pPr>
        <w:spacing w:line="240" w:lineRule="auto"/>
        <w:rPr>
          <w:ins w:id="420" w:author="User" w:date="2016-01-14T10:40:00Z"/>
          <w:rFonts w:ascii="Times New Roman" w:hAnsi="Times New Roman" w:cs="Times New Roman"/>
          <w:sz w:val="24"/>
          <w:szCs w:val="24"/>
        </w:rPr>
      </w:pPr>
      <w:commentRangeStart w:id="421"/>
      <w:r>
        <w:rPr>
          <w:noProof/>
          <w:lang w:val="en-MY" w:eastAsia="en-MY"/>
        </w:rPr>
        <w:drawing>
          <wp:inline distT="0" distB="0" distL="0" distR="0">
            <wp:extent cx="6501526" cy="2867025"/>
            <wp:effectExtent l="19050" t="0" r="0" b="0"/>
            <wp:docPr id="168" name="Picture 168" descr="https://lh3.googleusercontent.com/s8j1eLhqOl8guXVBaZP-rcPEashXrbf0W4qHgjmVxaKbKegSzQ8A1aJAvWQZE5OTS9yIRGZaBbcPC2Pxt6gn5ejOWy0qYWKw4uF7pL6FSxDLY_1nVUHgKSyI8Bcqbt25dM1TDlnG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s8j1eLhqOl8guXVBaZP-rcPEashXrbf0W4qHgjmVxaKbKegSzQ8A1aJAvWQZE5OTS9yIRGZaBbcPC2Pxt6gn5ejOWy0qYWKw4uF7pL6FSxDLY_1nVUHgKSyI8Bcqbt25dM1TDlnGIQ"/>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05540" cy="2868795"/>
                    </a:xfrm>
                    <a:prstGeom prst="rect">
                      <a:avLst/>
                    </a:prstGeom>
                    <a:noFill/>
                    <a:ln>
                      <a:noFill/>
                    </a:ln>
                  </pic:spPr>
                </pic:pic>
              </a:graphicData>
            </a:graphic>
          </wp:inline>
        </w:drawing>
      </w:r>
      <w:commentRangeEnd w:id="421"/>
      <w:r w:rsidR="00B5046F">
        <w:rPr>
          <w:rStyle w:val="CommentReference"/>
          <w:rFonts w:ascii="Arial" w:eastAsia="Arial" w:hAnsi="Arial" w:cs="Arial"/>
          <w:color w:val="000000"/>
          <w:lang w:eastAsia="zh-CN"/>
        </w:rPr>
        <w:commentReference w:id="421"/>
      </w:r>
    </w:p>
    <w:p w:rsidR="00B5046F" w:rsidRDefault="00B5046F" w:rsidP="008F0C5D">
      <w:pPr>
        <w:spacing w:line="240" w:lineRule="auto"/>
        <w:rPr>
          <w:rFonts w:ascii="Times New Roman" w:hAnsi="Times New Roman" w:cs="Times New Roman"/>
          <w:sz w:val="24"/>
          <w:szCs w:val="24"/>
        </w:rPr>
      </w:pPr>
    </w:p>
    <w:p w:rsidR="008F0C5D" w:rsidRPr="00182C5E" w:rsidRDefault="008F0C5D" w:rsidP="008F0C5D">
      <w:pPr>
        <w:spacing w:line="240" w:lineRule="auto"/>
        <w:jc w:val="center"/>
        <w:rPr>
          <w:rFonts w:ascii="Times New Roman" w:hAnsi="Times New Roman" w:cs="Times New Roman"/>
          <w:sz w:val="24"/>
          <w:szCs w:val="24"/>
        </w:rPr>
      </w:pPr>
      <w:r w:rsidRPr="00182C5E">
        <w:rPr>
          <w:rFonts w:ascii="Times New Roman" w:hAnsi="Times New Roman" w:cs="Times New Roman"/>
          <w:sz w:val="24"/>
          <w:szCs w:val="24"/>
        </w:rPr>
        <w:t>Figure 3.14</w:t>
      </w:r>
      <w:r>
        <w:rPr>
          <w:rFonts w:ascii="Times New Roman" w:hAnsi="Times New Roman" w:cs="Times New Roman"/>
          <w:sz w:val="24"/>
          <w:szCs w:val="24"/>
        </w:rPr>
        <w:t>: Flow Chart for</w:t>
      </w:r>
      <w:r w:rsidRPr="00182C5E">
        <w:rPr>
          <w:rFonts w:ascii="Times New Roman" w:hAnsi="Times New Roman" w:cs="Times New Roman"/>
          <w:sz w:val="24"/>
          <w:szCs w:val="24"/>
        </w:rPr>
        <w:t xml:space="preserve"> CMOS Sensor Data Capture</w:t>
      </w:r>
      <w:r>
        <w:rPr>
          <w:rFonts w:ascii="Times New Roman" w:hAnsi="Times New Roman" w:cs="Times New Roman"/>
          <w:sz w:val="24"/>
          <w:szCs w:val="24"/>
        </w:rPr>
        <w:t xml:space="preserve"> module</w:t>
      </w:r>
    </w:p>
    <w:p w:rsidR="008F0C5D" w:rsidRDefault="008F0C5D" w:rsidP="008F0C5D">
      <w:pPr>
        <w:spacing w:line="480" w:lineRule="auto"/>
        <w:rPr>
          <w:rFonts w:ascii="Times New Roman" w:hAnsi="Times New Roman" w:cs="Times New Roman"/>
          <w:b/>
          <w:sz w:val="24"/>
          <w:szCs w:val="24"/>
        </w:rPr>
      </w:pPr>
    </w:p>
    <w:p w:rsidR="008F0C5D" w:rsidRDefault="008F0C5D" w:rsidP="008F0C5D">
      <w:pPr>
        <w:spacing w:line="480" w:lineRule="auto"/>
        <w:rPr>
          <w:rFonts w:ascii="Times New Roman" w:hAnsi="Times New Roman" w:cs="Times New Roman"/>
          <w:b/>
          <w:sz w:val="24"/>
          <w:szCs w:val="24"/>
        </w:rPr>
      </w:pPr>
    </w:p>
    <w:p w:rsidR="008F0C5D" w:rsidRDefault="008F0C5D" w:rsidP="008F0C5D">
      <w:pPr>
        <w:spacing w:line="480" w:lineRule="auto"/>
        <w:rPr>
          <w:rFonts w:ascii="Times New Roman" w:hAnsi="Times New Roman" w:cs="Times New Roman"/>
          <w:b/>
          <w:sz w:val="24"/>
          <w:szCs w:val="24"/>
        </w:rPr>
      </w:pPr>
    </w:p>
    <w:p w:rsidR="008F0C5D" w:rsidRDefault="008F0C5D" w:rsidP="008F0C5D">
      <w:pPr>
        <w:spacing w:line="480" w:lineRule="auto"/>
        <w:rPr>
          <w:rFonts w:ascii="Times New Roman" w:hAnsi="Times New Roman" w:cs="Times New Roman"/>
          <w:b/>
          <w:sz w:val="24"/>
          <w:szCs w:val="24"/>
        </w:rPr>
      </w:pPr>
    </w:p>
    <w:p w:rsidR="008F0C5D" w:rsidRDefault="008F0C5D" w:rsidP="008F0C5D">
      <w:pPr>
        <w:spacing w:line="480" w:lineRule="auto"/>
        <w:rPr>
          <w:rFonts w:ascii="Times New Roman" w:hAnsi="Times New Roman" w:cs="Times New Roman"/>
          <w:b/>
          <w:sz w:val="24"/>
          <w:szCs w:val="24"/>
        </w:rPr>
      </w:pPr>
    </w:p>
    <w:p w:rsidR="008F0C5D" w:rsidRDefault="008F0C5D" w:rsidP="008F0C5D">
      <w:pPr>
        <w:pStyle w:val="Heading2"/>
      </w:pPr>
      <w:bookmarkStart w:id="422" w:name="_Toc440459494"/>
      <w:bookmarkStart w:id="423" w:name="_Toc440464032"/>
      <w:r>
        <w:lastRenderedPageBreak/>
        <w:t>3.</w:t>
      </w:r>
      <w:r w:rsidRPr="00BC039B">
        <w:t>4 RAW to RGB</w:t>
      </w:r>
      <w:bookmarkEnd w:id="422"/>
      <w:bookmarkEnd w:id="423"/>
    </w:p>
    <w:p w:rsidR="008F0C5D" w:rsidRPr="000C5C4F"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module is a RAW to RGB Converter (Block 3) that combines four pixels with 12-bit data each and converts it into a 30-bit RGB data. This block is provided by Terasic. This module uses a MegaFunction Shift Register as shown in Figure 3.15. This MegaFunction shifts out two taps and a 12-bit data in each clock cycle. Figure 3.16 shows that R and G1 will be shifted out into an orange box. In another clock cycle, R and G1 will then be shifted into the blue boxes while G2 and B will replace the values in the orange boxes. This will continue until the end of the RAW data image. Table 3.2 shows register data represented by orange and blue boxes previously. </w:t>
      </w:r>
      <w:r w:rsidR="00D609A4" w:rsidRPr="00D609A4">
        <w:rPr>
          <w:rFonts w:ascii="Times New Roman" w:hAnsi="Times New Roman" w:cs="Times New Roman"/>
          <w:i/>
          <w:sz w:val="24"/>
          <w:szCs w:val="24"/>
          <w:rPrChange w:id="424" w:author="User" w:date="2016-01-14T10:45:00Z">
            <w:rPr>
              <w:rFonts w:ascii="Times New Roman" w:hAnsi="Times New Roman" w:cs="Times New Roman"/>
              <w:sz w:val="24"/>
              <w:szCs w:val="24"/>
            </w:rPr>
          </w:rPrChange>
        </w:rPr>
        <w:t>mDATA_0</w:t>
      </w:r>
      <w:r>
        <w:rPr>
          <w:rFonts w:ascii="Times New Roman" w:hAnsi="Times New Roman" w:cs="Times New Roman"/>
          <w:sz w:val="24"/>
          <w:szCs w:val="24"/>
        </w:rPr>
        <w:t xml:space="preserve"> indicates </w:t>
      </w:r>
      <w:r w:rsidR="00D609A4" w:rsidRPr="00D609A4">
        <w:rPr>
          <w:rFonts w:ascii="Times New Roman" w:hAnsi="Times New Roman" w:cs="Times New Roman"/>
          <w:i/>
          <w:sz w:val="24"/>
          <w:szCs w:val="24"/>
          <w:rPrChange w:id="425" w:author="User" w:date="2016-01-14T10:46:00Z">
            <w:rPr>
              <w:rFonts w:ascii="Times New Roman" w:hAnsi="Times New Roman" w:cs="Times New Roman"/>
              <w:sz w:val="24"/>
              <w:szCs w:val="24"/>
            </w:rPr>
          </w:rPrChange>
        </w:rPr>
        <w:t>column</w:t>
      </w:r>
      <w:r>
        <w:rPr>
          <w:rFonts w:ascii="Times New Roman" w:hAnsi="Times New Roman" w:cs="Times New Roman"/>
          <w:sz w:val="24"/>
          <w:szCs w:val="24"/>
        </w:rPr>
        <w:t xml:space="preserve"> and </w:t>
      </w:r>
      <w:r w:rsidR="00D609A4" w:rsidRPr="00D609A4">
        <w:rPr>
          <w:rFonts w:ascii="Times New Roman" w:hAnsi="Times New Roman" w:cs="Times New Roman"/>
          <w:i/>
          <w:sz w:val="24"/>
          <w:szCs w:val="24"/>
          <w:rPrChange w:id="426" w:author="User" w:date="2016-01-14T10:46:00Z">
            <w:rPr>
              <w:rFonts w:ascii="Times New Roman" w:hAnsi="Times New Roman" w:cs="Times New Roman"/>
              <w:sz w:val="24"/>
              <w:szCs w:val="24"/>
            </w:rPr>
          </w:rPrChange>
        </w:rPr>
        <w:t>row</w:t>
      </w:r>
      <w:r>
        <w:rPr>
          <w:rFonts w:ascii="Times New Roman" w:hAnsi="Times New Roman" w:cs="Times New Roman"/>
          <w:sz w:val="24"/>
          <w:szCs w:val="24"/>
        </w:rPr>
        <w:t xml:space="preserve">, </w:t>
      </w:r>
      <w:r w:rsidR="00D609A4" w:rsidRPr="00D609A4">
        <w:rPr>
          <w:rFonts w:ascii="Times New Roman" w:hAnsi="Times New Roman" w:cs="Times New Roman"/>
          <w:i/>
          <w:sz w:val="24"/>
          <w:szCs w:val="24"/>
          <w:rPrChange w:id="427" w:author="User" w:date="2016-01-14T10:45:00Z">
            <w:rPr>
              <w:rFonts w:ascii="Times New Roman" w:hAnsi="Times New Roman" w:cs="Times New Roman"/>
              <w:sz w:val="24"/>
              <w:szCs w:val="24"/>
            </w:rPr>
          </w:rPrChange>
        </w:rPr>
        <w:t>mDATA_1</w:t>
      </w:r>
      <w:r>
        <w:rPr>
          <w:rFonts w:ascii="Times New Roman" w:hAnsi="Times New Roman" w:cs="Times New Roman"/>
          <w:sz w:val="24"/>
          <w:szCs w:val="24"/>
        </w:rPr>
        <w:t xml:space="preserve"> indicates column and </w:t>
      </w:r>
      <w:r w:rsidR="00D609A4" w:rsidRPr="00D609A4">
        <w:rPr>
          <w:rFonts w:ascii="Times New Roman" w:hAnsi="Times New Roman" w:cs="Times New Roman"/>
          <w:i/>
          <w:sz w:val="24"/>
          <w:szCs w:val="24"/>
          <w:rPrChange w:id="428" w:author="User" w:date="2016-01-14T10:46:00Z">
            <w:rPr>
              <w:rFonts w:ascii="Times New Roman" w:hAnsi="Times New Roman" w:cs="Times New Roman"/>
              <w:sz w:val="24"/>
              <w:szCs w:val="24"/>
            </w:rPr>
          </w:rPrChange>
        </w:rPr>
        <w:t>row+1</w:t>
      </w:r>
      <w:r>
        <w:rPr>
          <w:rFonts w:ascii="Times New Roman" w:hAnsi="Times New Roman" w:cs="Times New Roman"/>
          <w:sz w:val="24"/>
          <w:szCs w:val="24"/>
        </w:rPr>
        <w:t xml:space="preserve">, </w:t>
      </w:r>
      <w:r w:rsidR="00D609A4" w:rsidRPr="00D609A4">
        <w:rPr>
          <w:rFonts w:ascii="Times New Roman" w:hAnsi="Times New Roman" w:cs="Times New Roman"/>
          <w:i/>
          <w:sz w:val="24"/>
          <w:szCs w:val="24"/>
          <w:rPrChange w:id="429" w:author="User" w:date="2016-01-14T10:46:00Z">
            <w:rPr>
              <w:rFonts w:ascii="Times New Roman" w:hAnsi="Times New Roman" w:cs="Times New Roman"/>
              <w:sz w:val="24"/>
              <w:szCs w:val="24"/>
            </w:rPr>
          </w:rPrChange>
        </w:rPr>
        <w:t>mDATAd_0</w:t>
      </w:r>
      <w:r>
        <w:rPr>
          <w:rFonts w:ascii="Times New Roman" w:hAnsi="Times New Roman" w:cs="Times New Roman"/>
          <w:sz w:val="24"/>
          <w:szCs w:val="24"/>
        </w:rPr>
        <w:t xml:space="preserve"> indicates </w:t>
      </w:r>
      <w:r w:rsidR="00D609A4" w:rsidRPr="00D609A4">
        <w:rPr>
          <w:rFonts w:ascii="Times New Roman" w:hAnsi="Times New Roman" w:cs="Times New Roman"/>
          <w:i/>
          <w:sz w:val="24"/>
          <w:szCs w:val="24"/>
          <w:rPrChange w:id="430" w:author="User" w:date="2016-01-14T10:46:00Z">
            <w:rPr>
              <w:rFonts w:ascii="Times New Roman" w:hAnsi="Times New Roman" w:cs="Times New Roman"/>
              <w:sz w:val="24"/>
              <w:szCs w:val="24"/>
            </w:rPr>
          </w:rPrChange>
        </w:rPr>
        <w:t>column-</w:t>
      </w:r>
      <w:r>
        <w:rPr>
          <w:rFonts w:ascii="Times New Roman" w:hAnsi="Times New Roman" w:cs="Times New Roman"/>
          <w:sz w:val="24"/>
          <w:szCs w:val="24"/>
        </w:rPr>
        <w:t xml:space="preserve">1 and </w:t>
      </w:r>
      <w:r w:rsidR="00D609A4" w:rsidRPr="00D609A4">
        <w:rPr>
          <w:rFonts w:ascii="Times New Roman" w:hAnsi="Times New Roman" w:cs="Times New Roman"/>
          <w:i/>
          <w:sz w:val="24"/>
          <w:szCs w:val="24"/>
          <w:rPrChange w:id="431" w:author="User" w:date="2016-01-14T10:46:00Z">
            <w:rPr>
              <w:rFonts w:ascii="Times New Roman" w:hAnsi="Times New Roman" w:cs="Times New Roman"/>
              <w:sz w:val="24"/>
              <w:szCs w:val="24"/>
            </w:rPr>
          </w:rPrChange>
        </w:rPr>
        <w:t>row</w:t>
      </w:r>
      <w:r>
        <w:rPr>
          <w:rFonts w:ascii="Times New Roman" w:hAnsi="Times New Roman" w:cs="Times New Roman"/>
          <w:sz w:val="24"/>
          <w:szCs w:val="24"/>
        </w:rPr>
        <w:t xml:space="preserve"> and  lastly </w:t>
      </w:r>
      <w:r w:rsidR="00D609A4" w:rsidRPr="00D609A4">
        <w:rPr>
          <w:rFonts w:ascii="Times New Roman" w:hAnsi="Times New Roman" w:cs="Times New Roman"/>
          <w:i/>
          <w:sz w:val="24"/>
          <w:szCs w:val="24"/>
          <w:rPrChange w:id="432" w:author="User" w:date="2016-01-14T10:46:00Z">
            <w:rPr>
              <w:rFonts w:ascii="Times New Roman" w:hAnsi="Times New Roman" w:cs="Times New Roman"/>
              <w:sz w:val="24"/>
              <w:szCs w:val="24"/>
            </w:rPr>
          </w:rPrChange>
        </w:rPr>
        <w:t>mDATAd_1</w:t>
      </w:r>
      <w:r>
        <w:rPr>
          <w:rFonts w:ascii="Times New Roman" w:hAnsi="Times New Roman" w:cs="Times New Roman"/>
          <w:sz w:val="24"/>
          <w:szCs w:val="24"/>
        </w:rPr>
        <w:t xml:space="preserve"> indicates </w:t>
      </w:r>
      <w:r w:rsidR="00D609A4" w:rsidRPr="00D609A4">
        <w:rPr>
          <w:rFonts w:ascii="Times New Roman" w:hAnsi="Times New Roman" w:cs="Times New Roman"/>
          <w:i/>
          <w:sz w:val="24"/>
          <w:szCs w:val="24"/>
          <w:rPrChange w:id="433" w:author="User" w:date="2016-01-14T10:46:00Z">
            <w:rPr>
              <w:rFonts w:ascii="Times New Roman" w:hAnsi="Times New Roman" w:cs="Times New Roman"/>
              <w:sz w:val="24"/>
              <w:szCs w:val="24"/>
            </w:rPr>
          </w:rPrChange>
        </w:rPr>
        <w:t>column-1</w:t>
      </w:r>
      <w:r>
        <w:rPr>
          <w:rFonts w:ascii="Times New Roman" w:hAnsi="Times New Roman" w:cs="Times New Roman"/>
          <w:sz w:val="24"/>
          <w:szCs w:val="24"/>
        </w:rPr>
        <w:t xml:space="preserve"> and </w:t>
      </w:r>
      <w:r w:rsidR="00D609A4" w:rsidRPr="00D609A4">
        <w:rPr>
          <w:rFonts w:ascii="Times New Roman" w:hAnsi="Times New Roman" w:cs="Times New Roman"/>
          <w:i/>
          <w:sz w:val="24"/>
          <w:szCs w:val="24"/>
          <w:rPrChange w:id="434" w:author="User" w:date="2016-01-14T10:46:00Z">
            <w:rPr>
              <w:rFonts w:ascii="Times New Roman" w:hAnsi="Times New Roman" w:cs="Times New Roman"/>
              <w:sz w:val="24"/>
              <w:szCs w:val="24"/>
            </w:rPr>
          </w:rPrChange>
        </w:rPr>
        <w:t>row-1</w:t>
      </w:r>
      <w:r>
        <w:rPr>
          <w:rFonts w:ascii="Times New Roman" w:hAnsi="Times New Roman" w:cs="Times New Roman"/>
          <w:sz w:val="24"/>
          <w:szCs w:val="24"/>
        </w:rPr>
        <w:t xml:space="preserve">. </w:t>
      </w:r>
    </w:p>
    <w:p w:rsidR="008F0C5D" w:rsidRDefault="008F0C5D" w:rsidP="008F0C5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val="en-MY" w:eastAsia="en-MY"/>
        </w:rPr>
        <w:drawing>
          <wp:inline distT="0" distB="0" distL="0" distR="0">
            <wp:extent cx="3714750" cy="13620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4750" cy="1362075"/>
                    </a:xfrm>
                    <a:prstGeom prst="rect">
                      <a:avLst/>
                    </a:prstGeom>
                    <a:noFill/>
                    <a:ln>
                      <a:noFill/>
                    </a:ln>
                  </pic:spPr>
                </pic:pic>
              </a:graphicData>
            </a:graphic>
          </wp:inline>
        </w:drawing>
      </w:r>
    </w:p>
    <w:p w:rsidR="008F0C5D" w:rsidRDefault="008F0C5D" w:rsidP="008F0C5D">
      <w:pPr>
        <w:spacing w:after="0" w:line="240" w:lineRule="auto"/>
        <w:jc w:val="center"/>
        <w:rPr>
          <w:rFonts w:ascii="Times New Roman" w:hAnsi="Times New Roman" w:cs="Times New Roman"/>
          <w:sz w:val="24"/>
          <w:szCs w:val="24"/>
        </w:rPr>
      </w:pPr>
      <w:r w:rsidRPr="001B699C">
        <w:rPr>
          <w:rFonts w:ascii="Times New Roman" w:hAnsi="Times New Roman" w:cs="Times New Roman"/>
          <w:sz w:val="24"/>
          <w:szCs w:val="24"/>
        </w:rPr>
        <w:t>Figure 3.15 MegaFunction Shift Register</w:t>
      </w:r>
    </w:p>
    <w:p w:rsidR="008F0C5D" w:rsidRDefault="008F0C5D" w:rsidP="008F0C5D">
      <w:pPr>
        <w:spacing w:after="0" w:line="240" w:lineRule="auto"/>
        <w:jc w:val="center"/>
        <w:rPr>
          <w:rFonts w:ascii="Times New Roman" w:hAnsi="Times New Roman" w:cs="Times New Roman"/>
          <w:sz w:val="24"/>
          <w:szCs w:val="24"/>
        </w:rPr>
      </w:pPr>
    </w:p>
    <w:p w:rsidR="008F0C5D" w:rsidRDefault="008F0C5D" w:rsidP="008F0C5D">
      <w:pPr>
        <w:spacing w:after="0" w:line="240" w:lineRule="auto"/>
        <w:jc w:val="center"/>
        <w:rPr>
          <w:ins w:id="435" w:author="User" w:date="2016-01-14T10:47:00Z"/>
          <w:rFonts w:ascii="Times New Roman" w:hAnsi="Times New Roman" w:cs="Times New Roman"/>
          <w:sz w:val="24"/>
          <w:szCs w:val="24"/>
        </w:rPr>
      </w:pPr>
    </w:p>
    <w:p w:rsidR="000A2242" w:rsidRPr="001B699C" w:rsidRDefault="000A2242" w:rsidP="008F0C5D">
      <w:pPr>
        <w:spacing w:after="0" w:line="240" w:lineRule="auto"/>
        <w:jc w:val="center"/>
        <w:rPr>
          <w:rFonts w:ascii="Times New Roman" w:hAnsi="Times New Roman" w:cs="Times New Roman"/>
          <w:sz w:val="24"/>
          <w:szCs w:val="24"/>
        </w:rPr>
      </w:pPr>
    </w:p>
    <w:p w:rsidR="008F0C5D" w:rsidRDefault="008F0C5D" w:rsidP="008F0C5D">
      <w:pPr>
        <w:spacing w:after="0" w:line="240" w:lineRule="auto"/>
        <w:jc w:val="center"/>
        <w:rPr>
          <w:ins w:id="436" w:author="User" w:date="2016-01-14T10:47:00Z"/>
          <w:rFonts w:ascii="Times New Roman" w:hAnsi="Times New Roman" w:cs="Times New Roman"/>
          <w:sz w:val="24"/>
          <w:szCs w:val="24"/>
        </w:rPr>
      </w:pPr>
      <w:r w:rsidRPr="004801A4">
        <w:rPr>
          <w:rFonts w:ascii="Times New Roman" w:hAnsi="Times New Roman" w:cs="Times New Roman"/>
          <w:sz w:val="24"/>
          <w:szCs w:val="24"/>
        </w:rPr>
        <w:t>Table 3.2: Current RAW Image Data and Previous RAW Image Data</w:t>
      </w:r>
      <w:r>
        <w:rPr>
          <w:rFonts w:ascii="Times New Roman" w:hAnsi="Times New Roman" w:cs="Times New Roman"/>
          <w:sz w:val="24"/>
          <w:szCs w:val="24"/>
        </w:rPr>
        <w:t xml:space="preserve"> Variable</w:t>
      </w:r>
    </w:p>
    <w:p w:rsidR="000A2242" w:rsidRPr="004801A4" w:rsidRDefault="000A2242" w:rsidP="008F0C5D">
      <w:pPr>
        <w:spacing w:after="0" w:line="240" w:lineRule="auto"/>
        <w:jc w:val="center"/>
        <w:rPr>
          <w:rFonts w:ascii="Times New Roman" w:hAnsi="Times New Roman" w:cs="Times New Roman"/>
          <w:sz w:val="24"/>
          <w:szCs w:val="24"/>
        </w:rPr>
      </w:pPr>
    </w:p>
    <w:tbl>
      <w:tblPr>
        <w:tblStyle w:val="TableGrid"/>
        <w:tblW w:w="5000" w:type="pct"/>
        <w:tblLook w:val="04A0"/>
      </w:tblPr>
      <w:tblGrid>
        <w:gridCol w:w="4788"/>
        <w:gridCol w:w="4788"/>
      </w:tblGrid>
      <w:tr w:rsidR="008F0C5D" w:rsidTr="0019759D">
        <w:tc>
          <w:tcPr>
            <w:tcW w:w="2500" w:type="pct"/>
          </w:tcPr>
          <w:p w:rsidR="00D77732" w:rsidRDefault="00D609A4">
            <w:pPr>
              <w:jc w:val="center"/>
              <w:rPr>
                <w:rFonts w:ascii="Times New Roman" w:hAnsi="Times New Roman" w:cs="Times New Roman"/>
                <w:sz w:val="24"/>
                <w:szCs w:val="24"/>
              </w:rPr>
              <w:pPrChange w:id="437" w:author="User" w:date="2016-01-14T10:47:00Z">
                <w:pPr>
                  <w:spacing w:after="200" w:line="480" w:lineRule="auto"/>
                  <w:jc w:val="center"/>
                </w:pPr>
              </w:pPrChange>
            </w:pPr>
            <w:r w:rsidRPr="00D609A4">
              <w:rPr>
                <w:rFonts w:ascii="Times New Roman" w:hAnsi="Times New Roman" w:cs="Times New Roman"/>
                <w:i/>
                <w:sz w:val="24"/>
                <w:szCs w:val="24"/>
                <w:rPrChange w:id="438" w:author="User" w:date="2016-01-14T10:47:00Z">
                  <w:rPr>
                    <w:rFonts w:ascii="Times New Roman" w:hAnsi="Times New Roman" w:cs="Times New Roman"/>
                    <w:sz w:val="24"/>
                    <w:szCs w:val="24"/>
                  </w:rPr>
                </w:rPrChange>
              </w:rPr>
              <w:t>mDATAd_0</w:t>
            </w:r>
            <w:r w:rsidR="008F0C5D">
              <w:rPr>
                <w:rFonts w:ascii="Times New Roman" w:hAnsi="Times New Roman" w:cs="Times New Roman"/>
                <w:sz w:val="24"/>
                <w:szCs w:val="24"/>
              </w:rPr>
              <w:t xml:space="preserve"> (01)</w:t>
            </w:r>
          </w:p>
        </w:tc>
        <w:tc>
          <w:tcPr>
            <w:tcW w:w="2500" w:type="pct"/>
          </w:tcPr>
          <w:p w:rsidR="00D77732" w:rsidRDefault="00D609A4">
            <w:pPr>
              <w:tabs>
                <w:tab w:val="left" w:pos="390"/>
              </w:tabs>
              <w:jc w:val="center"/>
              <w:rPr>
                <w:rFonts w:ascii="Times New Roman" w:hAnsi="Times New Roman" w:cs="Times New Roman"/>
                <w:sz w:val="24"/>
                <w:szCs w:val="24"/>
              </w:rPr>
              <w:pPrChange w:id="439" w:author="User" w:date="2016-01-14T10:47:00Z">
                <w:pPr>
                  <w:tabs>
                    <w:tab w:val="left" w:pos="390"/>
                  </w:tabs>
                  <w:spacing w:after="200" w:line="480" w:lineRule="auto"/>
                  <w:jc w:val="center"/>
                </w:pPr>
              </w:pPrChange>
            </w:pPr>
            <w:r w:rsidRPr="00D609A4">
              <w:rPr>
                <w:rFonts w:ascii="Times New Roman" w:hAnsi="Times New Roman" w:cs="Times New Roman"/>
                <w:i/>
                <w:sz w:val="24"/>
                <w:szCs w:val="24"/>
                <w:rPrChange w:id="440" w:author="User" w:date="2016-01-14T10:47:00Z">
                  <w:rPr>
                    <w:rFonts w:ascii="Times New Roman" w:hAnsi="Times New Roman" w:cs="Times New Roman"/>
                    <w:sz w:val="24"/>
                    <w:szCs w:val="24"/>
                  </w:rPr>
                </w:rPrChange>
              </w:rPr>
              <w:t>mDATA_0</w:t>
            </w:r>
            <w:r w:rsidR="008F0C5D">
              <w:rPr>
                <w:rFonts w:ascii="Times New Roman" w:hAnsi="Times New Roman" w:cs="Times New Roman"/>
                <w:sz w:val="24"/>
                <w:szCs w:val="24"/>
              </w:rPr>
              <w:t xml:space="preserve"> (11)</w:t>
            </w:r>
          </w:p>
        </w:tc>
      </w:tr>
      <w:tr w:rsidR="008F0C5D" w:rsidTr="0019759D">
        <w:tc>
          <w:tcPr>
            <w:tcW w:w="2500" w:type="pct"/>
          </w:tcPr>
          <w:p w:rsidR="00D77732" w:rsidRDefault="00D609A4">
            <w:pPr>
              <w:tabs>
                <w:tab w:val="left" w:pos="1695"/>
              </w:tabs>
              <w:jc w:val="center"/>
              <w:rPr>
                <w:rFonts w:ascii="Times New Roman" w:hAnsi="Times New Roman" w:cs="Times New Roman"/>
                <w:sz w:val="24"/>
                <w:szCs w:val="24"/>
              </w:rPr>
              <w:pPrChange w:id="441" w:author="User" w:date="2016-01-14T10:47:00Z">
                <w:pPr>
                  <w:tabs>
                    <w:tab w:val="left" w:pos="1695"/>
                  </w:tabs>
                  <w:spacing w:after="200" w:line="480" w:lineRule="auto"/>
                  <w:jc w:val="center"/>
                </w:pPr>
              </w:pPrChange>
            </w:pPr>
            <w:r w:rsidRPr="00D609A4">
              <w:rPr>
                <w:rFonts w:ascii="Times New Roman" w:hAnsi="Times New Roman" w:cs="Times New Roman"/>
                <w:i/>
                <w:sz w:val="24"/>
                <w:szCs w:val="24"/>
                <w:rPrChange w:id="442" w:author="User" w:date="2016-01-14T10:47:00Z">
                  <w:rPr>
                    <w:rFonts w:ascii="Times New Roman" w:hAnsi="Times New Roman" w:cs="Times New Roman"/>
                    <w:sz w:val="24"/>
                    <w:szCs w:val="24"/>
                  </w:rPr>
                </w:rPrChange>
              </w:rPr>
              <w:t>mDATAd_1</w:t>
            </w:r>
            <w:r w:rsidR="008F0C5D">
              <w:rPr>
                <w:rFonts w:ascii="Times New Roman" w:hAnsi="Times New Roman" w:cs="Times New Roman"/>
                <w:sz w:val="24"/>
                <w:szCs w:val="24"/>
              </w:rPr>
              <w:t xml:space="preserve"> (00)</w:t>
            </w:r>
          </w:p>
        </w:tc>
        <w:tc>
          <w:tcPr>
            <w:tcW w:w="2500" w:type="pct"/>
          </w:tcPr>
          <w:p w:rsidR="00D77732" w:rsidRDefault="00D609A4">
            <w:pPr>
              <w:tabs>
                <w:tab w:val="left" w:pos="810"/>
              </w:tabs>
              <w:jc w:val="center"/>
              <w:rPr>
                <w:rFonts w:ascii="Times New Roman" w:hAnsi="Times New Roman" w:cs="Times New Roman"/>
                <w:sz w:val="24"/>
                <w:szCs w:val="24"/>
              </w:rPr>
              <w:pPrChange w:id="443" w:author="User" w:date="2016-01-14T10:47:00Z">
                <w:pPr>
                  <w:tabs>
                    <w:tab w:val="left" w:pos="810"/>
                  </w:tabs>
                  <w:spacing w:after="200" w:line="480" w:lineRule="auto"/>
                  <w:jc w:val="center"/>
                </w:pPr>
              </w:pPrChange>
            </w:pPr>
            <w:r w:rsidRPr="00D609A4">
              <w:rPr>
                <w:rFonts w:ascii="Times New Roman" w:hAnsi="Times New Roman" w:cs="Times New Roman"/>
                <w:i/>
                <w:sz w:val="24"/>
                <w:szCs w:val="24"/>
                <w:rPrChange w:id="444" w:author="User" w:date="2016-01-14T10:47:00Z">
                  <w:rPr>
                    <w:rFonts w:ascii="Times New Roman" w:hAnsi="Times New Roman" w:cs="Times New Roman"/>
                    <w:sz w:val="24"/>
                    <w:szCs w:val="24"/>
                  </w:rPr>
                </w:rPrChange>
              </w:rPr>
              <w:t>mDATA_1</w:t>
            </w:r>
            <w:r w:rsidR="008F0C5D">
              <w:rPr>
                <w:rFonts w:ascii="Times New Roman" w:hAnsi="Times New Roman" w:cs="Times New Roman"/>
                <w:sz w:val="24"/>
                <w:szCs w:val="24"/>
              </w:rPr>
              <w:t xml:space="preserve"> (10)</w:t>
            </w:r>
          </w:p>
        </w:tc>
      </w:tr>
    </w:tbl>
    <w:p w:rsidR="008F0C5D" w:rsidRDefault="008F0C5D" w:rsidP="008F0C5D">
      <w:pPr>
        <w:spacing w:line="480" w:lineRule="auto"/>
        <w:jc w:val="both"/>
        <w:rPr>
          <w:rFonts w:ascii="Times New Roman" w:hAnsi="Times New Roman" w:cs="Times New Roman"/>
          <w:sz w:val="24"/>
          <w:szCs w:val="24"/>
        </w:rPr>
      </w:pPr>
    </w:p>
    <w:p w:rsidR="008F0C5D" w:rsidRDefault="008F0C5D" w:rsidP="008F0C5D">
      <w:pPr>
        <w:spacing w:line="480" w:lineRule="auto"/>
        <w:jc w:val="both"/>
        <w:rPr>
          <w:rFonts w:ascii="Times New Roman" w:hAnsi="Times New Roman" w:cs="Times New Roman"/>
          <w:sz w:val="24"/>
          <w:szCs w:val="24"/>
        </w:rPr>
      </w:pPr>
    </w:p>
    <w:p w:rsidR="008F0C5D" w:rsidRDefault="008F0C5D" w:rsidP="008F0C5D">
      <w:pPr>
        <w:spacing w:line="480" w:lineRule="auto"/>
        <w:jc w:val="both"/>
        <w:rPr>
          <w:rFonts w:ascii="Times New Roman" w:hAnsi="Times New Roman" w:cs="Times New Roman"/>
          <w:sz w:val="24"/>
          <w:szCs w:val="24"/>
        </w:rPr>
      </w:pPr>
    </w:p>
    <w:p w:rsidR="00D77732" w:rsidRDefault="008F0C5D">
      <w:pPr>
        <w:spacing w:line="480" w:lineRule="auto"/>
        <w:ind w:firstLine="720"/>
        <w:jc w:val="both"/>
        <w:rPr>
          <w:rFonts w:ascii="Times New Roman" w:hAnsi="Times New Roman" w:cs="Times New Roman"/>
          <w:sz w:val="24"/>
          <w:szCs w:val="24"/>
        </w:rPr>
        <w:pPrChange w:id="445" w:author="User" w:date="2016-01-14T10:47:00Z">
          <w:pPr>
            <w:spacing w:line="480" w:lineRule="auto"/>
            <w:jc w:val="both"/>
          </w:pPr>
        </w:pPrChange>
      </w:pPr>
      <w:r>
        <w:rPr>
          <w:rFonts w:ascii="Times New Roman" w:hAnsi="Times New Roman" w:cs="Times New Roman"/>
          <w:sz w:val="24"/>
          <w:szCs w:val="24"/>
        </w:rPr>
        <w:lastRenderedPageBreak/>
        <w:t xml:space="preserve">Figure 3.16 shows the RGB Arrangement of a raw image while Figure 3.17 shows the Verilog HDL for the RAW to RGB conversion. Block 1 outputs </w:t>
      </w:r>
      <w:r w:rsidR="00D609A4" w:rsidRPr="00D609A4">
        <w:rPr>
          <w:rFonts w:ascii="Times New Roman" w:hAnsi="Times New Roman" w:cs="Times New Roman"/>
          <w:i/>
          <w:sz w:val="24"/>
          <w:szCs w:val="24"/>
          <w:rPrChange w:id="446" w:author="User" w:date="2016-01-14T10:48:00Z">
            <w:rPr>
              <w:rFonts w:ascii="Times New Roman" w:hAnsi="Times New Roman" w:cs="Times New Roman"/>
              <w:sz w:val="24"/>
              <w:szCs w:val="24"/>
            </w:rPr>
          </w:rPrChange>
        </w:rPr>
        <w:t>X_Count</w:t>
      </w:r>
      <w:r>
        <w:rPr>
          <w:rFonts w:ascii="Times New Roman" w:hAnsi="Times New Roman" w:cs="Times New Roman"/>
          <w:sz w:val="24"/>
          <w:szCs w:val="24"/>
        </w:rPr>
        <w:t xml:space="preserve"> and </w:t>
      </w:r>
      <w:r w:rsidR="00D609A4" w:rsidRPr="00D609A4">
        <w:rPr>
          <w:rFonts w:ascii="Times New Roman" w:hAnsi="Times New Roman" w:cs="Times New Roman"/>
          <w:i/>
          <w:sz w:val="24"/>
          <w:szCs w:val="24"/>
          <w:rPrChange w:id="447" w:author="User" w:date="2016-01-14T10:48:00Z">
            <w:rPr>
              <w:rFonts w:ascii="Times New Roman" w:hAnsi="Times New Roman" w:cs="Times New Roman"/>
              <w:sz w:val="24"/>
              <w:szCs w:val="24"/>
            </w:rPr>
          </w:rPrChange>
        </w:rPr>
        <w:t>Y_Count</w:t>
      </w:r>
      <w:r>
        <w:rPr>
          <w:rFonts w:ascii="Times New Roman" w:hAnsi="Times New Roman" w:cs="Times New Roman"/>
          <w:sz w:val="24"/>
          <w:szCs w:val="24"/>
        </w:rPr>
        <w:t xml:space="preserve"> to indicate image sizes. This module uses the </w:t>
      </w:r>
      <w:r w:rsidR="00D609A4" w:rsidRPr="00D609A4">
        <w:rPr>
          <w:rFonts w:ascii="Times New Roman" w:hAnsi="Times New Roman" w:cs="Times New Roman"/>
          <w:i/>
          <w:sz w:val="24"/>
          <w:szCs w:val="24"/>
          <w:rPrChange w:id="448" w:author="User" w:date="2016-01-14T10:48:00Z">
            <w:rPr>
              <w:rFonts w:ascii="Times New Roman" w:hAnsi="Times New Roman" w:cs="Times New Roman"/>
              <w:sz w:val="24"/>
              <w:szCs w:val="24"/>
            </w:rPr>
          </w:rPrChange>
        </w:rPr>
        <w:t>X_Count</w:t>
      </w:r>
      <w:r>
        <w:rPr>
          <w:rFonts w:ascii="Times New Roman" w:hAnsi="Times New Roman" w:cs="Times New Roman"/>
          <w:sz w:val="24"/>
          <w:szCs w:val="24"/>
        </w:rPr>
        <w:t xml:space="preserve"> and </w:t>
      </w:r>
      <w:r w:rsidR="00D609A4" w:rsidRPr="00D609A4">
        <w:rPr>
          <w:rFonts w:ascii="Times New Roman" w:hAnsi="Times New Roman" w:cs="Times New Roman"/>
          <w:i/>
          <w:sz w:val="24"/>
          <w:szCs w:val="24"/>
          <w:rPrChange w:id="449" w:author="User" w:date="2016-01-14T10:48:00Z">
            <w:rPr>
              <w:rFonts w:ascii="Times New Roman" w:hAnsi="Times New Roman" w:cs="Times New Roman"/>
              <w:sz w:val="24"/>
              <w:szCs w:val="24"/>
            </w:rPr>
          </w:rPrChange>
        </w:rPr>
        <w:t>Y_Count</w:t>
      </w:r>
      <w:r>
        <w:rPr>
          <w:rFonts w:ascii="Times New Roman" w:hAnsi="Times New Roman" w:cs="Times New Roman"/>
          <w:sz w:val="24"/>
          <w:szCs w:val="24"/>
        </w:rPr>
        <w:t xml:space="preserve"> data to indicate odd or even number by taking the first bit of the </w:t>
      </w:r>
      <w:r w:rsidR="00D609A4" w:rsidRPr="00D609A4">
        <w:rPr>
          <w:rFonts w:ascii="Times New Roman" w:hAnsi="Times New Roman" w:cs="Times New Roman"/>
          <w:i/>
          <w:sz w:val="24"/>
          <w:szCs w:val="24"/>
          <w:rPrChange w:id="450" w:author="User" w:date="2016-01-14T10:48:00Z">
            <w:rPr>
              <w:rFonts w:ascii="Times New Roman" w:hAnsi="Times New Roman" w:cs="Times New Roman"/>
              <w:sz w:val="24"/>
              <w:szCs w:val="24"/>
            </w:rPr>
          </w:rPrChange>
        </w:rPr>
        <w:t>X</w:t>
      </w:r>
      <w:r>
        <w:rPr>
          <w:rFonts w:ascii="Times New Roman" w:hAnsi="Times New Roman" w:cs="Times New Roman"/>
          <w:sz w:val="24"/>
          <w:szCs w:val="24"/>
        </w:rPr>
        <w:t xml:space="preserve"> and </w:t>
      </w:r>
      <w:r w:rsidR="00D609A4" w:rsidRPr="00D609A4">
        <w:rPr>
          <w:rFonts w:ascii="Times New Roman" w:hAnsi="Times New Roman" w:cs="Times New Roman"/>
          <w:i/>
          <w:sz w:val="24"/>
          <w:szCs w:val="24"/>
          <w:rPrChange w:id="451" w:author="User" w:date="2016-01-14T10:48:00Z">
            <w:rPr>
              <w:rFonts w:ascii="Times New Roman" w:hAnsi="Times New Roman" w:cs="Times New Roman"/>
              <w:sz w:val="24"/>
              <w:szCs w:val="24"/>
            </w:rPr>
          </w:rPrChange>
        </w:rPr>
        <w:t>Y</w:t>
      </w:r>
      <w:r>
        <w:rPr>
          <w:rFonts w:ascii="Times New Roman" w:hAnsi="Times New Roman" w:cs="Times New Roman"/>
          <w:sz w:val="24"/>
          <w:szCs w:val="24"/>
        </w:rPr>
        <w:t xml:space="preserve"> count. Firstly, </w:t>
      </w:r>
      <w:r w:rsidR="00D609A4" w:rsidRPr="00D609A4">
        <w:rPr>
          <w:rFonts w:ascii="Times New Roman" w:hAnsi="Times New Roman" w:cs="Times New Roman"/>
          <w:i/>
          <w:sz w:val="24"/>
          <w:szCs w:val="24"/>
          <w:rPrChange w:id="452" w:author="User" w:date="2016-01-14T10:48:00Z">
            <w:rPr>
              <w:rFonts w:ascii="Times New Roman" w:hAnsi="Times New Roman" w:cs="Times New Roman"/>
              <w:sz w:val="24"/>
              <w:szCs w:val="24"/>
            </w:rPr>
          </w:rPrChange>
        </w:rPr>
        <w:t>X</w:t>
      </w:r>
      <w:r>
        <w:rPr>
          <w:rFonts w:ascii="Times New Roman" w:hAnsi="Times New Roman" w:cs="Times New Roman"/>
          <w:sz w:val="24"/>
          <w:szCs w:val="24"/>
        </w:rPr>
        <w:t xml:space="preserve"> is 0 and </w:t>
      </w:r>
      <w:r w:rsidR="00D609A4" w:rsidRPr="00D609A4">
        <w:rPr>
          <w:rFonts w:ascii="Times New Roman" w:hAnsi="Times New Roman" w:cs="Times New Roman"/>
          <w:i/>
          <w:sz w:val="24"/>
          <w:szCs w:val="24"/>
          <w:rPrChange w:id="453" w:author="User" w:date="2016-01-14T10:48:00Z">
            <w:rPr>
              <w:rFonts w:ascii="Times New Roman" w:hAnsi="Times New Roman" w:cs="Times New Roman"/>
              <w:sz w:val="24"/>
              <w:szCs w:val="24"/>
            </w:rPr>
          </w:rPrChange>
        </w:rPr>
        <w:t>Y</w:t>
      </w:r>
      <w:r>
        <w:rPr>
          <w:rFonts w:ascii="Times New Roman" w:hAnsi="Times New Roman" w:cs="Times New Roman"/>
          <w:sz w:val="24"/>
          <w:szCs w:val="24"/>
        </w:rPr>
        <w:t xml:space="preserve"> is 0 as is indicated by the Red box. Secondly, </w:t>
      </w:r>
      <w:r w:rsidR="00D609A4" w:rsidRPr="00D609A4">
        <w:rPr>
          <w:rFonts w:ascii="Times New Roman" w:hAnsi="Times New Roman" w:cs="Times New Roman"/>
          <w:i/>
          <w:sz w:val="24"/>
          <w:szCs w:val="24"/>
          <w:rPrChange w:id="454" w:author="User" w:date="2016-01-14T10:49:00Z">
            <w:rPr>
              <w:rFonts w:ascii="Times New Roman" w:hAnsi="Times New Roman" w:cs="Times New Roman"/>
              <w:sz w:val="24"/>
              <w:szCs w:val="24"/>
            </w:rPr>
          </w:rPrChange>
        </w:rPr>
        <w:t>X</w:t>
      </w:r>
      <w:r>
        <w:rPr>
          <w:rFonts w:ascii="Times New Roman" w:hAnsi="Times New Roman" w:cs="Times New Roman"/>
          <w:sz w:val="24"/>
          <w:szCs w:val="24"/>
        </w:rPr>
        <w:t xml:space="preserve"> is 0 and </w:t>
      </w:r>
      <w:r w:rsidR="00D609A4" w:rsidRPr="00D609A4">
        <w:rPr>
          <w:rFonts w:ascii="Times New Roman" w:hAnsi="Times New Roman" w:cs="Times New Roman"/>
          <w:i/>
          <w:sz w:val="24"/>
          <w:szCs w:val="24"/>
          <w:rPrChange w:id="455" w:author="User" w:date="2016-01-14T10:49:00Z">
            <w:rPr>
              <w:rFonts w:ascii="Times New Roman" w:hAnsi="Times New Roman" w:cs="Times New Roman"/>
              <w:sz w:val="24"/>
              <w:szCs w:val="24"/>
            </w:rPr>
          </w:rPrChange>
        </w:rPr>
        <w:t>Y</w:t>
      </w:r>
      <w:r>
        <w:rPr>
          <w:rFonts w:ascii="Times New Roman" w:hAnsi="Times New Roman" w:cs="Times New Roman"/>
          <w:sz w:val="24"/>
          <w:szCs w:val="24"/>
        </w:rPr>
        <w:t xml:space="preserve"> is 1 as indicated by the Yellow box. Thirdly, </w:t>
      </w:r>
      <w:r w:rsidR="00D609A4" w:rsidRPr="00D609A4">
        <w:rPr>
          <w:rFonts w:ascii="Times New Roman" w:hAnsi="Times New Roman" w:cs="Times New Roman"/>
          <w:i/>
          <w:sz w:val="24"/>
          <w:szCs w:val="24"/>
          <w:rPrChange w:id="456" w:author="User" w:date="2016-01-14T10:49:00Z">
            <w:rPr>
              <w:rFonts w:ascii="Times New Roman" w:hAnsi="Times New Roman" w:cs="Times New Roman"/>
              <w:sz w:val="24"/>
              <w:szCs w:val="24"/>
            </w:rPr>
          </w:rPrChange>
        </w:rPr>
        <w:t>X</w:t>
      </w:r>
      <w:r>
        <w:rPr>
          <w:rFonts w:ascii="Times New Roman" w:hAnsi="Times New Roman" w:cs="Times New Roman"/>
          <w:sz w:val="24"/>
          <w:szCs w:val="24"/>
        </w:rPr>
        <w:t xml:space="preserve"> is 1 and </w:t>
      </w:r>
      <w:r w:rsidR="00D609A4" w:rsidRPr="00D609A4">
        <w:rPr>
          <w:rFonts w:ascii="Times New Roman" w:hAnsi="Times New Roman" w:cs="Times New Roman"/>
          <w:i/>
          <w:sz w:val="24"/>
          <w:szCs w:val="24"/>
          <w:rPrChange w:id="457" w:author="User" w:date="2016-01-14T10:49:00Z">
            <w:rPr>
              <w:rFonts w:ascii="Times New Roman" w:hAnsi="Times New Roman" w:cs="Times New Roman"/>
              <w:sz w:val="24"/>
              <w:szCs w:val="24"/>
            </w:rPr>
          </w:rPrChange>
        </w:rPr>
        <w:t>Y</w:t>
      </w:r>
      <w:r>
        <w:rPr>
          <w:rFonts w:ascii="Times New Roman" w:hAnsi="Times New Roman" w:cs="Times New Roman"/>
          <w:sz w:val="24"/>
          <w:szCs w:val="24"/>
        </w:rPr>
        <w:t xml:space="preserve"> is 0 indicated by the Blue box and Lastly, X is 1 and Y is 1 is indicated by a Purple box. All different priorities of the </w:t>
      </w:r>
      <w:r w:rsidR="00D609A4" w:rsidRPr="00D609A4">
        <w:rPr>
          <w:rFonts w:ascii="Times New Roman" w:hAnsi="Times New Roman" w:cs="Times New Roman"/>
          <w:i/>
          <w:sz w:val="24"/>
          <w:szCs w:val="24"/>
          <w:rPrChange w:id="458" w:author="User" w:date="2016-01-14T10:49:00Z">
            <w:rPr>
              <w:rFonts w:ascii="Times New Roman" w:hAnsi="Times New Roman" w:cs="Times New Roman"/>
              <w:sz w:val="24"/>
              <w:szCs w:val="24"/>
            </w:rPr>
          </w:rPrChange>
        </w:rPr>
        <w:t>X</w:t>
      </w:r>
      <w:r>
        <w:rPr>
          <w:rFonts w:ascii="Times New Roman" w:hAnsi="Times New Roman" w:cs="Times New Roman"/>
          <w:sz w:val="24"/>
          <w:szCs w:val="24"/>
        </w:rPr>
        <w:t xml:space="preserve"> and </w:t>
      </w:r>
      <w:r w:rsidR="00D609A4" w:rsidRPr="00D609A4">
        <w:rPr>
          <w:rFonts w:ascii="Times New Roman" w:hAnsi="Times New Roman" w:cs="Times New Roman"/>
          <w:i/>
          <w:sz w:val="24"/>
          <w:szCs w:val="24"/>
          <w:rPrChange w:id="459" w:author="User" w:date="2016-01-14T10:49:00Z">
            <w:rPr>
              <w:rFonts w:ascii="Times New Roman" w:hAnsi="Times New Roman" w:cs="Times New Roman"/>
              <w:sz w:val="24"/>
              <w:szCs w:val="24"/>
            </w:rPr>
          </w:rPrChange>
        </w:rPr>
        <w:t>Y</w:t>
      </w:r>
      <w:r>
        <w:rPr>
          <w:rFonts w:ascii="Times New Roman" w:hAnsi="Times New Roman" w:cs="Times New Roman"/>
          <w:sz w:val="24"/>
          <w:szCs w:val="24"/>
        </w:rPr>
        <w:t xml:space="preserve"> will be combined into an RGB pixel according to the algorithm indicated by the Raw to RGB HDL coding.</w:t>
      </w:r>
    </w:p>
    <w:p w:rsidR="008F0C5D" w:rsidRDefault="008F0C5D" w:rsidP="008F0C5D">
      <w:pPr>
        <w:spacing w:after="0" w:line="240" w:lineRule="auto"/>
        <w:jc w:val="center"/>
        <w:rPr>
          <w:rFonts w:ascii="Times New Roman" w:hAnsi="Times New Roman" w:cs="Times New Roman"/>
          <w:b/>
          <w:sz w:val="24"/>
          <w:szCs w:val="24"/>
        </w:rPr>
      </w:pPr>
      <w:r>
        <w:rPr>
          <w:noProof/>
          <w:lang w:val="en-MY" w:eastAsia="en-MY"/>
        </w:rPr>
        <w:drawing>
          <wp:inline distT="0" distB="0" distL="0" distR="0">
            <wp:extent cx="2828925" cy="1847850"/>
            <wp:effectExtent l="19050" t="0" r="9525" b="0"/>
            <wp:docPr id="138" name="Picture 3"/>
            <wp:cNvGraphicFramePr/>
            <a:graphic xmlns:a="http://schemas.openxmlformats.org/drawingml/2006/main">
              <a:graphicData uri="http://schemas.openxmlformats.org/drawingml/2006/picture">
                <pic:pic xmlns:pic="http://schemas.openxmlformats.org/drawingml/2006/picture">
                  <pic:nvPicPr>
                    <pic:cNvPr id="138" name="Picture 3"/>
                    <pic:cNvPicPr/>
                  </pic:nvPicPr>
                  <pic:blipFill>
                    <a:blip r:embed="rId28"/>
                    <a:srcRect/>
                    <a:stretch>
                      <a:fillRect/>
                    </a:stretch>
                  </pic:blipFill>
                  <pic:spPr bwMode="auto">
                    <a:xfrm>
                      <a:off x="0" y="0"/>
                      <a:ext cx="2828925" cy="1847850"/>
                    </a:xfrm>
                    <a:prstGeom prst="rect">
                      <a:avLst/>
                    </a:prstGeom>
                    <a:noFill/>
                    <a:ln w="9525">
                      <a:noFill/>
                      <a:miter lim="800000"/>
                      <a:headEnd/>
                      <a:tailEnd/>
                    </a:ln>
                  </pic:spPr>
                </pic:pic>
              </a:graphicData>
            </a:graphic>
          </wp:inline>
        </w:drawing>
      </w:r>
    </w:p>
    <w:p w:rsidR="008F0C5D" w:rsidRPr="00B532AF" w:rsidRDefault="008F0C5D" w:rsidP="008F0C5D">
      <w:pPr>
        <w:spacing w:line="480" w:lineRule="auto"/>
        <w:jc w:val="center"/>
        <w:rPr>
          <w:rFonts w:ascii="Times New Roman" w:hAnsi="Times New Roman" w:cs="Times New Roman"/>
          <w:sz w:val="24"/>
          <w:szCs w:val="24"/>
        </w:rPr>
      </w:pPr>
      <w:r w:rsidRPr="00B532AF">
        <w:rPr>
          <w:rFonts w:ascii="Times New Roman" w:hAnsi="Times New Roman" w:cs="Times New Roman"/>
          <w:sz w:val="24"/>
          <w:szCs w:val="24"/>
        </w:rPr>
        <w:t xml:space="preserve">Figure 3.16 Sample RGB </w:t>
      </w:r>
      <w:r w:rsidRPr="000A2242">
        <w:rPr>
          <w:rFonts w:ascii="Times New Roman" w:hAnsi="Times New Roman" w:cs="Times New Roman"/>
          <w:sz w:val="24"/>
          <w:szCs w:val="24"/>
          <w:highlight w:val="yellow"/>
        </w:rPr>
        <w:t>Arrang</w:t>
      </w:r>
      <w:ins w:id="460" w:author="User" w:date="2016-01-14T10:50:00Z">
        <w:r w:rsidR="000A2242" w:rsidRPr="000A2242">
          <w:rPr>
            <w:rFonts w:ascii="Times New Roman" w:hAnsi="Times New Roman" w:cs="Times New Roman"/>
            <w:sz w:val="24"/>
            <w:szCs w:val="24"/>
            <w:highlight w:val="yellow"/>
          </w:rPr>
          <w:t>e</w:t>
        </w:r>
      </w:ins>
      <w:r w:rsidRPr="000A2242">
        <w:rPr>
          <w:rFonts w:ascii="Times New Roman" w:hAnsi="Times New Roman" w:cs="Times New Roman"/>
          <w:sz w:val="24"/>
          <w:szCs w:val="24"/>
          <w:highlight w:val="yellow"/>
        </w:rPr>
        <w:t>ment</w:t>
      </w:r>
      <w:r w:rsidRPr="00B532AF">
        <w:rPr>
          <w:rFonts w:ascii="Times New Roman" w:hAnsi="Times New Roman" w:cs="Times New Roman"/>
          <w:sz w:val="24"/>
          <w:szCs w:val="24"/>
        </w:rPr>
        <w:t xml:space="preserve"> in a RAW image</w:t>
      </w:r>
    </w:p>
    <w:p w:rsidR="008F0C5D" w:rsidRDefault="008F0C5D" w:rsidP="008F0C5D">
      <w:pPr>
        <w:spacing w:after="0" w:line="240" w:lineRule="auto"/>
        <w:jc w:val="center"/>
        <w:rPr>
          <w:rFonts w:ascii="Times New Roman" w:hAnsi="Times New Roman" w:cs="Times New Roman"/>
          <w:b/>
          <w:sz w:val="24"/>
          <w:szCs w:val="24"/>
          <w:u w:val="single"/>
        </w:rPr>
      </w:pPr>
      <w:r w:rsidRPr="00DB2AF5">
        <w:rPr>
          <w:rFonts w:ascii="Times New Roman" w:hAnsi="Times New Roman" w:cs="Times New Roman"/>
          <w:noProof/>
          <w:sz w:val="24"/>
          <w:szCs w:val="24"/>
          <w:lang w:val="en-MY" w:eastAsia="en-MY"/>
        </w:rPr>
        <w:drawing>
          <wp:inline distT="0" distB="0" distL="0" distR="0">
            <wp:extent cx="2895600" cy="262768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5600" cy="2627680"/>
                    </a:xfrm>
                    <a:prstGeom prst="rect">
                      <a:avLst/>
                    </a:prstGeom>
                    <a:noFill/>
                    <a:ln>
                      <a:noFill/>
                    </a:ln>
                  </pic:spPr>
                </pic:pic>
              </a:graphicData>
            </a:graphic>
          </wp:inline>
        </w:drawing>
      </w:r>
    </w:p>
    <w:p w:rsidR="008F0C5D" w:rsidRPr="00B532AF" w:rsidRDefault="008F0C5D" w:rsidP="008F0C5D">
      <w:pPr>
        <w:spacing w:line="480" w:lineRule="auto"/>
        <w:jc w:val="center"/>
        <w:rPr>
          <w:rFonts w:ascii="Times New Roman" w:hAnsi="Times New Roman" w:cs="Times New Roman"/>
          <w:sz w:val="24"/>
          <w:szCs w:val="24"/>
        </w:rPr>
      </w:pPr>
      <w:r w:rsidRPr="00B532AF">
        <w:rPr>
          <w:rFonts w:ascii="Times New Roman" w:hAnsi="Times New Roman" w:cs="Times New Roman"/>
          <w:sz w:val="24"/>
          <w:szCs w:val="24"/>
        </w:rPr>
        <w:t xml:space="preserve">Figure 3.17: Verilog HDL Code </w:t>
      </w:r>
      <w:r>
        <w:rPr>
          <w:rFonts w:ascii="Times New Roman" w:hAnsi="Times New Roman" w:cs="Times New Roman"/>
          <w:sz w:val="24"/>
          <w:szCs w:val="24"/>
        </w:rPr>
        <w:t xml:space="preserve">for </w:t>
      </w:r>
      <w:r w:rsidRPr="00B532AF">
        <w:rPr>
          <w:rFonts w:ascii="Times New Roman" w:hAnsi="Times New Roman" w:cs="Times New Roman"/>
          <w:sz w:val="24"/>
          <w:szCs w:val="24"/>
        </w:rPr>
        <w:t>RAW to RGB</w:t>
      </w:r>
      <w:r>
        <w:rPr>
          <w:rFonts w:ascii="Times New Roman" w:hAnsi="Times New Roman" w:cs="Times New Roman"/>
          <w:sz w:val="24"/>
          <w:szCs w:val="24"/>
        </w:rPr>
        <w:t xml:space="preserve"> Conversion</w:t>
      </w:r>
    </w:p>
    <w:p w:rsidR="008F0C5D" w:rsidRPr="00ED67CD" w:rsidRDefault="008F0C5D" w:rsidP="008F0C5D">
      <w:pPr>
        <w:pStyle w:val="Heading2"/>
        <w:rPr>
          <w:u w:val="single"/>
        </w:rPr>
      </w:pPr>
      <w:bookmarkStart w:id="461" w:name="_Toc440459495"/>
      <w:bookmarkStart w:id="462" w:name="_Toc440464033"/>
      <w:r>
        <w:lastRenderedPageBreak/>
        <w:t>3</w:t>
      </w:r>
      <w:r w:rsidRPr="007953A7">
        <w:t>.5 SDRAM</w:t>
      </w:r>
      <w:bookmarkEnd w:id="461"/>
      <w:bookmarkEnd w:id="462"/>
    </w:p>
    <w:p w:rsidR="008F0C5D"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The SDRAM Module (Block 4) act</w:t>
      </w:r>
      <w:ins w:id="463" w:author="User" w:date="2016-01-14T10:50:00Z">
        <w:r w:rsidR="000A2242">
          <w:rPr>
            <w:rFonts w:ascii="Times New Roman" w:hAnsi="Times New Roman" w:cs="Times New Roman"/>
            <w:sz w:val="24"/>
            <w:szCs w:val="24"/>
          </w:rPr>
          <w:t>s</w:t>
        </w:r>
      </w:ins>
      <w:r>
        <w:rPr>
          <w:rFonts w:ascii="Times New Roman" w:hAnsi="Times New Roman" w:cs="Times New Roman"/>
          <w:sz w:val="24"/>
          <w:szCs w:val="24"/>
        </w:rPr>
        <w:t xml:space="preserve"> as a buffer to store the RGB image. The SDRAM is a storage that is organized as a matrix of words. Figure 3.18 shows the capacity of SDRAM, if the SDRAM does not split into more banks </w:t>
      </w:r>
      <w:del w:id="464" w:author="User" w:date="2016-01-14T10:51:00Z">
        <w:r w:rsidDel="000A2242">
          <w:rPr>
            <w:rFonts w:ascii="Times New Roman" w:hAnsi="Times New Roman" w:cs="Times New Roman"/>
            <w:sz w:val="24"/>
            <w:szCs w:val="24"/>
          </w:rPr>
          <w:delText xml:space="preserve">that </w:delText>
        </w:r>
      </w:del>
      <w:ins w:id="465" w:author="User" w:date="2016-01-14T10:51:00Z">
        <w:r w:rsidR="000A2242">
          <w:rPr>
            <w:rFonts w:ascii="Times New Roman" w:hAnsi="Times New Roman" w:cs="Times New Roman"/>
            <w:sz w:val="24"/>
            <w:szCs w:val="24"/>
          </w:rPr>
          <w:t xml:space="preserve">then it </w:t>
        </w:r>
      </w:ins>
      <w:r>
        <w:rPr>
          <w:rFonts w:ascii="Times New Roman" w:hAnsi="Times New Roman" w:cs="Times New Roman"/>
          <w:sz w:val="24"/>
          <w:szCs w:val="24"/>
        </w:rPr>
        <w:t xml:space="preserve">will slow down the storage speed. In this case Figure 3.19 shows that </w:t>
      </w:r>
      <w:del w:id="466" w:author="User" w:date="2016-01-14T10:51:00Z">
        <w:r w:rsidDel="000A2242">
          <w:rPr>
            <w:rFonts w:ascii="Times New Roman" w:hAnsi="Times New Roman" w:cs="Times New Roman"/>
            <w:sz w:val="24"/>
            <w:szCs w:val="24"/>
          </w:rPr>
          <w:delText xml:space="preserve">it </w:delText>
        </w:r>
      </w:del>
      <w:ins w:id="467" w:author="User" w:date="2016-01-14T10:51:00Z">
        <w:r w:rsidR="000A2242">
          <w:rPr>
            <w:rFonts w:ascii="Times New Roman" w:hAnsi="Times New Roman" w:cs="Times New Roman"/>
            <w:sz w:val="24"/>
            <w:szCs w:val="24"/>
          </w:rPr>
          <w:t xml:space="preserve">the SDRAM </w:t>
        </w:r>
      </w:ins>
      <w:r>
        <w:rPr>
          <w:rFonts w:ascii="Times New Roman" w:hAnsi="Times New Roman" w:cs="Times New Roman"/>
          <w:sz w:val="24"/>
          <w:szCs w:val="24"/>
        </w:rPr>
        <w:t xml:space="preserve">can be divided into 4 banks that allow operation of one bank while waiting for another. In an Altera DE2 FPGA with SDRAM </w:t>
      </w:r>
      <w:del w:id="468" w:author="User" w:date="2016-01-14T10:52:00Z">
        <w:r w:rsidDel="000A2242">
          <w:rPr>
            <w:rFonts w:ascii="Times New Roman" w:hAnsi="Times New Roman" w:cs="Times New Roman"/>
            <w:sz w:val="24"/>
            <w:szCs w:val="24"/>
          </w:rPr>
          <w:delText xml:space="preserve">splited </w:delText>
        </w:r>
      </w:del>
      <w:ins w:id="469" w:author="User" w:date="2016-01-14T10:53:00Z">
        <w:r w:rsidR="000A2242">
          <w:rPr>
            <w:rFonts w:ascii="Times New Roman" w:hAnsi="Times New Roman" w:cs="Times New Roman"/>
            <w:sz w:val="24"/>
            <w:szCs w:val="24"/>
          </w:rPr>
          <w:t>divided</w:t>
        </w:r>
      </w:ins>
      <w:ins w:id="470" w:author="User" w:date="2016-01-14T10:52:00Z">
        <w:r w:rsidR="000A2242">
          <w:rPr>
            <w:rFonts w:ascii="Times New Roman" w:hAnsi="Times New Roman" w:cs="Times New Roman"/>
            <w:sz w:val="24"/>
            <w:szCs w:val="24"/>
          </w:rPr>
          <w:t xml:space="preserve"> </w:t>
        </w:r>
      </w:ins>
      <w:r>
        <w:rPr>
          <w:rFonts w:ascii="Times New Roman" w:hAnsi="Times New Roman" w:cs="Times New Roman"/>
          <w:sz w:val="24"/>
          <w:szCs w:val="24"/>
        </w:rPr>
        <w:t xml:space="preserve">into 4 banks, the read and write can be performed simultaneously. Due to the existence of 4 banks, there is a need to select which bank to be used. This module uses 2 banks where from address 22’h000000 indicates the start of bank 0 and address 22’h100000 indicates the start of bank 1. Since RGB contains 30-bits of data, it has to be separated into 2 banks that is Bank 0 to store 10-bits of Red pixel data and 5-bits of one-half Green pixel data while Bank 1 stores 10-bits of Blue pixel data and the remaining half of the 5-bits Green pixel data. </w:t>
      </w:r>
    </w:p>
    <w:p w:rsidR="008F0C5D" w:rsidRDefault="008F0C5D" w:rsidP="008F0C5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val="en-MY" w:eastAsia="en-MY"/>
        </w:rPr>
        <w:drawing>
          <wp:inline distT="0" distB="0" distL="0" distR="0">
            <wp:extent cx="3038475" cy="117042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2986" cy="1172161"/>
                    </a:xfrm>
                    <a:prstGeom prst="rect">
                      <a:avLst/>
                    </a:prstGeom>
                    <a:noFill/>
                    <a:ln>
                      <a:noFill/>
                    </a:ln>
                  </pic:spPr>
                </pic:pic>
              </a:graphicData>
            </a:graphic>
          </wp:inline>
        </w:drawing>
      </w:r>
    </w:p>
    <w:p w:rsidR="008F0C5D" w:rsidRPr="00302540" w:rsidRDefault="008F0C5D" w:rsidP="008F0C5D">
      <w:pPr>
        <w:spacing w:line="480" w:lineRule="auto"/>
        <w:jc w:val="center"/>
        <w:rPr>
          <w:rFonts w:ascii="Times New Roman" w:hAnsi="Times New Roman" w:cs="Times New Roman"/>
          <w:sz w:val="24"/>
          <w:szCs w:val="24"/>
        </w:rPr>
      </w:pPr>
      <w:r w:rsidRPr="00302540">
        <w:rPr>
          <w:rFonts w:ascii="Times New Roman" w:hAnsi="Times New Roman" w:cs="Times New Roman"/>
          <w:sz w:val="24"/>
          <w:szCs w:val="24"/>
        </w:rPr>
        <w:t>Figure 3.18: Capacity of the SDRAM</w:t>
      </w:r>
    </w:p>
    <w:p w:rsidR="008F0C5D" w:rsidRDefault="008F0C5D" w:rsidP="008F0C5D">
      <w:pPr>
        <w:spacing w:after="0" w:line="240" w:lineRule="auto"/>
        <w:jc w:val="center"/>
        <w:rPr>
          <w:rFonts w:ascii="Times New Roman" w:hAnsi="Times New Roman" w:cs="Times New Roman"/>
          <w:b/>
          <w:sz w:val="24"/>
          <w:szCs w:val="24"/>
          <w:u w:val="single"/>
        </w:rPr>
      </w:pPr>
      <w:r w:rsidRPr="00B23579">
        <w:rPr>
          <w:rFonts w:ascii="Times New Roman" w:hAnsi="Times New Roman" w:cs="Times New Roman"/>
          <w:noProof/>
          <w:sz w:val="24"/>
          <w:szCs w:val="24"/>
          <w:lang w:val="en-MY" w:eastAsia="en-MY"/>
        </w:rPr>
        <w:drawing>
          <wp:inline distT="0" distB="0" distL="0" distR="0">
            <wp:extent cx="3343275" cy="189272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44038" cy="1893158"/>
                    </a:xfrm>
                    <a:prstGeom prst="rect">
                      <a:avLst/>
                    </a:prstGeom>
                    <a:noFill/>
                    <a:ln>
                      <a:noFill/>
                    </a:ln>
                  </pic:spPr>
                </pic:pic>
              </a:graphicData>
            </a:graphic>
          </wp:inline>
        </w:drawing>
      </w:r>
    </w:p>
    <w:p w:rsidR="008F0C5D" w:rsidRPr="00302540" w:rsidRDefault="008F0C5D" w:rsidP="008F0C5D">
      <w:pPr>
        <w:spacing w:line="480" w:lineRule="auto"/>
        <w:jc w:val="center"/>
        <w:rPr>
          <w:rFonts w:ascii="Times New Roman" w:hAnsi="Times New Roman" w:cs="Times New Roman"/>
          <w:sz w:val="24"/>
          <w:szCs w:val="24"/>
        </w:rPr>
      </w:pPr>
      <w:r w:rsidRPr="00302540">
        <w:rPr>
          <w:rFonts w:ascii="Times New Roman" w:hAnsi="Times New Roman" w:cs="Times New Roman"/>
          <w:sz w:val="24"/>
          <w:szCs w:val="24"/>
        </w:rPr>
        <w:t xml:space="preserve">Figure 3.19: 4 </w:t>
      </w:r>
      <w:del w:id="471" w:author="User" w:date="2016-01-14T10:51:00Z">
        <w:r w:rsidDel="000A2242">
          <w:rPr>
            <w:rFonts w:ascii="Times New Roman" w:hAnsi="Times New Roman" w:cs="Times New Roman"/>
            <w:sz w:val="24"/>
            <w:szCs w:val="24"/>
          </w:rPr>
          <w:delText xml:space="preserve">separated </w:delText>
        </w:r>
      </w:del>
      <w:ins w:id="472" w:author="User" w:date="2016-01-14T10:51:00Z">
        <w:r w:rsidR="000A2242">
          <w:rPr>
            <w:rFonts w:ascii="Times New Roman" w:hAnsi="Times New Roman" w:cs="Times New Roman"/>
            <w:sz w:val="24"/>
            <w:szCs w:val="24"/>
          </w:rPr>
          <w:t xml:space="preserve">Separated </w:t>
        </w:r>
      </w:ins>
      <w:r w:rsidRPr="00302540">
        <w:rPr>
          <w:rFonts w:ascii="Times New Roman" w:hAnsi="Times New Roman" w:cs="Times New Roman"/>
          <w:sz w:val="24"/>
          <w:szCs w:val="24"/>
        </w:rPr>
        <w:t>Bank</w:t>
      </w:r>
      <w:r>
        <w:rPr>
          <w:rFonts w:ascii="Times New Roman" w:hAnsi="Times New Roman" w:cs="Times New Roman"/>
          <w:sz w:val="24"/>
          <w:szCs w:val="24"/>
        </w:rPr>
        <w:t>s</w:t>
      </w:r>
      <w:r w:rsidRPr="00302540">
        <w:rPr>
          <w:rFonts w:ascii="Times New Roman" w:hAnsi="Times New Roman" w:cs="Times New Roman"/>
          <w:sz w:val="24"/>
          <w:szCs w:val="24"/>
        </w:rPr>
        <w:t xml:space="preserve"> of</w:t>
      </w:r>
      <w:r>
        <w:rPr>
          <w:rFonts w:ascii="Times New Roman" w:hAnsi="Times New Roman" w:cs="Times New Roman"/>
          <w:sz w:val="24"/>
          <w:szCs w:val="24"/>
        </w:rPr>
        <w:t xml:space="preserve"> the Reconfigured</w:t>
      </w:r>
      <w:r w:rsidRPr="00302540">
        <w:rPr>
          <w:rFonts w:ascii="Times New Roman" w:hAnsi="Times New Roman" w:cs="Times New Roman"/>
          <w:sz w:val="24"/>
          <w:szCs w:val="24"/>
        </w:rPr>
        <w:t xml:space="preserve"> SDRAM</w:t>
      </w:r>
    </w:p>
    <w:p w:rsidR="008F0C5D" w:rsidRPr="00ED67CD" w:rsidRDefault="008F0C5D" w:rsidP="008F0C5D">
      <w:pPr>
        <w:pStyle w:val="Heading2"/>
        <w:rPr>
          <w:u w:val="single"/>
        </w:rPr>
      </w:pPr>
      <w:bookmarkStart w:id="473" w:name="_Toc440459496"/>
      <w:bookmarkStart w:id="474" w:name="_Toc440464034"/>
      <w:r>
        <w:lastRenderedPageBreak/>
        <w:t>3.</w:t>
      </w:r>
      <w:r w:rsidRPr="007953A7">
        <w:t>6 Image Processing and Segmentation</w:t>
      </w:r>
      <w:bookmarkEnd w:id="473"/>
      <w:bookmarkEnd w:id="474"/>
    </w:p>
    <w:p w:rsidR="008F0C5D" w:rsidRPr="0094742E"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Image Processing and Segmentation Module (Block 5) convert image data into grayscale and binary form to ease the iris and pupil segmentation process. This process is separated into 5 steps for pupil detection and 3 steps for iris detection. Figure 3.20 shows the flow of pupil detection while Figure 3.21 shows the flow of iris steps detection. Both the pupil and iris detection converts RGB image </w:t>
      </w:r>
      <w:del w:id="475" w:author="User" w:date="2016-01-14T10:59:00Z">
        <w:r w:rsidDel="00EF3619">
          <w:rPr>
            <w:rFonts w:ascii="Times New Roman" w:hAnsi="Times New Roman" w:cs="Times New Roman"/>
            <w:sz w:val="24"/>
            <w:szCs w:val="24"/>
          </w:rPr>
          <w:delText>form</w:delText>
        </w:r>
      </w:del>
      <w:ins w:id="476" w:author="User" w:date="2016-01-14T10:59:00Z">
        <w:r w:rsidR="00EF3619">
          <w:rPr>
            <w:rFonts w:ascii="Times New Roman" w:hAnsi="Times New Roman" w:cs="Times New Roman"/>
            <w:sz w:val="24"/>
            <w:szCs w:val="24"/>
          </w:rPr>
          <w:t>from</w:t>
        </w:r>
      </w:ins>
      <w:r>
        <w:rPr>
          <w:rFonts w:ascii="Times New Roman" w:hAnsi="Times New Roman" w:cs="Times New Roman"/>
          <w:sz w:val="24"/>
          <w:szCs w:val="24"/>
        </w:rPr>
        <w:t xml:space="preserve"> the previous </w:t>
      </w:r>
      <w:r w:rsidR="00EF3619" w:rsidRPr="00EF3619">
        <w:rPr>
          <w:rFonts w:ascii="Times New Roman" w:hAnsi="Times New Roman" w:cs="Times New Roman"/>
          <w:sz w:val="24"/>
          <w:szCs w:val="24"/>
          <w:highlight w:val="yellow"/>
        </w:rPr>
        <w:t>block</w:t>
      </w:r>
      <w:r>
        <w:rPr>
          <w:rFonts w:ascii="Times New Roman" w:hAnsi="Times New Roman" w:cs="Times New Roman"/>
          <w:sz w:val="24"/>
          <w:szCs w:val="24"/>
        </w:rPr>
        <w:t xml:space="preserve"> into grayscale and binary before pupil/iris points can be detected. The pupil point detection requires an extra erosion and dilation step compared to the iris. Each of these steps will be described in the following sub-sections.</w:t>
      </w:r>
    </w:p>
    <w:p w:rsidR="008F0C5D" w:rsidRDefault="00D609A4" w:rsidP="008F0C5D">
      <w:pPr>
        <w:spacing w:line="480" w:lineRule="auto"/>
        <w:jc w:val="center"/>
        <w:rPr>
          <w:rFonts w:ascii="Times New Roman" w:hAnsi="Times New Roman" w:cs="Times New Roman"/>
          <w:b/>
          <w:noProof/>
          <w:sz w:val="24"/>
          <w:szCs w:val="24"/>
        </w:rPr>
      </w:pPr>
      <w:r w:rsidRPr="00D609A4">
        <w:rPr>
          <w:rFonts w:ascii="Times New Roman" w:hAnsi="Times New Roman" w:cs="Times New Roman"/>
          <w:b/>
          <w:noProof/>
          <w:sz w:val="24"/>
          <w:szCs w:val="24"/>
        </w:rPr>
        <w:pict>
          <v:group id="Group 39" o:spid="_x0000_s1083" style="position:absolute;left:0;text-align:left;margin-left:149.25pt;margin-top:17.95pt;width:150.75pt;height:176.25pt;z-index:251696128" coordsize="19145,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">
            <v:rect id="Rectangle 5" o:spid="_x0000_s1084" style="position:absolute;width:19145;height:3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7HOsEA&#10;AADaAAAADwAAAGRycy9kb3ducmV2LnhtbESPQYvCMBSE7wv+h/AEL6KpgkutRhFB9Ca6wnp8NM+2&#10;tHmpTdT6740geBxm5htmvmxNJe7UuMKygtEwAkGcWl1wpuD0txnEIJxH1lhZJgVPcrBcdH7mmGj7&#10;4APdjz4TAcIuQQW593UipUtzMuiGtiYO3sU2Bn2QTSZ1g48AN5UcR9GvNFhwWMixpnVOaXm8GQVn&#10;um77ND1d3SUa3/73/XLk41KpXrddzUB4av03/GnvtIIJvK+EGy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OxzrBAAAA2gAAAA8AAAAAAAAAAAAAAAAAmAIAAGRycy9kb3du&#10;cmV2LnhtbFBLBQYAAAAABAAEAPUAAACGAwAAAAA=&#10;" fillcolor="white [3201]" strokecolor="black [3213]" strokeweight="2pt">
              <v:textbox>
                <w:txbxContent>
                  <w:p w:rsidR="00D77732" w:rsidRDefault="00D77732" w:rsidP="008F0C5D">
                    <w:pPr>
                      <w:jc w:val="center"/>
                    </w:pPr>
                    <w:r>
                      <w:t>RGB to Grayscale</w:t>
                    </w:r>
                  </w:p>
                </w:txbxContent>
              </v:textbox>
            </v:rect>
            <v:rect id="Rectangle 30" o:spid="_x0000_s1085" style="position:absolute;top:19240;width:19145;height:3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VVr0A&#10;AADbAAAADwAAAGRycy9kb3ducmV2LnhtbERPSwrCMBDdC94hjOBGNFVBtBpFBNGd+AFdDs3YljaT&#10;2kSttzcLweXj/RerxpTiRbXLLSsYDiIQxInVOacKLudtfwrCeWSNpWVS8CEHq2W7tcBY2zcf6XXy&#10;qQgh7GJUkHlfxVK6JCODbmAr4sDdbW3QB1inUtf4DuGmlKMomkiDOYeGDCvaZJQUp6dRcKPHrkez&#10;y8Pdo9HzeugVQz8tlOp2mvUchKfG/8U/914rGIf1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JVVr0AAADbAAAADwAAAAAAAAAAAAAAAACYAgAAZHJzL2Rvd25yZXYu&#10;eG1sUEsFBgAAAAAEAAQA9QAAAIIDAAAAAA==&#10;" fillcolor="white [3201]" strokecolor="black [3213]" strokeweight="2pt">
              <v:textbox>
                <w:txbxContent>
                  <w:p w:rsidR="00D77732" w:rsidRDefault="00D77732" w:rsidP="008F0C5D">
                    <w:pPr>
                      <w:jc w:val="center"/>
                    </w:pPr>
                    <w:r>
                      <w:t>Dilation to detection pupil point</w:t>
                    </w:r>
                  </w:p>
                </w:txbxContent>
              </v:textbox>
            </v:rect>
            <v:rect id="Rectangle 31" o:spid="_x0000_s1086" style="position:absolute;top:14573;width:19145;height:3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7wzcIA&#10;AADbAAAADwAAAGRycy9kb3ducmV2LnhtbESPzarCMBSE9xd8h3AEN6JpFS5ajSKC6E78AV0emmNb&#10;2pzUJmp9eyNcuMthZr5h5svWVOJJjSssK4iHEQji1OqCMwXn02YwAeE8ssbKMil4k4PlovMzx0Tb&#10;Fx/oefSZCBB2CSrIva8TKV2ak0E3tDVx8G62MeiDbDKpG3wFuKnkKIp+pcGCw0KONa1zSsvjwyi4&#10;0n3bp+n57m7R6HHZ98vYT0qlet12NQPhqfX/4b/2TisYx/D9En6AXH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vDNwgAAANsAAAAPAAAAAAAAAAAAAAAAAJgCAABkcnMvZG93&#10;bnJldi54bWxQSwUGAAAAAAQABAD1AAAAhwMAAAAA&#10;" fillcolor="white [3201]" strokecolor="black [3213]" strokeweight="2pt">
              <v:textbox>
                <w:txbxContent>
                  <w:p w:rsidR="00D77732" w:rsidRDefault="00D77732" w:rsidP="008F0C5D">
                    <w:pPr>
                      <w:jc w:val="center"/>
                    </w:pPr>
                    <w:r>
                      <w:t>Erosion to Dilation</w:t>
                    </w:r>
                  </w:p>
                </w:txbxContent>
              </v:textbox>
            </v:rect>
            <v:rect id="Rectangle 32" o:spid="_x0000_s1087" style="position:absolute;top:9620;width:19145;height:3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xuusQA&#10;AADbAAAADwAAAGRycy9kb3ducmV2LnhtbESPQWuDQBSE74H+h+UVcpFmjYWQWtdQCqW5ldpAe3y4&#10;Lyq6b427UfPvs4VAjsPMfMNku9l0YqTBNZYVrFcxCOLS6oYrBYefj6ctCOeRNXaWScGFHOzyh0WG&#10;qbYTf9NY+EoECLsUFdTe96mUrqzJoFvZnjh4RzsY9EEOldQDTgFuOpnE8UYabDgs1NjTe01lW5yN&#10;gj86fUb0cji5Y5ycf7+idu23rVLLx/ntFYSn2d/Dt/ZeK3hO4P9L+AE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MbrrEAAAA2wAAAA8AAAAAAAAAAAAAAAAAmAIAAGRycy9k&#10;b3ducmV2LnhtbFBLBQYAAAAABAAEAPUAAACJAwAAAAA=&#10;" fillcolor="white [3201]" strokecolor="black [3213]" strokeweight="2pt">
              <v:textbox>
                <w:txbxContent>
                  <w:p w:rsidR="00D77732" w:rsidRDefault="00D77732" w:rsidP="008F0C5D">
                    <w:pPr>
                      <w:jc w:val="center"/>
                    </w:pPr>
                    <w:r>
                      <w:t>Binary Image to Erosion</w:t>
                    </w:r>
                  </w:p>
                </w:txbxContent>
              </v:textbox>
            </v:rect>
            <v:rect id="Rectangle 33" o:spid="_x0000_s1088" style="position:absolute;top:4667;width:19145;height:3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LIcIA&#10;AADbAAAADwAAAGRycy9kb3ducmV2LnhtbESPzarCMBSE94LvEI7gRq6pCtJbjSKCeHfiD+jy0Bzb&#10;0uakNlF7394IgsthZr5h5svWVOJBjSssKxgNIxDEqdUFZwpOx81PDMJ5ZI2VZVLwTw6Wi25njom2&#10;T97T4+AzESDsElSQe18nUro0J4NuaGvi4F1tY9AH2WRSN/gMcFPJcRRNpcGCw0KONa1zSsvD3Si4&#10;0G07oN/TzV2j8f28G5QjH5dK9XvtagbCU+u/4U/7TyuYTOD9Jfw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MshwgAAANsAAAAPAAAAAAAAAAAAAAAAAJgCAABkcnMvZG93&#10;bnJldi54bWxQSwUGAAAAAAQABAD1AAAAhwMAAAAA&#10;" fillcolor="white [3201]" strokecolor="black [3213]" strokeweight="2pt">
              <v:textbox>
                <w:txbxContent>
                  <w:p w:rsidR="00D77732" w:rsidRDefault="00D77732" w:rsidP="008F0C5D">
                    <w:pPr>
                      <w:jc w:val="center"/>
                    </w:pPr>
                    <w:r>
                      <w:t>Grayscale to Binary Image</w:t>
                    </w:r>
                  </w:p>
                </w:txbxContent>
              </v:textbox>
            </v:rect>
            <v:shape id="Straight Arrow Connector 34" o:spid="_x0000_s1089" type="#_x0000_t32" style="position:absolute;left:9620;top:3143;width:0;height:15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q0cQAAADbAAAADwAAAGRycy9kb3ducmV2LnhtbESPS4vCQBCE7wv+h6EFb5uJD8TNZhQR&#10;Ah7cgy/22mR6k2CmJ2bGGP/9jiB4LKrqKypd9aYWHbWusqxgHMUgiHOrKy4UnI7Z5wKE88gaa8uk&#10;4EEOVsvBR4qJtnfeU3fwhQgQdgkqKL1vEildXpJBF9mGOHh/tjXog2wLqVu8B7ip5SSO59JgxWGh&#10;xIY2JeWXw80oiN08u26Ol5/uVPj97ldm28fXWanRsF9/g/DU+3f41d5qBdMZPL+EH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irRxAAAANsAAAAPAAAAAAAAAAAA&#10;AAAAAKECAABkcnMvZG93bnJldi54bWxQSwUGAAAAAAQABAD5AAAAkgMAAAAA&#10;" strokecolor="black [3040]">
              <v:stroke endarrow="open"/>
            </v:shape>
            <v:shape id="Straight Arrow Connector 35" o:spid="_x0000_s1090" type="#_x0000_t32" style="position:absolute;left:9620;top:7810;width:0;height:15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aPSsMAAADbAAAADwAAAGRycy9kb3ducmV2LnhtbESPT4vCMBTE7wt+h/AEb9tURXG7jSJC&#10;wYN78B97fTRv22LzUptY67ffCILHYWZ+w6Sr3tSio9ZVlhWMoxgEcW51xYWC0zH7XIBwHlljbZkU&#10;PMjBajn4SDHR9s576g6+EAHCLkEFpfdNIqXLSzLoItsQB+/PtgZ9kG0hdYv3ADe1nMTxXBqsOCyU&#10;2NCmpPxyuBkFsZtn183x8tOdCr/f/cps+/g6KzUa9utvEJ56/w6/2lutYDqD55fw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2j0rDAAAA2wAAAA8AAAAAAAAAAAAA&#10;AAAAoQIAAGRycy9kb3ducmV2LnhtbFBLBQYAAAAABAAEAPkAAACRAwAAAAA=&#10;" strokecolor="black [3040]">
              <v:stroke endarrow="open"/>
            </v:shape>
            <v:shape id="Straight Arrow Connector 37" o:spid="_x0000_s1091" type="#_x0000_t32" style="position:absolute;left:9620;top:13049;width:0;height:15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i0psMAAADbAAAADwAAAGRycy9kb3ducmV2LnhtbESPT4vCMBTE74LfITxhbzZ1BXW7jSJC&#10;wcN68B97fTRv22Lz0m1ird/eCILHYWZ+w6Sr3tSio9ZVlhVMohgEcW51xYWC0zEbL0A4j6yxtkwK&#10;7uRgtRwOUky0vfGeuoMvRICwS1BB6X2TSOnykgy6yDbEwfuzrUEfZFtI3eItwE0tP+N4Jg1WHBZK&#10;bGhTUn45XI2C2M2y/83xsutOhd///Mpse/86K/Ux6tffIDz1/h1+tbdawXQOzy/hB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otKbDAAAA2wAAAA8AAAAAAAAAAAAA&#10;AAAAoQIAAGRycy9kb3ducmV2LnhtbFBLBQYAAAAABAAEAPkAAACRAwAAAAA=&#10;" strokecolor="black [3040]">
              <v:stroke endarrow="open"/>
            </v:shape>
            <v:shape id="Straight Arrow Connector 38" o:spid="_x0000_s1092" type="#_x0000_t32" style="position:absolute;left:9620;top:17716;width:0;height:15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cg1L0AAADbAAAADwAAAGRycy9kb3ducmV2LnhtbERPuwrCMBTdBf8hXMFNUxVEq1FEKDjo&#10;4AvXS3Nti81NbWKtf28GwfFw3st1a0rRUO0KywpGwwgEcWp1wZmCyzkZzEA4j6yxtEwKPuRgvep2&#10;lhhr++YjNSefiRDCLkYFufdVLKVLczLohrYiDtzd1gZ9gHUmdY3vEG5KOY6iqTRYcGjIsaJtTunj&#10;9DIKIjdNntvz49BcMn/c32Sy+8yvSvV77WYBwlPr/+Kfe6cVTMLY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i3INS9AAAA2wAAAA8AAAAAAAAAAAAAAAAAoQIA&#10;AGRycy9kb3ducmV2LnhtbFBLBQYAAAAABAAEAPkAAACLAwAAAAA=&#10;" strokecolor="black [3040]">
              <v:stroke endarrow="open"/>
            </v:shape>
          </v:group>
        </w:pict>
      </w:r>
    </w:p>
    <w:p w:rsidR="008F0C5D" w:rsidRDefault="008F0C5D" w:rsidP="008F0C5D">
      <w:pPr>
        <w:spacing w:line="480" w:lineRule="auto"/>
        <w:jc w:val="center"/>
        <w:rPr>
          <w:rFonts w:ascii="Times New Roman" w:hAnsi="Times New Roman" w:cs="Times New Roman"/>
          <w:b/>
          <w:noProof/>
          <w:sz w:val="24"/>
          <w:szCs w:val="24"/>
        </w:rPr>
      </w:pPr>
    </w:p>
    <w:p w:rsidR="008F0C5D" w:rsidRDefault="008F0C5D" w:rsidP="008F0C5D">
      <w:pPr>
        <w:spacing w:line="480" w:lineRule="auto"/>
        <w:jc w:val="center"/>
        <w:rPr>
          <w:rFonts w:ascii="Times New Roman" w:hAnsi="Times New Roman" w:cs="Times New Roman"/>
          <w:b/>
          <w:noProof/>
          <w:sz w:val="24"/>
          <w:szCs w:val="24"/>
        </w:rPr>
      </w:pPr>
    </w:p>
    <w:p w:rsidR="008F0C5D" w:rsidRDefault="008F0C5D" w:rsidP="008F0C5D">
      <w:pPr>
        <w:spacing w:line="480" w:lineRule="auto"/>
        <w:jc w:val="center"/>
        <w:rPr>
          <w:rFonts w:ascii="Times New Roman" w:hAnsi="Times New Roman" w:cs="Times New Roman"/>
          <w:b/>
          <w:noProof/>
          <w:sz w:val="24"/>
          <w:szCs w:val="24"/>
        </w:rPr>
      </w:pPr>
    </w:p>
    <w:p w:rsidR="008F0C5D" w:rsidRDefault="008F0C5D" w:rsidP="008F0C5D">
      <w:pPr>
        <w:spacing w:line="480" w:lineRule="auto"/>
        <w:jc w:val="center"/>
        <w:rPr>
          <w:rFonts w:ascii="Times New Roman" w:hAnsi="Times New Roman" w:cs="Times New Roman"/>
          <w:b/>
          <w:noProof/>
          <w:sz w:val="24"/>
          <w:szCs w:val="24"/>
        </w:rPr>
      </w:pPr>
    </w:p>
    <w:p w:rsidR="008F0C5D" w:rsidRPr="00023409" w:rsidRDefault="008F0C5D" w:rsidP="008F0C5D">
      <w:pPr>
        <w:spacing w:after="0" w:line="240" w:lineRule="auto"/>
        <w:jc w:val="center"/>
        <w:rPr>
          <w:rFonts w:ascii="Times New Roman" w:hAnsi="Times New Roman" w:cs="Times New Roman"/>
          <w:sz w:val="24"/>
          <w:szCs w:val="24"/>
        </w:rPr>
      </w:pPr>
      <w:r>
        <w:rPr>
          <w:rFonts w:ascii="Times New Roman" w:hAnsi="Times New Roman" w:cs="Times New Roman"/>
          <w:b/>
          <w:noProof/>
          <w:sz w:val="24"/>
          <w:szCs w:val="24"/>
        </w:rPr>
        <w:br/>
      </w:r>
      <w:r w:rsidRPr="00023409">
        <w:rPr>
          <w:rFonts w:ascii="Times New Roman" w:hAnsi="Times New Roman" w:cs="Times New Roman"/>
          <w:sz w:val="24"/>
          <w:szCs w:val="24"/>
        </w:rPr>
        <w:t>Figure 3.20: Flow of Pupil Point</w:t>
      </w:r>
      <w:r>
        <w:rPr>
          <w:rFonts w:ascii="Times New Roman" w:hAnsi="Times New Roman" w:cs="Times New Roman"/>
          <w:sz w:val="24"/>
          <w:szCs w:val="24"/>
        </w:rPr>
        <w:t xml:space="preserve"> Detection</w:t>
      </w:r>
    </w:p>
    <w:p w:rsidR="008F0C5D" w:rsidRDefault="008F0C5D" w:rsidP="008F0C5D">
      <w:pPr>
        <w:spacing w:line="480" w:lineRule="auto"/>
        <w:jc w:val="center"/>
        <w:rPr>
          <w:rFonts w:ascii="Times New Roman" w:hAnsi="Times New Roman" w:cs="Times New Roman"/>
          <w:b/>
          <w:sz w:val="24"/>
          <w:szCs w:val="24"/>
        </w:rPr>
      </w:pPr>
    </w:p>
    <w:p w:rsidR="008F0C5D" w:rsidRDefault="00D609A4" w:rsidP="008F0C5D">
      <w:pPr>
        <w:spacing w:line="480" w:lineRule="auto"/>
        <w:jc w:val="center"/>
        <w:rPr>
          <w:rFonts w:ascii="Times New Roman" w:hAnsi="Times New Roman" w:cs="Times New Roman"/>
          <w:b/>
          <w:sz w:val="24"/>
          <w:szCs w:val="24"/>
          <w:u w:val="single"/>
        </w:rPr>
      </w:pPr>
      <w:r w:rsidRPr="00D609A4">
        <w:rPr>
          <w:rFonts w:ascii="Times New Roman" w:hAnsi="Times New Roman" w:cs="Times New Roman"/>
          <w:b/>
          <w:noProof/>
          <w:sz w:val="24"/>
          <w:szCs w:val="24"/>
        </w:rPr>
        <w:pict>
          <v:group id="Group 40" o:spid="_x0000_s1093" style="position:absolute;left:0;text-align:left;margin-left:147pt;margin-top:3.3pt;width:180.75pt;height:100.5pt;z-index:251697152;mso-width-relative:margin;mso-height-relative:margin" coordsize="22955,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">
            <v:rect id="Rectangle 41" o:spid="_x0000_s1094" style="position:absolute;width:22955;height:3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iDsMIA&#10;AADbAAAADwAAAGRycy9kb3ducmV2LnhtbESPzarCMBSE9xd8h3AEN6JpRS5ajSKC6E78AV0emmNb&#10;2pzUJmp9eyNcuMthZr5h5svWVOJJjSssK4iHEQji1OqCMwXn02YwAeE8ssbKMil4k4PlovMzx0Tb&#10;Fx/oefSZCBB2CSrIva8TKV2ak0E3tDVx8G62MeiDbDKpG3wFuKnkKIp+pcGCw0KONa1zSsvjwyi4&#10;0n3bp+n57m7R6HHZ98vYT0qlet12NQPhqfX/4b/2TisYx/D9En6AXH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GIOwwgAAANsAAAAPAAAAAAAAAAAAAAAAAJgCAABkcnMvZG93&#10;bnJldi54bWxQSwUGAAAAAAQABAD1AAAAhwMAAAAA&#10;" fillcolor="white [3201]" strokecolor="black [3213]" strokeweight="2pt">
              <v:textbox>
                <w:txbxContent>
                  <w:p w:rsidR="00D77732" w:rsidRDefault="00D77732" w:rsidP="008F0C5D">
                    <w:pPr>
                      <w:jc w:val="center"/>
                    </w:pPr>
                    <w:r>
                      <w:t>RGB to Grayscale</w:t>
                    </w:r>
                  </w:p>
                </w:txbxContent>
              </v:textbox>
            </v:rect>
            <v:rect id="Rectangle 45" o:spid="_x0000_s1095" style="position:absolute;top:9620;width:22955;height:3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Fs8UA&#10;AADbAAAADwAAAGRycy9kb3ducmV2LnhtbESPQWvCQBSE7wX/w/IKXkLdGFqxaTYigthbqQrt8ZF9&#10;JiHZtzG7Jum/7xYKHoeZ+YbJNpNpxUC9qy0rWC5iEMSF1TWXCs6n/dMahPPIGlvLpOCHHGzy2UOG&#10;qbYjf9Jw9KUIEHYpKqi871IpXVGRQbewHXHwLrY36IPsS6l7HAPctDKJ45U0WHNYqLCjXUVFc7wZ&#10;Bd90PUT0er66S5zcvj6iZunXjVLzx2n7BsLT5O/h//a7VvD8An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4WzxQAAANsAAAAPAAAAAAAAAAAAAAAAAJgCAABkcnMv&#10;ZG93bnJldi54bWxQSwUGAAAAAAQABAD1AAAAigMAAAAA&#10;" fillcolor="white [3201]" strokecolor="black [3213]" strokeweight="2pt">
              <v:textbox>
                <w:txbxContent>
                  <w:p w:rsidR="00D77732" w:rsidRDefault="00D77732" w:rsidP="008F0C5D">
                    <w:pPr>
                      <w:jc w:val="center"/>
                    </w:pPr>
                    <w:r>
                      <w:t>Binary Image to detection iris point</w:t>
                    </w:r>
                  </w:p>
                </w:txbxContent>
              </v:textbox>
            </v:rect>
            <v:rect id="Rectangle 46" o:spid="_x0000_s1096" style="position:absolute;top:4667;width:22955;height:3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EbxMMA&#10;AADbAAAADwAAAGRycy9kb3ducmV2LnhtbESPS4vCQBCE74L/YWhhL6ITZRGNGUUEWW+LD9Bjk+k8&#10;SKYnZkaN/35nQfBYVNVXVLLuTC0e1LrSsoLJOAJBnFpdcq7gfNqN5iCcR9ZYWyYFL3KwXvV7Ccba&#10;PvlAj6PPRYCwi1FB4X0TS+nSggy6sW2Ig5fZ1qAPss2lbvEZ4KaW0yiaSYMlh4UCG9oWlFbHu1Fw&#10;pdvPkBbnm8ui6f3yO6wmfl4p9TXoNksQnjr/Cb/be63gewb/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EbxMMAAADbAAAADwAAAAAAAAAAAAAAAACYAgAAZHJzL2Rv&#10;d25yZXYueG1sUEsFBgAAAAAEAAQA9QAAAIgDAAAAAA==&#10;" fillcolor="white [3201]" strokecolor="black [3213]" strokeweight="2pt">
              <v:textbox>
                <w:txbxContent>
                  <w:p w:rsidR="00D77732" w:rsidRDefault="00D77732" w:rsidP="008F0C5D">
                    <w:pPr>
                      <w:jc w:val="center"/>
                    </w:pPr>
                    <w:r>
                      <w:t>Grayscale to Binary Image</w:t>
                    </w:r>
                  </w:p>
                </w:txbxContent>
              </v:textbox>
            </v:rect>
            <v:shape id="Straight Arrow Connector 47" o:spid="_x0000_s1097" type="#_x0000_t32" style="position:absolute;left:11525;top:3143;width:0;height:15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7H28MAAADbAAAADwAAAGRycy9kb3ducmV2LnhtbESPT4vCMBTE74LfITxhbzZ1EXW7jSJC&#10;wcN68B97fTRv22Lz0m1ird/eCILHYWZ+w6Sr3tSio9ZVlhVMohgEcW51xYWC0zEbL0A4j6yxtkwK&#10;7uRgtRwOUky0vfGeuoMvRICwS1BB6X2TSOnykgy6yDbEwfuzrUEfZFtI3eItwE0tP+N4Jg1WHBZK&#10;bGhTUn45XI2C2M2y/83xsutOhd///Mpse/86K/Ux6tffIDz1/h1+tbdawXQOzy/hB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ux9vDAAAA2wAAAA8AAAAAAAAAAAAA&#10;AAAAoQIAAGRycy9kb3ducmV2LnhtbFBLBQYAAAAABAAEAPkAAACRAwAAAAA=&#10;" strokecolor="black [3040]">
              <v:stroke endarrow="open"/>
            </v:shape>
            <v:shape id="Straight Arrow Connector 48" o:spid="_x0000_s1098" type="#_x0000_t32" style="position:absolute;left:11525;top:7810;width:0;height:15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FTqb0AAADbAAAADwAAAGRycy9kb3ducmV2LnhtbERPuwrCMBTdBf8hXMFNU0VEq1FEKDjo&#10;4AvXS3Nti81NbWKtf28GwfFw3st1a0rRUO0KywpGwwgEcWp1wZmCyzkZzEA4j6yxtEwKPuRgvep2&#10;lhhr++YjNSefiRDCLkYFufdVLKVLczLohrYiDtzd1gZ9gHUmdY3vEG5KOY6iqTRYcGjIsaJtTunj&#10;9DIKIjdNntvz49BcMn/c32Sy+8yvSvV77WYBwlPr/+Kfe6cVTMLY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CxU6m9AAAA2wAAAA8AAAAAAAAAAAAAAAAAoQIA&#10;AGRycy9kb3ducmV2LnhtbFBLBQYAAAAABAAEAPkAAACLAwAAAAA=&#10;" strokecolor="black [3040]">
              <v:stroke endarrow="open"/>
            </v:shape>
          </v:group>
        </w:pict>
      </w:r>
    </w:p>
    <w:p w:rsidR="008F0C5D" w:rsidRDefault="008F0C5D" w:rsidP="008F0C5D">
      <w:pPr>
        <w:spacing w:line="480" w:lineRule="auto"/>
        <w:jc w:val="center"/>
        <w:rPr>
          <w:rFonts w:ascii="Times New Roman" w:hAnsi="Times New Roman" w:cs="Times New Roman"/>
          <w:b/>
          <w:sz w:val="24"/>
          <w:szCs w:val="24"/>
          <w:u w:val="single"/>
        </w:rPr>
      </w:pPr>
    </w:p>
    <w:p w:rsidR="008F0C5D" w:rsidRDefault="008F0C5D" w:rsidP="008F0C5D">
      <w:pPr>
        <w:spacing w:line="480" w:lineRule="auto"/>
        <w:jc w:val="center"/>
        <w:rPr>
          <w:rFonts w:ascii="Times New Roman" w:hAnsi="Times New Roman" w:cs="Times New Roman"/>
          <w:b/>
          <w:sz w:val="24"/>
          <w:szCs w:val="24"/>
          <w:u w:val="single"/>
        </w:rPr>
      </w:pPr>
    </w:p>
    <w:p w:rsidR="008F0C5D" w:rsidRPr="00547A82" w:rsidRDefault="008F0C5D" w:rsidP="008F0C5D">
      <w:pPr>
        <w:spacing w:after="0" w:line="240" w:lineRule="auto"/>
        <w:jc w:val="center"/>
        <w:rPr>
          <w:rFonts w:ascii="Times New Roman" w:hAnsi="Times New Roman" w:cs="Times New Roman"/>
          <w:sz w:val="24"/>
          <w:szCs w:val="24"/>
        </w:rPr>
      </w:pPr>
      <w:r w:rsidRPr="00547A82">
        <w:rPr>
          <w:rFonts w:ascii="Times New Roman" w:hAnsi="Times New Roman" w:cs="Times New Roman"/>
          <w:sz w:val="24"/>
          <w:szCs w:val="24"/>
        </w:rPr>
        <w:t>Figure 3.21: Flow of Iris Point</w:t>
      </w:r>
      <w:r>
        <w:rPr>
          <w:rFonts w:ascii="Times New Roman" w:hAnsi="Times New Roman" w:cs="Times New Roman"/>
          <w:sz w:val="24"/>
          <w:szCs w:val="24"/>
        </w:rPr>
        <w:t xml:space="preserve"> Detection</w:t>
      </w:r>
    </w:p>
    <w:p w:rsidR="008F0C5D" w:rsidRDefault="008F0C5D" w:rsidP="008F0C5D">
      <w:pPr>
        <w:spacing w:line="480" w:lineRule="auto"/>
        <w:rPr>
          <w:rFonts w:ascii="Times New Roman" w:hAnsi="Times New Roman" w:cs="Times New Roman"/>
          <w:b/>
          <w:sz w:val="24"/>
          <w:szCs w:val="24"/>
        </w:rPr>
      </w:pPr>
    </w:p>
    <w:p w:rsidR="008F0C5D" w:rsidRPr="00A1636F" w:rsidRDefault="008F0C5D" w:rsidP="008F0C5D">
      <w:pPr>
        <w:pStyle w:val="Heading3"/>
      </w:pPr>
      <w:bookmarkStart w:id="477" w:name="_Toc440459497"/>
      <w:bookmarkStart w:id="478" w:name="_Toc440464035"/>
      <w:r w:rsidRPr="00A1636F">
        <w:lastRenderedPageBreak/>
        <w:t>3.6.1 RGB to Grayscale</w:t>
      </w:r>
      <w:bookmarkEnd w:id="477"/>
      <w:bookmarkEnd w:id="478"/>
    </w:p>
    <w:p w:rsidR="008F0C5D" w:rsidRPr="00876F74"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sub-module converts the 30-bit RGB image into 10-bit Grayscale data. Figure 3.22 shows grayscale tone from 0 to 1023, the white is represented as 1023, black is represented as 0 and other tones are known as gray. </w:t>
      </w:r>
    </w:p>
    <w:p w:rsidR="008F0C5D" w:rsidRDefault="008F0C5D" w:rsidP="008F0C5D">
      <w:pPr>
        <w:spacing w:after="0" w:line="240" w:lineRule="auto"/>
        <w:jc w:val="center"/>
        <w:rPr>
          <w:rFonts w:ascii="Times New Roman" w:hAnsi="Times New Roman" w:cs="Times New Roman"/>
          <w:b/>
          <w:sz w:val="24"/>
          <w:szCs w:val="24"/>
        </w:rPr>
      </w:pPr>
      <w:r>
        <w:rPr>
          <w:noProof/>
          <w:lang w:val="en-MY" w:eastAsia="en-MY"/>
        </w:rPr>
        <w:drawing>
          <wp:inline distT="0" distB="0" distL="0" distR="0">
            <wp:extent cx="3333750" cy="619125"/>
            <wp:effectExtent l="0" t="0" r="0" b="9525"/>
            <wp:docPr id="251" name="Picture 251" descr="http://acmg.seas.harvard.edu/gamap/doc/img/WhGyBk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cmg.seas.harvard.edu/gamap/doc/img/WhGyBk_plot.png"/>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33750" cy="619125"/>
                    </a:xfrm>
                    <a:prstGeom prst="rect">
                      <a:avLst/>
                    </a:prstGeom>
                    <a:noFill/>
                    <a:ln>
                      <a:noFill/>
                    </a:ln>
                  </pic:spPr>
                </pic:pic>
              </a:graphicData>
            </a:graphic>
          </wp:inline>
        </w:drawing>
      </w:r>
    </w:p>
    <w:p w:rsidR="008F0C5D" w:rsidRPr="0064165E" w:rsidRDefault="008F0C5D" w:rsidP="008F0C5D">
      <w:pPr>
        <w:spacing w:line="480" w:lineRule="auto"/>
        <w:jc w:val="center"/>
        <w:rPr>
          <w:rFonts w:ascii="Times New Roman" w:hAnsi="Times New Roman" w:cs="Times New Roman"/>
          <w:sz w:val="24"/>
          <w:szCs w:val="24"/>
        </w:rPr>
      </w:pPr>
      <w:r w:rsidRPr="0064165E">
        <w:rPr>
          <w:rFonts w:ascii="Times New Roman" w:hAnsi="Times New Roman" w:cs="Times New Roman"/>
          <w:sz w:val="24"/>
          <w:szCs w:val="24"/>
        </w:rPr>
        <w:t>Figure 3.22: Grayscale Color Spectrum</w:t>
      </w:r>
    </w:p>
    <w:p w:rsidR="008F0C5D" w:rsidRDefault="008F0C5D" w:rsidP="008F0C5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There are several different formulas to convert RGB into Grayscale, first is the lightness method which is an average of the highest color value and lowest color value. The second is an average method that adds up the individual RGB values and divides them by 3. Lastly, the luminosity method that is a weighted average to account for human perception, that is since green is more sensitive to the human green will be more heavily weight than the others. Expressions 2, 3, 4 show the formula for all three methods and Figure 3.23 shows the output images from 3 of these methods (John, 2009)</w:t>
      </w:r>
      <w:commentRangeStart w:id="479"/>
      <w:ins w:id="480" w:author="User" w:date="2016-01-14T11:01:00Z">
        <w:r w:rsidR="00EF3619">
          <w:rPr>
            <w:rFonts w:ascii="Times New Roman" w:hAnsi="Times New Roman" w:cs="Times New Roman"/>
            <w:sz w:val="24"/>
            <w:szCs w:val="24"/>
          </w:rPr>
          <w:t>.</w:t>
        </w:r>
        <w:commentRangeEnd w:id="479"/>
        <w:r w:rsidR="00EF3619">
          <w:rPr>
            <w:rStyle w:val="CommentReference"/>
            <w:rFonts w:ascii="Arial" w:eastAsia="Arial" w:hAnsi="Arial" w:cs="Arial"/>
            <w:color w:val="000000"/>
            <w:lang w:eastAsia="zh-CN"/>
          </w:rPr>
          <w:commentReference w:id="479"/>
        </w:r>
      </w:ins>
    </w:p>
    <w:p w:rsidR="008F0C5D" w:rsidRPr="002C3547" w:rsidRDefault="008F0C5D" w:rsidP="008F0C5D">
      <w:pPr>
        <w:spacing w:after="0" w:line="24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en-MY" w:eastAsia="en-MY"/>
        </w:rPr>
        <w:drawing>
          <wp:inline distT="0" distB="0" distL="0" distR="0">
            <wp:extent cx="3429000" cy="1143000"/>
            <wp:effectExtent l="1905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9000" cy="1143000"/>
                    </a:xfrm>
                    <a:prstGeom prst="rect">
                      <a:avLst/>
                    </a:prstGeom>
                    <a:noFill/>
                    <a:ln>
                      <a:noFill/>
                    </a:ln>
                  </pic:spPr>
                </pic:pic>
              </a:graphicData>
            </a:graphic>
          </wp:inline>
        </w:drawing>
      </w:r>
      <w:r>
        <w:rPr>
          <w:rFonts w:ascii="Times New Roman" w:hAnsi="Times New Roman" w:cs="Times New Roman"/>
          <w:b/>
          <w:noProof/>
          <w:sz w:val="24"/>
          <w:szCs w:val="24"/>
          <w:lang w:val="en-MY" w:eastAsia="en-MY"/>
        </w:rPr>
        <w:drawing>
          <wp:inline distT="0" distB="0" distL="0" distR="0">
            <wp:extent cx="4981575" cy="13144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1575" cy="1314450"/>
                    </a:xfrm>
                    <a:prstGeom prst="rect">
                      <a:avLst/>
                    </a:prstGeom>
                    <a:noFill/>
                    <a:ln>
                      <a:noFill/>
                    </a:ln>
                  </pic:spPr>
                </pic:pic>
              </a:graphicData>
            </a:graphic>
          </wp:inline>
        </w:drawing>
      </w:r>
    </w:p>
    <w:p w:rsidR="008F0C5D" w:rsidRPr="00741D2F" w:rsidRDefault="008F0C5D" w:rsidP="008F0C5D">
      <w:pPr>
        <w:spacing w:line="480" w:lineRule="auto"/>
        <w:jc w:val="center"/>
        <w:rPr>
          <w:rFonts w:ascii="Times New Roman" w:hAnsi="Times New Roman" w:cs="Times New Roman"/>
          <w:sz w:val="24"/>
          <w:szCs w:val="24"/>
        </w:rPr>
      </w:pPr>
      <w:r w:rsidRPr="00741D2F">
        <w:rPr>
          <w:rFonts w:ascii="Times New Roman" w:hAnsi="Times New Roman" w:cs="Times New Roman"/>
          <w:sz w:val="24"/>
          <w:szCs w:val="24"/>
        </w:rPr>
        <w:t xml:space="preserve">Figure 3.23: Grayscale </w:t>
      </w:r>
      <w:r w:rsidR="00EF3619" w:rsidRPr="00EF3619">
        <w:rPr>
          <w:rFonts w:ascii="Times New Roman" w:hAnsi="Times New Roman" w:cs="Times New Roman"/>
          <w:sz w:val="24"/>
          <w:szCs w:val="24"/>
          <w:highlight w:val="yellow"/>
        </w:rPr>
        <w:t>I</w:t>
      </w:r>
      <w:r w:rsidRPr="00EF3619">
        <w:rPr>
          <w:rFonts w:ascii="Times New Roman" w:hAnsi="Times New Roman" w:cs="Times New Roman"/>
          <w:sz w:val="24"/>
          <w:szCs w:val="24"/>
          <w:highlight w:val="yellow"/>
        </w:rPr>
        <w:t>mage</w:t>
      </w:r>
      <w:r w:rsidR="00EF3619" w:rsidRPr="00EF3619">
        <w:rPr>
          <w:rFonts w:ascii="Times New Roman" w:hAnsi="Times New Roman" w:cs="Times New Roman"/>
          <w:sz w:val="24"/>
          <w:szCs w:val="24"/>
          <w:highlight w:val="yellow"/>
        </w:rPr>
        <w:t>s</w:t>
      </w:r>
      <w:r w:rsidRPr="00EF3619">
        <w:rPr>
          <w:rFonts w:ascii="Times New Roman" w:hAnsi="Times New Roman" w:cs="Times New Roman"/>
          <w:sz w:val="24"/>
          <w:szCs w:val="24"/>
          <w:highlight w:val="yellow"/>
        </w:rPr>
        <w:t xml:space="preserve"> </w:t>
      </w:r>
      <w:r w:rsidR="00EF3619" w:rsidRPr="00EF3619">
        <w:rPr>
          <w:rFonts w:ascii="Times New Roman" w:hAnsi="Times New Roman" w:cs="Times New Roman"/>
          <w:sz w:val="24"/>
          <w:szCs w:val="24"/>
          <w:highlight w:val="yellow"/>
        </w:rPr>
        <w:t>U</w:t>
      </w:r>
      <w:r w:rsidRPr="00EF3619">
        <w:rPr>
          <w:rFonts w:ascii="Times New Roman" w:hAnsi="Times New Roman" w:cs="Times New Roman"/>
          <w:sz w:val="24"/>
          <w:szCs w:val="24"/>
          <w:highlight w:val="yellow"/>
        </w:rPr>
        <w:t xml:space="preserve">sing </w:t>
      </w:r>
      <w:r w:rsidR="00EF3619" w:rsidRPr="00EF3619">
        <w:rPr>
          <w:rFonts w:ascii="Times New Roman" w:hAnsi="Times New Roman" w:cs="Times New Roman"/>
          <w:sz w:val="24"/>
          <w:szCs w:val="24"/>
          <w:highlight w:val="yellow"/>
        </w:rPr>
        <w:t>D</w:t>
      </w:r>
      <w:r w:rsidRPr="00EF3619">
        <w:rPr>
          <w:rFonts w:ascii="Times New Roman" w:hAnsi="Times New Roman" w:cs="Times New Roman"/>
          <w:sz w:val="24"/>
          <w:szCs w:val="24"/>
          <w:highlight w:val="yellow"/>
        </w:rPr>
        <w:t xml:space="preserve">ifferent </w:t>
      </w:r>
      <w:commentRangeStart w:id="481"/>
      <w:r w:rsidR="00EF3619" w:rsidRPr="00EF3619">
        <w:rPr>
          <w:rFonts w:ascii="Times New Roman" w:hAnsi="Times New Roman" w:cs="Times New Roman"/>
          <w:sz w:val="24"/>
          <w:szCs w:val="24"/>
          <w:highlight w:val="yellow"/>
        </w:rPr>
        <w:t>F</w:t>
      </w:r>
      <w:r w:rsidRPr="00EF3619">
        <w:rPr>
          <w:rFonts w:ascii="Times New Roman" w:hAnsi="Times New Roman" w:cs="Times New Roman"/>
          <w:sz w:val="24"/>
          <w:szCs w:val="24"/>
          <w:highlight w:val="yellow"/>
        </w:rPr>
        <w:t>ormula</w:t>
      </w:r>
      <w:commentRangeEnd w:id="481"/>
      <w:r w:rsidR="00EF3619">
        <w:rPr>
          <w:rStyle w:val="CommentReference"/>
          <w:rFonts w:ascii="Arial" w:eastAsia="Arial" w:hAnsi="Arial" w:cs="Arial"/>
          <w:color w:val="000000"/>
          <w:lang w:eastAsia="zh-CN"/>
        </w:rPr>
        <w:commentReference w:id="481"/>
      </w:r>
    </w:p>
    <w:p w:rsidR="008F0C5D" w:rsidRDefault="008F0C5D" w:rsidP="008F0C5D">
      <w:pPr>
        <w:spacing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ab/>
      </w:r>
      <w:r>
        <w:rPr>
          <w:rFonts w:ascii="Times New Roman" w:hAnsi="Times New Roman" w:cs="Times New Roman"/>
          <w:sz w:val="24"/>
          <w:szCs w:val="24"/>
        </w:rPr>
        <w:t>This module uses the 2</w:t>
      </w:r>
      <w:r w:rsidRPr="000F70B7">
        <w:rPr>
          <w:rFonts w:ascii="Times New Roman" w:hAnsi="Times New Roman" w:cs="Times New Roman"/>
          <w:sz w:val="24"/>
          <w:szCs w:val="24"/>
          <w:vertAlign w:val="superscript"/>
        </w:rPr>
        <w:t>nd</w:t>
      </w:r>
      <w:r>
        <w:rPr>
          <w:rFonts w:ascii="Times New Roman" w:hAnsi="Times New Roman" w:cs="Times New Roman"/>
          <w:sz w:val="24"/>
          <w:szCs w:val="24"/>
        </w:rPr>
        <w:t xml:space="preserve"> equation that averages the entire RGB image into grayscale. The first formula causes the important section of the iris to become darker like the sunflower petals. The third formula contains floating values, which requires added complexity to create a floating point unit. Therefore, the averaged method is chosen for its simplicity and average clarity among the three techniques.</w:t>
      </w:r>
    </w:p>
    <w:p w:rsidR="008F0C5D" w:rsidRDefault="008F0C5D" w:rsidP="008F0C5D">
      <w:pPr>
        <w:pStyle w:val="Heading3"/>
      </w:pPr>
      <w:bookmarkStart w:id="482" w:name="_Toc440459498"/>
      <w:bookmarkStart w:id="483" w:name="_Toc440464036"/>
      <w:r>
        <w:t>3.</w:t>
      </w:r>
      <w:r w:rsidRPr="000F70B7">
        <w:t>6.2</w:t>
      </w:r>
      <w:r>
        <w:t xml:space="preserve"> Grayscale to Binary Image</w:t>
      </w:r>
      <w:bookmarkEnd w:id="482"/>
      <w:bookmarkEnd w:id="483"/>
      <w:r w:rsidR="00EF3619">
        <w:t xml:space="preserve"> </w:t>
      </w:r>
      <w:ins w:id="484" w:author="User" w:date="2016-01-14T11:04:00Z">
        <w:r w:rsidR="00EF3619">
          <w:t>Conversion</w:t>
        </w:r>
      </w:ins>
    </w:p>
    <w:p w:rsidR="008F0C5D"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module converts grayscale image into 0 (black) or 1 (white) image. Figure 3.24 shows the Verilog HDL code to convert into a Binary Image. This code contains </w:t>
      </w:r>
      <w:r w:rsidR="00D609A4" w:rsidRPr="00D609A4">
        <w:rPr>
          <w:rFonts w:ascii="Times New Roman" w:hAnsi="Times New Roman" w:cs="Times New Roman"/>
          <w:i/>
          <w:sz w:val="24"/>
          <w:szCs w:val="24"/>
          <w:rPrChange w:id="485" w:author="User" w:date="2016-01-14T11:05:00Z">
            <w:rPr>
              <w:rFonts w:ascii="Times New Roman" w:hAnsi="Times New Roman" w:cs="Times New Roman"/>
              <w:sz w:val="24"/>
              <w:szCs w:val="24"/>
            </w:rPr>
          </w:rPrChange>
        </w:rPr>
        <w:t>iDATA</w:t>
      </w:r>
      <w:r>
        <w:rPr>
          <w:rFonts w:ascii="Times New Roman" w:hAnsi="Times New Roman" w:cs="Times New Roman"/>
          <w:sz w:val="24"/>
          <w:szCs w:val="24"/>
        </w:rPr>
        <w:t xml:space="preserve"> that is the input data from the grayscale image. The threshold </w:t>
      </w:r>
      <w:del w:id="486" w:author="User" w:date="2016-01-14T11:05:00Z">
        <w:r w:rsidDel="00EF3619">
          <w:rPr>
            <w:rFonts w:ascii="Times New Roman" w:hAnsi="Times New Roman" w:cs="Times New Roman"/>
            <w:sz w:val="24"/>
            <w:szCs w:val="24"/>
          </w:rPr>
          <w:delText xml:space="preserve">is </w:delText>
        </w:r>
      </w:del>
      <w:r>
        <w:rPr>
          <w:rFonts w:ascii="Times New Roman" w:hAnsi="Times New Roman" w:cs="Times New Roman"/>
          <w:sz w:val="24"/>
          <w:szCs w:val="24"/>
        </w:rPr>
        <w:t xml:space="preserve">indicates </w:t>
      </w:r>
      <w:del w:id="487" w:author="User" w:date="2016-01-14T11:05:00Z">
        <w:r w:rsidDel="00EF3619">
          <w:rPr>
            <w:rFonts w:ascii="Times New Roman" w:hAnsi="Times New Roman" w:cs="Times New Roman"/>
            <w:sz w:val="24"/>
            <w:szCs w:val="24"/>
          </w:rPr>
          <w:delText xml:space="preserve">what </w:delText>
        </w:r>
      </w:del>
      <w:ins w:id="488" w:author="User" w:date="2016-01-14T11:05:00Z">
        <w:r w:rsidR="00EF3619">
          <w:rPr>
            <w:rFonts w:ascii="Times New Roman" w:hAnsi="Times New Roman" w:cs="Times New Roman"/>
            <w:sz w:val="24"/>
            <w:szCs w:val="24"/>
          </w:rPr>
          <w:t xml:space="preserve">the pre-defined </w:t>
        </w:r>
      </w:ins>
      <w:r>
        <w:rPr>
          <w:rFonts w:ascii="Times New Roman" w:hAnsi="Times New Roman" w:cs="Times New Roman"/>
          <w:sz w:val="24"/>
          <w:szCs w:val="24"/>
        </w:rPr>
        <w:t>value</w:t>
      </w:r>
      <w:ins w:id="489" w:author="User" w:date="2016-01-14T11:05:00Z">
        <w:r w:rsidR="00EF3619">
          <w:rPr>
            <w:rFonts w:ascii="Times New Roman" w:hAnsi="Times New Roman" w:cs="Times New Roman"/>
            <w:sz w:val="24"/>
            <w:szCs w:val="24"/>
          </w:rPr>
          <w:t xml:space="preserve"> that</w:t>
        </w:r>
      </w:ins>
      <w:r>
        <w:rPr>
          <w:rFonts w:ascii="Times New Roman" w:hAnsi="Times New Roman" w:cs="Times New Roman"/>
          <w:sz w:val="24"/>
          <w:szCs w:val="24"/>
        </w:rPr>
        <w:t xml:space="preserve"> is </w:t>
      </w:r>
      <w:del w:id="490" w:author="User" w:date="2016-01-14T11:05:00Z">
        <w:r w:rsidDel="00EF3619">
          <w:rPr>
            <w:rFonts w:ascii="Times New Roman" w:hAnsi="Times New Roman" w:cs="Times New Roman"/>
            <w:sz w:val="24"/>
            <w:szCs w:val="24"/>
          </w:rPr>
          <w:delText xml:space="preserve">considers </w:delText>
        </w:r>
      </w:del>
      <w:ins w:id="491" w:author="User" w:date="2016-01-14T11:06:00Z">
        <w:r w:rsidR="00EF3619">
          <w:rPr>
            <w:rFonts w:ascii="Times New Roman" w:hAnsi="Times New Roman" w:cs="Times New Roman"/>
            <w:sz w:val="24"/>
            <w:szCs w:val="24"/>
          </w:rPr>
          <w:t xml:space="preserve">being </w:t>
        </w:r>
      </w:ins>
      <w:ins w:id="492" w:author="User" w:date="2016-01-14T11:05:00Z">
        <w:r w:rsidR="00EF3619">
          <w:rPr>
            <w:rFonts w:ascii="Times New Roman" w:hAnsi="Times New Roman" w:cs="Times New Roman"/>
            <w:sz w:val="24"/>
            <w:szCs w:val="24"/>
          </w:rPr>
          <w:t xml:space="preserve">considered </w:t>
        </w:r>
      </w:ins>
      <w:r>
        <w:rPr>
          <w:rFonts w:ascii="Times New Roman" w:hAnsi="Times New Roman" w:cs="Times New Roman"/>
          <w:sz w:val="24"/>
          <w:szCs w:val="24"/>
        </w:rPr>
        <w:t xml:space="preserve">as a black. The threshold value chosen here is 384 </w:t>
      </w:r>
      <w:del w:id="493" w:author="User" w:date="2016-01-14T11:06:00Z">
        <w:r w:rsidDel="00EF3619">
          <w:rPr>
            <w:rFonts w:ascii="Times New Roman" w:hAnsi="Times New Roman" w:cs="Times New Roman"/>
            <w:sz w:val="24"/>
            <w:szCs w:val="24"/>
          </w:rPr>
          <w:delText>because of</w:delText>
        </w:r>
      </w:del>
      <w:ins w:id="494" w:author="User" w:date="2016-01-14T11:07:00Z">
        <w:r w:rsidR="00EF3619">
          <w:rPr>
            <w:rFonts w:ascii="Times New Roman" w:hAnsi="Times New Roman" w:cs="Times New Roman"/>
            <w:sz w:val="24"/>
            <w:szCs w:val="24"/>
          </w:rPr>
          <w:t xml:space="preserve"> </w:t>
        </w:r>
      </w:ins>
      <w:ins w:id="495" w:author="User" w:date="2016-01-14T11:06:00Z">
        <w:r w:rsidR="00EF3619">
          <w:rPr>
            <w:rFonts w:ascii="Times New Roman" w:hAnsi="Times New Roman" w:cs="Times New Roman"/>
            <w:sz w:val="24"/>
            <w:szCs w:val="24"/>
          </w:rPr>
          <w:t>based o</w:t>
        </w:r>
      </w:ins>
      <w:ins w:id="496" w:author="User" w:date="2016-01-14T11:07:00Z">
        <w:r w:rsidR="00EF3619">
          <w:rPr>
            <w:rFonts w:ascii="Times New Roman" w:hAnsi="Times New Roman" w:cs="Times New Roman"/>
            <w:sz w:val="24"/>
            <w:szCs w:val="24"/>
          </w:rPr>
          <w:t>n</w:t>
        </w:r>
      </w:ins>
      <w:r>
        <w:rPr>
          <w:rFonts w:ascii="Times New Roman" w:hAnsi="Times New Roman" w:cs="Times New Roman"/>
          <w:sz w:val="24"/>
          <w:szCs w:val="24"/>
        </w:rPr>
        <w:t xml:space="preserve"> the </w:t>
      </w:r>
      <w:del w:id="497" w:author="User" w:date="2016-01-14T11:06:00Z">
        <w:r w:rsidDel="00EF3619">
          <w:rPr>
            <w:rFonts w:ascii="Times New Roman" w:hAnsi="Times New Roman" w:cs="Times New Roman"/>
            <w:sz w:val="24"/>
            <w:szCs w:val="24"/>
          </w:rPr>
          <w:delText>intensity of environment.</w:delText>
        </w:r>
      </w:del>
      <w:ins w:id="498" w:author="User" w:date="2016-01-14T11:06:00Z">
        <w:r w:rsidR="00EF3619">
          <w:rPr>
            <w:rFonts w:ascii="Times New Roman" w:hAnsi="Times New Roman" w:cs="Times New Roman"/>
            <w:sz w:val="24"/>
            <w:szCs w:val="24"/>
          </w:rPr>
          <w:t xml:space="preserve"> </w:t>
        </w:r>
      </w:ins>
      <w:ins w:id="499" w:author="User" w:date="2016-01-14T11:07:00Z">
        <w:r w:rsidR="00EF3619">
          <w:rPr>
            <w:rFonts w:ascii="Times New Roman" w:hAnsi="Times New Roman" w:cs="Times New Roman"/>
            <w:sz w:val="24"/>
            <w:szCs w:val="24"/>
          </w:rPr>
          <w:t xml:space="preserve">experimented </w:t>
        </w:r>
      </w:ins>
      <w:ins w:id="500" w:author="User" w:date="2016-01-14T11:06:00Z">
        <w:r w:rsidR="00EF3619">
          <w:rPr>
            <w:rFonts w:ascii="Times New Roman" w:hAnsi="Times New Roman" w:cs="Times New Roman"/>
            <w:sz w:val="24"/>
            <w:szCs w:val="24"/>
          </w:rPr>
          <w:t>environmental lighting intensity.</w:t>
        </w:r>
      </w:ins>
    </w:p>
    <w:p w:rsidR="008F0C5D" w:rsidRDefault="008F0C5D" w:rsidP="008F0C5D">
      <w:pPr>
        <w:spacing w:line="240" w:lineRule="auto"/>
        <w:jc w:val="center"/>
        <w:rPr>
          <w:rFonts w:ascii="Times New Roman" w:hAnsi="Times New Roman" w:cs="Times New Roman"/>
          <w:sz w:val="24"/>
          <w:szCs w:val="24"/>
          <w:vertAlign w:val="superscript"/>
        </w:rPr>
      </w:pPr>
      <w:r>
        <w:rPr>
          <w:rFonts w:ascii="Times New Roman" w:hAnsi="Times New Roman" w:cs="Times New Roman"/>
          <w:noProof/>
          <w:sz w:val="24"/>
          <w:szCs w:val="24"/>
          <w:vertAlign w:val="superscript"/>
          <w:lang w:val="en-MY" w:eastAsia="en-MY"/>
        </w:rPr>
        <w:drawing>
          <wp:inline distT="0" distB="0" distL="0" distR="0">
            <wp:extent cx="2333625" cy="10382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33625" cy="1038225"/>
                    </a:xfrm>
                    <a:prstGeom prst="rect">
                      <a:avLst/>
                    </a:prstGeom>
                    <a:noFill/>
                    <a:ln>
                      <a:noFill/>
                    </a:ln>
                  </pic:spPr>
                </pic:pic>
              </a:graphicData>
            </a:graphic>
          </wp:inline>
        </w:drawing>
      </w:r>
    </w:p>
    <w:p w:rsidR="008F0C5D" w:rsidRPr="005F0BB7" w:rsidRDefault="008F0C5D" w:rsidP="008F0C5D">
      <w:pPr>
        <w:spacing w:line="480" w:lineRule="auto"/>
        <w:jc w:val="center"/>
        <w:rPr>
          <w:rFonts w:ascii="Times New Roman" w:hAnsi="Times New Roman" w:cs="Times New Roman"/>
          <w:sz w:val="24"/>
          <w:szCs w:val="24"/>
        </w:rPr>
      </w:pPr>
      <w:r w:rsidRPr="005F0BB7">
        <w:rPr>
          <w:rFonts w:ascii="Times New Roman" w:hAnsi="Times New Roman" w:cs="Times New Roman"/>
          <w:sz w:val="24"/>
          <w:szCs w:val="24"/>
        </w:rPr>
        <w:t xml:space="preserve">Figure 3.24: HDL </w:t>
      </w:r>
      <w:r w:rsidR="00EF3619" w:rsidRPr="00EF3619">
        <w:rPr>
          <w:rFonts w:ascii="Times New Roman" w:hAnsi="Times New Roman" w:cs="Times New Roman"/>
          <w:sz w:val="24"/>
          <w:szCs w:val="24"/>
          <w:highlight w:val="yellow"/>
        </w:rPr>
        <w:t>Code</w:t>
      </w:r>
      <w:r w:rsidRPr="00EF3619">
        <w:rPr>
          <w:rFonts w:ascii="Times New Roman" w:hAnsi="Times New Roman" w:cs="Times New Roman"/>
          <w:sz w:val="24"/>
          <w:szCs w:val="24"/>
          <w:highlight w:val="yellow"/>
        </w:rPr>
        <w:t xml:space="preserve"> </w:t>
      </w:r>
      <w:r w:rsidR="00EF3619" w:rsidRPr="00EF3619">
        <w:rPr>
          <w:rFonts w:ascii="Times New Roman" w:hAnsi="Times New Roman" w:cs="Times New Roman"/>
          <w:sz w:val="24"/>
          <w:szCs w:val="24"/>
          <w:highlight w:val="yellow"/>
        </w:rPr>
        <w:t>for</w:t>
      </w:r>
      <w:r w:rsidRPr="00EF3619">
        <w:rPr>
          <w:rFonts w:ascii="Times New Roman" w:hAnsi="Times New Roman" w:cs="Times New Roman"/>
          <w:sz w:val="24"/>
          <w:szCs w:val="24"/>
          <w:highlight w:val="yellow"/>
        </w:rPr>
        <w:t xml:space="preserve"> </w:t>
      </w:r>
      <w:r w:rsidR="00EF3619" w:rsidRPr="00EF3619">
        <w:rPr>
          <w:rFonts w:ascii="Times New Roman" w:hAnsi="Times New Roman" w:cs="Times New Roman"/>
          <w:sz w:val="24"/>
          <w:szCs w:val="24"/>
          <w:highlight w:val="yellow"/>
        </w:rPr>
        <w:t>G</w:t>
      </w:r>
      <w:r w:rsidRPr="00EF3619">
        <w:rPr>
          <w:rFonts w:ascii="Times New Roman" w:hAnsi="Times New Roman" w:cs="Times New Roman"/>
          <w:sz w:val="24"/>
          <w:szCs w:val="24"/>
          <w:highlight w:val="yellow"/>
        </w:rPr>
        <w:t>rayscale</w:t>
      </w:r>
      <w:r w:rsidRPr="005F0BB7">
        <w:rPr>
          <w:rFonts w:ascii="Times New Roman" w:hAnsi="Times New Roman" w:cs="Times New Roman"/>
          <w:sz w:val="24"/>
          <w:szCs w:val="24"/>
        </w:rPr>
        <w:t xml:space="preserve"> to Binary Conversion</w:t>
      </w:r>
    </w:p>
    <w:p w:rsidR="008F0C5D" w:rsidRDefault="008F0C5D" w:rsidP="008F0C5D">
      <w:pPr>
        <w:spacing w:line="480" w:lineRule="auto"/>
        <w:rPr>
          <w:rFonts w:ascii="Times New Roman" w:hAnsi="Times New Roman" w:cs="Times New Roman"/>
          <w:b/>
          <w:sz w:val="24"/>
          <w:szCs w:val="24"/>
        </w:rPr>
      </w:pPr>
    </w:p>
    <w:p w:rsidR="008F0C5D" w:rsidRDefault="008F0C5D" w:rsidP="008F0C5D">
      <w:pPr>
        <w:spacing w:line="480" w:lineRule="auto"/>
        <w:rPr>
          <w:rFonts w:ascii="Times New Roman" w:hAnsi="Times New Roman" w:cs="Times New Roman"/>
          <w:b/>
          <w:sz w:val="24"/>
          <w:szCs w:val="24"/>
        </w:rPr>
      </w:pPr>
    </w:p>
    <w:p w:rsidR="008F0C5D" w:rsidRDefault="008F0C5D" w:rsidP="008F0C5D">
      <w:pPr>
        <w:spacing w:line="480" w:lineRule="auto"/>
        <w:rPr>
          <w:rFonts w:ascii="Times New Roman" w:hAnsi="Times New Roman" w:cs="Times New Roman"/>
          <w:b/>
          <w:sz w:val="24"/>
          <w:szCs w:val="24"/>
        </w:rPr>
      </w:pPr>
    </w:p>
    <w:p w:rsidR="008F0C5D" w:rsidRDefault="008F0C5D" w:rsidP="008F0C5D">
      <w:pPr>
        <w:spacing w:line="480" w:lineRule="auto"/>
        <w:rPr>
          <w:rFonts w:ascii="Times New Roman" w:hAnsi="Times New Roman" w:cs="Times New Roman"/>
          <w:b/>
          <w:sz w:val="24"/>
          <w:szCs w:val="24"/>
        </w:rPr>
      </w:pPr>
    </w:p>
    <w:p w:rsidR="008F0C5D" w:rsidRDefault="008F0C5D" w:rsidP="008F0C5D">
      <w:pPr>
        <w:spacing w:line="480" w:lineRule="auto"/>
        <w:rPr>
          <w:rFonts w:ascii="Times New Roman" w:hAnsi="Times New Roman" w:cs="Times New Roman"/>
          <w:b/>
          <w:sz w:val="24"/>
          <w:szCs w:val="24"/>
        </w:rPr>
      </w:pPr>
    </w:p>
    <w:p w:rsidR="008F0C5D" w:rsidRDefault="008F0C5D" w:rsidP="008F0C5D">
      <w:pPr>
        <w:pStyle w:val="Heading3"/>
      </w:pPr>
      <w:bookmarkStart w:id="501" w:name="_Toc440459499"/>
      <w:bookmarkStart w:id="502" w:name="_Toc440464037"/>
      <w:r>
        <w:lastRenderedPageBreak/>
        <w:t>3.6.3 Binary Image to Erosion</w:t>
      </w:r>
      <w:bookmarkEnd w:id="501"/>
      <w:bookmarkEnd w:id="502"/>
    </w:p>
    <w:p w:rsidR="008F0C5D"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This Erosion module reduces the noise and image size. The Erosion module uses the shift register Megafunction shown in Figure 3.25 that </w:t>
      </w:r>
      <w:del w:id="503" w:author="User" w:date="2016-01-14T11:11:00Z">
        <w:r w:rsidDel="00F3035E">
          <w:rPr>
            <w:rFonts w:ascii="Times New Roman" w:hAnsi="Times New Roman" w:cs="Times New Roman"/>
            <w:sz w:val="24"/>
            <w:szCs w:val="24"/>
          </w:rPr>
          <w:delText xml:space="preserve">parallelly </w:delText>
        </w:r>
      </w:del>
      <w:r>
        <w:rPr>
          <w:rFonts w:ascii="Times New Roman" w:hAnsi="Times New Roman" w:cs="Times New Roman"/>
          <w:sz w:val="24"/>
          <w:szCs w:val="24"/>
        </w:rPr>
        <w:t>outputs 3 values</w:t>
      </w:r>
      <w:ins w:id="504" w:author="User" w:date="2016-01-14T11:11:00Z">
        <w:r w:rsidR="00F3035E">
          <w:rPr>
            <w:rFonts w:ascii="Times New Roman" w:hAnsi="Times New Roman" w:cs="Times New Roman"/>
            <w:sz w:val="24"/>
            <w:szCs w:val="24"/>
          </w:rPr>
          <w:t xml:space="preserve"> in parallel</w:t>
        </w:r>
      </w:ins>
      <w:r>
        <w:rPr>
          <w:rFonts w:ascii="Times New Roman" w:hAnsi="Times New Roman" w:cs="Times New Roman"/>
          <w:sz w:val="24"/>
          <w:szCs w:val="24"/>
        </w:rPr>
        <w:t xml:space="preserve"> </w:t>
      </w:r>
      <w:del w:id="505" w:author="User" w:date="2016-01-14T11:11:00Z">
        <w:r w:rsidDel="00F3035E">
          <w:rPr>
            <w:rFonts w:ascii="Times New Roman" w:hAnsi="Times New Roman" w:cs="Times New Roman"/>
            <w:sz w:val="24"/>
            <w:szCs w:val="24"/>
          </w:rPr>
          <w:delText xml:space="preserve">in </w:delText>
        </w:r>
      </w:del>
      <w:ins w:id="506" w:author="User" w:date="2016-01-14T11:11:00Z">
        <w:r w:rsidR="00F3035E">
          <w:rPr>
            <w:rFonts w:ascii="Times New Roman" w:hAnsi="Times New Roman" w:cs="Times New Roman"/>
            <w:sz w:val="24"/>
            <w:szCs w:val="24"/>
          </w:rPr>
          <w:t xml:space="preserve">for </w:t>
        </w:r>
      </w:ins>
      <w:r>
        <w:rPr>
          <w:rFonts w:ascii="Times New Roman" w:hAnsi="Times New Roman" w:cs="Times New Roman"/>
          <w:sz w:val="24"/>
          <w:szCs w:val="24"/>
        </w:rPr>
        <w:t>each cycle of the clock. When C9 to C1 is being reset, all registers</w:t>
      </w:r>
      <w:del w:id="507" w:author="User" w:date="2016-01-14T11:11:00Z">
        <w:r w:rsidDel="00F3035E">
          <w:rPr>
            <w:rFonts w:ascii="Times New Roman" w:hAnsi="Times New Roman" w:cs="Times New Roman"/>
            <w:sz w:val="24"/>
            <w:szCs w:val="24"/>
          </w:rPr>
          <w:delText>, all</w:delText>
        </w:r>
      </w:del>
      <w:r>
        <w:rPr>
          <w:rFonts w:ascii="Times New Roman" w:hAnsi="Times New Roman" w:cs="Times New Roman"/>
          <w:sz w:val="24"/>
          <w:szCs w:val="24"/>
        </w:rPr>
        <w:t xml:space="preserve"> values will be </w:t>
      </w:r>
      <w:del w:id="508" w:author="User" w:date="2016-01-14T11:11:00Z">
        <w:r w:rsidDel="00F3035E">
          <w:rPr>
            <w:rFonts w:ascii="Times New Roman" w:hAnsi="Times New Roman" w:cs="Times New Roman"/>
            <w:sz w:val="24"/>
            <w:szCs w:val="24"/>
          </w:rPr>
          <w:delText xml:space="preserve">filled up </w:delText>
        </w:r>
      </w:del>
      <w:ins w:id="509" w:author="User" w:date="2016-01-14T11:11:00Z">
        <w:r w:rsidR="00F3035E">
          <w:rPr>
            <w:rFonts w:ascii="Times New Roman" w:hAnsi="Times New Roman" w:cs="Times New Roman"/>
            <w:sz w:val="24"/>
            <w:szCs w:val="24"/>
          </w:rPr>
          <w:t xml:space="preserve">stored </w:t>
        </w:r>
      </w:ins>
      <w:r>
        <w:rPr>
          <w:rFonts w:ascii="Times New Roman" w:hAnsi="Times New Roman" w:cs="Times New Roman"/>
          <w:sz w:val="24"/>
          <w:szCs w:val="24"/>
        </w:rPr>
        <w:t xml:space="preserve">as </w:t>
      </w:r>
      <w:ins w:id="510" w:author="User" w:date="2016-01-14T11:11:00Z">
        <w:r w:rsidR="00F3035E">
          <w:rPr>
            <w:rFonts w:ascii="Times New Roman" w:hAnsi="Times New Roman" w:cs="Times New Roman"/>
            <w:sz w:val="24"/>
            <w:szCs w:val="24"/>
          </w:rPr>
          <w:t xml:space="preserve">a </w:t>
        </w:r>
      </w:ins>
      <w:r>
        <w:rPr>
          <w:rFonts w:ascii="Times New Roman" w:hAnsi="Times New Roman" w:cs="Times New Roman"/>
          <w:sz w:val="24"/>
          <w:szCs w:val="24"/>
        </w:rPr>
        <w:t>1</w:t>
      </w:r>
      <w:del w:id="511" w:author="User" w:date="2016-01-14T11:12:00Z">
        <w:r w:rsidDel="00F3035E">
          <w:rPr>
            <w:rFonts w:ascii="Times New Roman" w:hAnsi="Times New Roman" w:cs="Times New Roman"/>
            <w:sz w:val="24"/>
            <w:szCs w:val="24"/>
          </w:rPr>
          <w:delText>,</w:delText>
        </w:r>
      </w:del>
      <w:ins w:id="512" w:author="User" w:date="2016-01-14T11:12:00Z">
        <w:r w:rsidR="00F3035E">
          <w:rPr>
            <w:rFonts w:ascii="Times New Roman" w:hAnsi="Times New Roman" w:cs="Times New Roman"/>
            <w:sz w:val="24"/>
            <w:szCs w:val="24"/>
          </w:rPr>
          <w:t xml:space="preserve"> and being OR-ed </w:t>
        </w:r>
      </w:ins>
      <w:del w:id="513" w:author="User" w:date="2016-01-14T11:12:00Z">
        <w:r w:rsidDel="00F3035E">
          <w:rPr>
            <w:rFonts w:ascii="Times New Roman" w:hAnsi="Times New Roman" w:cs="Times New Roman"/>
            <w:sz w:val="24"/>
            <w:szCs w:val="24"/>
          </w:rPr>
          <w:delText xml:space="preserve"> oRed </w:delText>
        </w:r>
      </w:del>
      <w:r>
        <w:rPr>
          <w:rFonts w:ascii="Times New Roman" w:hAnsi="Times New Roman" w:cs="Times New Roman"/>
          <w:sz w:val="24"/>
          <w:szCs w:val="24"/>
        </w:rPr>
        <w:t xml:space="preserve">together during each cycle, </w:t>
      </w:r>
      <w:ins w:id="514" w:author="User" w:date="2016-01-14T11:12:00Z">
        <w:r w:rsidR="00F3035E">
          <w:rPr>
            <w:rFonts w:ascii="Times New Roman" w:hAnsi="Times New Roman" w:cs="Times New Roman"/>
            <w:sz w:val="24"/>
            <w:szCs w:val="24"/>
          </w:rPr>
          <w:t xml:space="preserve">the </w:t>
        </w:r>
      </w:ins>
      <w:r>
        <w:rPr>
          <w:rFonts w:ascii="Times New Roman" w:hAnsi="Times New Roman" w:cs="Times New Roman"/>
          <w:sz w:val="24"/>
          <w:szCs w:val="24"/>
        </w:rPr>
        <w:t xml:space="preserve">formula for this operation is </w:t>
      </w:r>
      <w:ins w:id="515" w:author="User" w:date="2016-01-14T11:13:00Z">
        <w:r w:rsidR="00F3035E">
          <w:rPr>
            <w:rFonts w:ascii="Times New Roman" w:hAnsi="Times New Roman" w:cs="Times New Roman"/>
            <w:sz w:val="24"/>
            <w:szCs w:val="24"/>
          </w:rPr>
          <w:t>as</w:t>
        </w:r>
      </w:ins>
      <w:ins w:id="516" w:author="User" w:date="2016-01-14T11:12:00Z">
        <w:r w:rsidR="00F3035E">
          <w:rPr>
            <w:rFonts w:ascii="Times New Roman" w:hAnsi="Times New Roman" w:cs="Times New Roman"/>
            <w:sz w:val="24"/>
            <w:szCs w:val="24"/>
          </w:rPr>
          <w:t xml:space="preserve"> </w:t>
        </w:r>
      </w:ins>
      <w:r>
        <w:rPr>
          <w:rFonts w:ascii="Times New Roman" w:hAnsi="Times New Roman" w:cs="Times New Roman"/>
          <w:sz w:val="24"/>
          <w:szCs w:val="24"/>
        </w:rPr>
        <w:t xml:space="preserve">expressed in </w:t>
      </w:r>
      <w:r w:rsidRPr="00EF3619">
        <w:rPr>
          <w:rFonts w:ascii="Times New Roman" w:hAnsi="Times New Roman" w:cs="Times New Roman"/>
          <w:sz w:val="24"/>
          <w:szCs w:val="24"/>
          <w:highlight w:val="yellow"/>
        </w:rPr>
        <w:t>(</w:t>
      </w:r>
      <w:r w:rsidR="00EF3619" w:rsidRPr="00EF3619">
        <w:rPr>
          <w:rFonts w:ascii="Times New Roman" w:hAnsi="Times New Roman" w:cs="Times New Roman"/>
          <w:sz w:val="24"/>
          <w:szCs w:val="24"/>
          <w:highlight w:val="yellow"/>
        </w:rPr>
        <w:t>3.1</w:t>
      </w:r>
      <w:r w:rsidRPr="00EF3619">
        <w:rPr>
          <w:rFonts w:ascii="Times New Roman" w:hAnsi="Times New Roman" w:cs="Times New Roman"/>
          <w:sz w:val="24"/>
          <w:szCs w:val="24"/>
          <w:highlight w:val="yellow"/>
        </w:rPr>
        <w:t>).</w:t>
      </w:r>
    </w:p>
    <w:p w:rsidR="00F3035E" w:rsidRDefault="00F3035E" w:rsidP="00F3035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F3035E">
        <w:rPr>
          <w:rFonts w:ascii="Times New Roman" w:hAnsi="Times New Roman" w:cs="Times New Roman"/>
          <w:noProof/>
          <w:sz w:val="24"/>
          <w:szCs w:val="24"/>
          <w:lang w:val="en-MY" w:eastAsia="en-MY"/>
        </w:rPr>
        <w:drawing>
          <wp:inline distT="0" distB="0" distL="0" distR="0">
            <wp:extent cx="4162425" cy="219075"/>
            <wp:effectExtent l="19050" t="0" r="9525" b="0"/>
            <wp:docPr id="5"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62425" cy="219075"/>
                    </a:xfrm>
                    <a:prstGeom prst="rect">
                      <a:avLst/>
                    </a:prstGeom>
                    <a:noFill/>
                    <a:ln>
                      <a:noFill/>
                    </a:ln>
                  </pic:spPr>
                </pic:pic>
              </a:graphicData>
            </a:graphic>
          </wp:inline>
        </w:drawing>
      </w:r>
      <w:r>
        <w:rPr>
          <w:rFonts w:ascii="Times New Roman" w:hAnsi="Times New Roman" w:cs="Times New Roman"/>
          <w:sz w:val="24"/>
          <w:szCs w:val="24"/>
        </w:rPr>
        <w:t xml:space="preserve">                        (3.1)</w:t>
      </w:r>
    </w:p>
    <w:p w:rsidR="00F3035E" w:rsidRDefault="00F3035E" w:rsidP="00F3035E">
      <w:pPr>
        <w:spacing w:line="480" w:lineRule="auto"/>
        <w:jc w:val="center"/>
        <w:rPr>
          <w:rFonts w:ascii="Times New Roman" w:hAnsi="Times New Roman" w:cs="Times New Roman"/>
          <w:sz w:val="24"/>
          <w:szCs w:val="24"/>
        </w:rPr>
      </w:pPr>
    </w:p>
    <w:p w:rsidR="008F0C5D" w:rsidRDefault="008F0C5D" w:rsidP="008F0C5D">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val="en-MY" w:eastAsia="en-MY"/>
        </w:rPr>
        <w:drawing>
          <wp:inline distT="0" distB="0" distL="0" distR="0">
            <wp:extent cx="5429250" cy="1447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29250" cy="1447800"/>
                    </a:xfrm>
                    <a:prstGeom prst="rect">
                      <a:avLst/>
                    </a:prstGeom>
                    <a:noFill/>
                    <a:ln>
                      <a:noFill/>
                    </a:ln>
                  </pic:spPr>
                </pic:pic>
              </a:graphicData>
            </a:graphic>
          </wp:inline>
        </w:drawing>
      </w:r>
    </w:p>
    <w:p w:rsidR="008F0C5D" w:rsidRDefault="008F0C5D" w:rsidP="008F0C5D">
      <w:pPr>
        <w:spacing w:line="480" w:lineRule="auto"/>
        <w:jc w:val="center"/>
        <w:rPr>
          <w:rFonts w:ascii="Times New Roman" w:hAnsi="Times New Roman" w:cs="Times New Roman"/>
          <w:sz w:val="24"/>
          <w:szCs w:val="24"/>
        </w:rPr>
      </w:pPr>
      <w:r w:rsidRPr="008421FA">
        <w:rPr>
          <w:rFonts w:ascii="Times New Roman" w:hAnsi="Times New Roman" w:cs="Times New Roman"/>
          <w:sz w:val="24"/>
          <w:szCs w:val="24"/>
        </w:rPr>
        <w:t>Figure 3.25: Shift Register Megafunction</w:t>
      </w:r>
    </w:p>
    <w:p w:rsidR="008F0C5D" w:rsidRDefault="008F0C5D" w:rsidP="008F0C5D">
      <w:pPr>
        <w:pStyle w:val="Heading3"/>
      </w:pPr>
      <w:bookmarkStart w:id="517" w:name="_Toc440459500"/>
      <w:bookmarkStart w:id="518" w:name="_Toc440464038"/>
      <w:r>
        <w:t>3.6.4 Erosion to Dilation</w:t>
      </w:r>
      <w:bookmarkEnd w:id="517"/>
      <w:bookmarkEnd w:id="518"/>
    </w:p>
    <w:p w:rsidR="008F0C5D"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Dilation module restores the image size after erosion. Dilation also used shift register Megafunction shown in Figure 3.25 that </w:t>
      </w:r>
      <w:del w:id="519" w:author="User" w:date="2016-01-14T11:16:00Z">
        <w:r w:rsidDel="00F3035E">
          <w:rPr>
            <w:rFonts w:ascii="Times New Roman" w:hAnsi="Times New Roman" w:cs="Times New Roman"/>
            <w:sz w:val="24"/>
            <w:szCs w:val="24"/>
          </w:rPr>
          <w:delText xml:space="preserve">parallelly </w:delText>
        </w:r>
      </w:del>
      <w:r>
        <w:rPr>
          <w:rFonts w:ascii="Times New Roman" w:hAnsi="Times New Roman" w:cs="Times New Roman"/>
          <w:sz w:val="24"/>
          <w:szCs w:val="24"/>
        </w:rPr>
        <w:t>outputs 3 values</w:t>
      </w:r>
      <w:ins w:id="520" w:author="User" w:date="2016-01-14T11:16:00Z">
        <w:r w:rsidR="00F3035E">
          <w:rPr>
            <w:rFonts w:ascii="Times New Roman" w:hAnsi="Times New Roman" w:cs="Times New Roman"/>
            <w:sz w:val="24"/>
            <w:szCs w:val="24"/>
          </w:rPr>
          <w:t xml:space="preserve"> in parallel</w:t>
        </w:r>
      </w:ins>
      <w:r>
        <w:rPr>
          <w:rFonts w:ascii="Times New Roman" w:hAnsi="Times New Roman" w:cs="Times New Roman"/>
          <w:sz w:val="24"/>
          <w:szCs w:val="24"/>
        </w:rPr>
        <w:t xml:space="preserve"> </w:t>
      </w:r>
      <w:del w:id="521" w:author="User" w:date="2016-01-14T11:16:00Z">
        <w:r w:rsidDel="00F3035E">
          <w:rPr>
            <w:rFonts w:ascii="Times New Roman" w:hAnsi="Times New Roman" w:cs="Times New Roman"/>
            <w:sz w:val="24"/>
            <w:szCs w:val="24"/>
          </w:rPr>
          <w:delText xml:space="preserve">in </w:delText>
        </w:r>
      </w:del>
      <w:ins w:id="522" w:author="User" w:date="2016-01-14T11:16:00Z">
        <w:r w:rsidR="00F3035E">
          <w:rPr>
            <w:rFonts w:ascii="Times New Roman" w:hAnsi="Times New Roman" w:cs="Times New Roman"/>
            <w:sz w:val="24"/>
            <w:szCs w:val="24"/>
          </w:rPr>
          <w:t xml:space="preserve">for </w:t>
        </w:r>
      </w:ins>
      <w:r>
        <w:rPr>
          <w:rFonts w:ascii="Times New Roman" w:hAnsi="Times New Roman" w:cs="Times New Roman"/>
          <w:sz w:val="24"/>
          <w:szCs w:val="24"/>
        </w:rPr>
        <w:t xml:space="preserve">each </w:t>
      </w:r>
      <w:del w:id="523" w:author="User" w:date="2016-01-14T11:16:00Z">
        <w:r w:rsidDel="00F3035E">
          <w:rPr>
            <w:rFonts w:ascii="Times New Roman" w:hAnsi="Times New Roman" w:cs="Times New Roman"/>
            <w:sz w:val="24"/>
            <w:szCs w:val="24"/>
          </w:rPr>
          <w:delText>cycle of the clock</w:delText>
        </w:r>
      </w:del>
      <w:ins w:id="524" w:author="User" w:date="2016-01-14T11:16:00Z">
        <w:r w:rsidR="00F3035E">
          <w:rPr>
            <w:rFonts w:ascii="Times New Roman" w:hAnsi="Times New Roman" w:cs="Times New Roman"/>
            <w:sz w:val="24"/>
            <w:szCs w:val="24"/>
          </w:rPr>
          <w:t>clock cycle</w:t>
        </w:r>
      </w:ins>
      <w:r>
        <w:rPr>
          <w:rFonts w:ascii="Times New Roman" w:hAnsi="Times New Roman" w:cs="Times New Roman"/>
          <w:sz w:val="24"/>
          <w:szCs w:val="24"/>
        </w:rPr>
        <w:t xml:space="preserve">. When C9 to C1 is resetted, all registers will be </w:t>
      </w:r>
      <w:del w:id="525" w:author="User" w:date="2016-01-14T11:17:00Z">
        <w:r w:rsidDel="00F3035E">
          <w:rPr>
            <w:rFonts w:ascii="Times New Roman" w:hAnsi="Times New Roman" w:cs="Times New Roman"/>
            <w:sz w:val="24"/>
            <w:szCs w:val="24"/>
          </w:rPr>
          <w:delText>filled up</w:delText>
        </w:r>
      </w:del>
      <w:ins w:id="526" w:author="User" w:date="2016-01-14T11:17:00Z">
        <w:r w:rsidR="00F3035E">
          <w:rPr>
            <w:rFonts w:ascii="Times New Roman" w:hAnsi="Times New Roman" w:cs="Times New Roman"/>
            <w:sz w:val="24"/>
            <w:szCs w:val="24"/>
          </w:rPr>
          <w:t xml:space="preserve"> stored</w:t>
        </w:r>
      </w:ins>
      <w:r>
        <w:rPr>
          <w:rFonts w:ascii="Times New Roman" w:hAnsi="Times New Roman" w:cs="Times New Roman"/>
          <w:sz w:val="24"/>
          <w:szCs w:val="24"/>
        </w:rPr>
        <w:t xml:space="preserve"> as 1, all value</w:t>
      </w:r>
      <w:ins w:id="527" w:author="User" w:date="2016-01-14T11:17:00Z">
        <w:r w:rsidR="00F3035E">
          <w:rPr>
            <w:rFonts w:ascii="Times New Roman" w:hAnsi="Times New Roman" w:cs="Times New Roman"/>
            <w:sz w:val="24"/>
            <w:szCs w:val="24"/>
          </w:rPr>
          <w:t>s</w:t>
        </w:r>
      </w:ins>
      <w:r>
        <w:rPr>
          <w:rFonts w:ascii="Times New Roman" w:hAnsi="Times New Roman" w:cs="Times New Roman"/>
          <w:sz w:val="24"/>
          <w:szCs w:val="24"/>
        </w:rPr>
        <w:t xml:space="preserve"> are AND</w:t>
      </w:r>
      <w:ins w:id="528" w:author="User" w:date="2016-01-14T11:17:00Z">
        <w:r w:rsidR="00F3035E">
          <w:rPr>
            <w:rFonts w:ascii="Times New Roman" w:hAnsi="Times New Roman" w:cs="Times New Roman"/>
            <w:sz w:val="24"/>
            <w:szCs w:val="24"/>
          </w:rPr>
          <w:t>-</w:t>
        </w:r>
      </w:ins>
      <w:r>
        <w:rPr>
          <w:rFonts w:ascii="Times New Roman" w:hAnsi="Times New Roman" w:cs="Times New Roman"/>
          <w:sz w:val="24"/>
          <w:szCs w:val="24"/>
        </w:rPr>
        <w:t xml:space="preserve">ed together during each clock cycle, the formula for dilation is as given in </w:t>
      </w:r>
      <w:del w:id="529" w:author="User" w:date="2016-01-14T11:17:00Z">
        <w:r w:rsidDel="00F3035E">
          <w:rPr>
            <w:rFonts w:ascii="Times New Roman" w:hAnsi="Times New Roman" w:cs="Times New Roman"/>
            <w:sz w:val="24"/>
            <w:szCs w:val="24"/>
          </w:rPr>
          <w:delText>expression 6</w:delText>
        </w:r>
      </w:del>
      <w:ins w:id="530" w:author="User" w:date="2016-01-14T11:17:00Z">
        <w:r w:rsidR="00F3035E">
          <w:rPr>
            <w:rFonts w:ascii="Times New Roman" w:hAnsi="Times New Roman" w:cs="Times New Roman"/>
            <w:sz w:val="24"/>
            <w:szCs w:val="24"/>
          </w:rPr>
          <w:t xml:space="preserve"> the expression (3.2).</w:t>
        </w:r>
      </w:ins>
    </w:p>
    <w:p w:rsidR="008F0C5D" w:rsidRDefault="00F3035E" w:rsidP="008F0C5D">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F3035E">
        <w:rPr>
          <w:rFonts w:ascii="Times New Roman" w:hAnsi="Times New Roman" w:cs="Times New Roman"/>
          <w:noProof/>
          <w:sz w:val="24"/>
          <w:szCs w:val="24"/>
          <w:highlight w:val="yellow"/>
          <w:lang w:val="en-MY" w:eastAsia="en-MY"/>
        </w:rPr>
        <w:drawing>
          <wp:inline distT="0" distB="0" distL="0" distR="0">
            <wp:extent cx="4476750" cy="210317"/>
            <wp:effectExtent l="19050" t="0" r="0" b="0"/>
            <wp:docPr id="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6750" cy="210317"/>
                    </a:xfrm>
                    <a:prstGeom prst="rect">
                      <a:avLst/>
                    </a:prstGeom>
                    <a:noFill/>
                    <a:ln>
                      <a:noFill/>
                    </a:ln>
                  </pic:spPr>
                </pic:pic>
              </a:graphicData>
            </a:graphic>
          </wp:inline>
        </w:drawing>
      </w:r>
      <w:r w:rsidRPr="00F3035E">
        <w:rPr>
          <w:rFonts w:ascii="Times New Roman" w:hAnsi="Times New Roman" w:cs="Times New Roman"/>
          <w:sz w:val="24"/>
          <w:szCs w:val="24"/>
          <w:highlight w:val="yellow"/>
        </w:rPr>
        <w:t xml:space="preserve">                (3.2)</w:t>
      </w:r>
    </w:p>
    <w:p w:rsidR="008F0C5D" w:rsidRDefault="008F0C5D" w:rsidP="008F0C5D">
      <w:pPr>
        <w:pStyle w:val="Heading3"/>
      </w:pPr>
      <w:bookmarkStart w:id="531" w:name="_Toc440459501"/>
      <w:bookmarkStart w:id="532" w:name="_Toc440464039"/>
      <w:r>
        <w:lastRenderedPageBreak/>
        <w:t>3</w:t>
      </w:r>
      <w:r w:rsidRPr="007B0DB7">
        <w:t>.6.5</w:t>
      </w:r>
      <w:r>
        <w:t xml:space="preserve"> Dilation for Pupil Point Detection</w:t>
      </w:r>
      <w:bookmarkEnd w:id="531"/>
      <w:bookmarkEnd w:id="532"/>
    </w:p>
    <w:p w:rsidR="008F0C5D" w:rsidRPr="007B0DB7" w:rsidRDefault="008F0C5D" w:rsidP="008F0C5D">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w:t>
      </w:r>
      <w:del w:id="533" w:author="User" w:date="2016-01-14T11:18:00Z">
        <w:r w:rsidDel="00775D6C">
          <w:rPr>
            <w:rFonts w:ascii="Times New Roman" w:hAnsi="Times New Roman" w:cs="Times New Roman"/>
            <w:sz w:val="24"/>
            <w:szCs w:val="24"/>
          </w:rPr>
          <w:delText xml:space="preserve">Module </w:delText>
        </w:r>
      </w:del>
      <w:ins w:id="534" w:author="User" w:date="2016-01-14T11:18:00Z">
        <w:r w:rsidR="00775D6C">
          <w:rPr>
            <w:rFonts w:ascii="Times New Roman" w:hAnsi="Times New Roman" w:cs="Times New Roman"/>
            <w:sz w:val="24"/>
            <w:szCs w:val="24"/>
          </w:rPr>
          <w:t xml:space="preserve">module </w:t>
        </w:r>
      </w:ins>
      <w:r>
        <w:rPr>
          <w:rFonts w:ascii="Times New Roman" w:hAnsi="Times New Roman" w:cs="Times New Roman"/>
          <w:sz w:val="24"/>
          <w:szCs w:val="24"/>
        </w:rPr>
        <w:t>locates the coordinate of pupil point as shown in Figure 3.26. After RAW to RGB conversion the image size reduces to 640x480. Figure 3.26 shows how each of the four pupil points we</w:t>
      </w:r>
      <w:ins w:id="535" w:author="User" w:date="2016-01-14T11:18:00Z">
        <w:r w:rsidR="00775D6C">
          <w:rPr>
            <w:rFonts w:ascii="Times New Roman" w:hAnsi="Times New Roman" w:cs="Times New Roman"/>
            <w:sz w:val="24"/>
            <w:szCs w:val="24"/>
          </w:rPr>
          <w:t>re</w:t>
        </w:r>
      </w:ins>
      <w:r>
        <w:rPr>
          <w:rFonts w:ascii="Times New Roman" w:hAnsi="Times New Roman" w:cs="Times New Roman"/>
          <w:sz w:val="24"/>
          <w:szCs w:val="24"/>
        </w:rPr>
        <w:t xml:space="preserve"> located using the flow chart in Figure 3.27.</w:t>
      </w:r>
    </w:p>
    <w:p w:rsidR="008F0C5D" w:rsidRDefault="008F0C5D" w:rsidP="008F0C5D">
      <w:pPr>
        <w:spacing w:after="0" w:line="240" w:lineRule="auto"/>
        <w:jc w:val="center"/>
        <w:rPr>
          <w:rFonts w:ascii="Times New Roman" w:hAnsi="Times New Roman" w:cs="Times New Roman"/>
          <w:b/>
          <w:sz w:val="24"/>
          <w:szCs w:val="24"/>
        </w:rPr>
      </w:pPr>
      <w:r w:rsidRPr="00C372BB">
        <w:rPr>
          <w:rFonts w:ascii="Times New Roman" w:hAnsi="Times New Roman" w:cs="Times New Roman"/>
          <w:b/>
          <w:noProof/>
          <w:sz w:val="24"/>
          <w:szCs w:val="24"/>
          <w:lang w:val="en-MY" w:eastAsia="en-MY"/>
        </w:rPr>
        <w:drawing>
          <wp:inline distT="0" distB="0" distL="0" distR="0">
            <wp:extent cx="3581400" cy="15240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81400" cy="1524000"/>
                    </a:xfrm>
                    <a:prstGeom prst="rect">
                      <a:avLst/>
                    </a:prstGeom>
                    <a:noFill/>
                    <a:ln>
                      <a:noFill/>
                    </a:ln>
                  </pic:spPr>
                </pic:pic>
              </a:graphicData>
            </a:graphic>
          </wp:inline>
        </w:drawing>
      </w:r>
    </w:p>
    <w:p w:rsidR="008F0C5D" w:rsidRPr="0094010F" w:rsidRDefault="008F0C5D" w:rsidP="008F0C5D">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3.26</w:t>
      </w:r>
      <w:r w:rsidRPr="0094010F">
        <w:rPr>
          <w:rFonts w:ascii="Times New Roman" w:hAnsi="Times New Roman" w:cs="Times New Roman"/>
          <w:sz w:val="24"/>
          <w:szCs w:val="24"/>
        </w:rPr>
        <w:t>: Image of Pupil Point Detection</w:t>
      </w:r>
    </w:p>
    <w:p w:rsidR="008F0C5D" w:rsidRPr="00D45AE3" w:rsidRDefault="008F0C5D" w:rsidP="008F0C5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flow chart in Figure 3.27 begin with row by row coordinate checking whereby if the 1</w:t>
      </w:r>
      <w:r w:rsidRPr="009F0E8D">
        <w:rPr>
          <w:rFonts w:ascii="Times New Roman" w:hAnsi="Times New Roman" w:cs="Times New Roman"/>
          <w:sz w:val="24"/>
          <w:szCs w:val="24"/>
          <w:vertAlign w:val="superscript"/>
        </w:rPr>
        <w:t>st</w:t>
      </w:r>
      <w:r>
        <w:rPr>
          <w:rFonts w:ascii="Times New Roman" w:hAnsi="Times New Roman" w:cs="Times New Roman"/>
          <w:sz w:val="24"/>
          <w:szCs w:val="24"/>
        </w:rPr>
        <w:t xml:space="preserve"> coordinate is detected as </w:t>
      </w:r>
      <w:ins w:id="536" w:author="User" w:date="2016-01-14T11:19:00Z">
        <w:r w:rsidR="00775D6C">
          <w:rPr>
            <w:rFonts w:ascii="Times New Roman" w:hAnsi="Times New Roman" w:cs="Times New Roman"/>
            <w:sz w:val="24"/>
            <w:szCs w:val="24"/>
          </w:rPr>
          <w:t xml:space="preserve">a </w:t>
        </w:r>
      </w:ins>
      <w:r>
        <w:rPr>
          <w:rFonts w:ascii="Times New Roman" w:hAnsi="Times New Roman" w:cs="Times New Roman"/>
          <w:sz w:val="24"/>
          <w:szCs w:val="24"/>
        </w:rPr>
        <w:t xml:space="preserve">black pixel, it will be outputted as a </w:t>
      </w:r>
      <w:r w:rsidR="00D609A4" w:rsidRPr="00D609A4">
        <w:rPr>
          <w:rFonts w:ascii="Times New Roman" w:hAnsi="Times New Roman" w:cs="Times New Roman"/>
          <w:i/>
          <w:sz w:val="24"/>
          <w:szCs w:val="24"/>
          <w:rPrChange w:id="537" w:author="User" w:date="2016-01-14T11:19:00Z">
            <w:rPr>
              <w:rFonts w:ascii="Times New Roman" w:hAnsi="Times New Roman" w:cs="Times New Roman"/>
              <w:sz w:val="24"/>
              <w:szCs w:val="24"/>
            </w:rPr>
          </w:rPrChange>
        </w:rPr>
        <w:t>TopPoint</w:t>
      </w:r>
      <w:r>
        <w:rPr>
          <w:rFonts w:ascii="Times New Roman" w:hAnsi="Times New Roman" w:cs="Times New Roman"/>
          <w:sz w:val="24"/>
          <w:szCs w:val="24"/>
        </w:rPr>
        <w:t xml:space="preserve">. Besides that, the column will </w:t>
      </w:r>
      <w:del w:id="538" w:author="User" w:date="2016-01-14T11:20:00Z">
        <w:r w:rsidDel="00F02D91">
          <w:rPr>
            <w:rFonts w:ascii="Times New Roman" w:hAnsi="Times New Roman" w:cs="Times New Roman"/>
            <w:sz w:val="24"/>
            <w:szCs w:val="24"/>
          </w:rPr>
          <w:delText>store into 2 sides that is</w:delText>
        </w:r>
      </w:del>
      <w:ins w:id="539" w:author="User" w:date="2016-01-14T11:20:00Z">
        <w:r w:rsidR="00F02D91">
          <w:rPr>
            <w:rFonts w:ascii="Times New Roman" w:hAnsi="Times New Roman" w:cs="Times New Roman"/>
            <w:sz w:val="24"/>
            <w:szCs w:val="24"/>
          </w:rPr>
          <w:t xml:space="preserve"> be stored as</w:t>
        </w:r>
      </w:ins>
      <w:r>
        <w:rPr>
          <w:rFonts w:ascii="Times New Roman" w:hAnsi="Times New Roman" w:cs="Times New Roman"/>
          <w:sz w:val="24"/>
          <w:szCs w:val="24"/>
        </w:rPr>
        <w:t xml:space="preserve"> </w:t>
      </w:r>
      <w:r w:rsidR="00D609A4" w:rsidRPr="00D609A4">
        <w:rPr>
          <w:rFonts w:ascii="Times New Roman" w:hAnsi="Times New Roman" w:cs="Times New Roman"/>
          <w:i/>
          <w:sz w:val="24"/>
          <w:szCs w:val="24"/>
          <w:rPrChange w:id="540" w:author="User" w:date="2016-01-14T11:19:00Z">
            <w:rPr>
              <w:rFonts w:ascii="Times New Roman" w:hAnsi="Times New Roman" w:cs="Times New Roman"/>
              <w:sz w:val="24"/>
              <w:szCs w:val="24"/>
            </w:rPr>
          </w:rPrChange>
        </w:rPr>
        <w:t>largestTempCol</w:t>
      </w:r>
      <w:r>
        <w:rPr>
          <w:rFonts w:ascii="Times New Roman" w:hAnsi="Times New Roman" w:cs="Times New Roman"/>
          <w:sz w:val="24"/>
          <w:szCs w:val="24"/>
        </w:rPr>
        <w:t xml:space="preserve"> </w:t>
      </w:r>
      <w:del w:id="541" w:author="User" w:date="2016-01-14T11:21:00Z">
        <w:r w:rsidDel="00F02D91">
          <w:rPr>
            <w:rFonts w:ascii="Times New Roman" w:hAnsi="Times New Roman" w:cs="Times New Roman"/>
            <w:sz w:val="24"/>
            <w:szCs w:val="24"/>
          </w:rPr>
          <w:delText xml:space="preserve">and </w:delText>
        </w:r>
      </w:del>
      <w:commentRangeStart w:id="542"/>
      <w:ins w:id="543" w:author="User" w:date="2016-01-14T11:21:00Z">
        <w:r w:rsidR="00F02D91">
          <w:rPr>
            <w:rFonts w:ascii="Times New Roman" w:hAnsi="Times New Roman" w:cs="Times New Roman"/>
            <w:sz w:val="24"/>
            <w:szCs w:val="24"/>
          </w:rPr>
          <w:t xml:space="preserve">, </w:t>
        </w:r>
        <w:commentRangeEnd w:id="542"/>
        <w:r w:rsidR="00F02D91">
          <w:rPr>
            <w:rStyle w:val="CommentReference"/>
            <w:rFonts w:ascii="Arial" w:eastAsia="Arial" w:hAnsi="Arial" w:cs="Arial"/>
            <w:color w:val="000000"/>
            <w:lang w:eastAsia="zh-CN"/>
          </w:rPr>
          <w:commentReference w:id="542"/>
        </w:r>
      </w:ins>
      <w:r w:rsidR="00D609A4" w:rsidRPr="00D609A4">
        <w:rPr>
          <w:rFonts w:ascii="Times New Roman" w:hAnsi="Times New Roman" w:cs="Times New Roman"/>
          <w:i/>
          <w:sz w:val="24"/>
          <w:szCs w:val="24"/>
          <w:rPrChange w:id="544" w:author="User" w:date="2016-01-14T11:20:00Z">
            <w:rPr>
              <w:rFonts w:ascii="Times New Roman" w:hAnsi="Times New Roman" w:cs="Times New Roman"/>
              <w:sz w:val="24"/>
              <w:szCs w:val="24"/>
            </w:rPr>
          </w:rPrChange>
        </w:rPr>
        <w:t>SmallestTempCol</w:t>
      </w:r>
      <w:r>
        <w:rPr>
          <w:rFonts w:ascii="Times New Roman" w:hAnsi="Times New Roman" w:cs="Times New Roman"/>
          <w:sz w:val="24"/>
          <w:szCs w:val="24"/>
        </w:rPr>
        <w:t xml:space="preserve"> and a </w:t>
      </w:r>
      <w:r w:rsidR="00D609A4" w:rsidRPr="00D609A4">
        <w:rPr>
          <w:rFonts w:ascii="Times New Roman" w:hAnsi="Times New Roman" w:cs="Times New Roman"/>
          <w:i/>
          <w:sz w:val="24"/>
          <w:szCs w:val="24"/>
          <w:rPrChange w:id="545" w:author="User" w:date="2016-01-14T11:21:00Z">
            <w:rPr>
              <w:rFonts w:ascii="Times New Roman" w:hAnsi="Times New Roman" w:cs="Times New Roman"/>
              <w:sz w:val="24"/>
              <w:szCs w:val="24"/>
            </w:rPr>
          </w:rPrChange>
        </w:rPr>
        <w:t>LargestTempRow</w:t>
      </w:r>
      <w:r>
        <w:rPr>
          <w:rFonts w:ascii="Times New Roman" w:hAnsi="Times New Roman" w:cs="Times New Roman"/>
          <w:sz w:val="24"/>
          <w:szCs w:val="24"/>
        </w:rPr>
        <w:t xml:space="preserve">. Three of </w:t>
      </w:r>
      <w:del w:id="546" w:author="User" w:date="2016-01-14T11:21:00Z">
        <w:r w:rsidDel="00F02D91">
          <w:rPr>
            <w:rFonts w:ascii="Times New Roman" w:hAnsi="Times New Roman" w:cs="Times New Roman"/>
            <w:sz w:val="24"/>
            <w:szCs w:val="24"/>
          </w:rPr>
          <w:delText xml:space="preserve">there </w:delText>
        </w:r>
      </w:del>
      <w:ins w:id="547" w:author="User" w:date="2016-01-14T11:21:00Z">
        <w:r w:rsidR="00F02D91">
          <w:rPr>
            <w:rFonts w:ascii="Times New Roman" w:hAnsi="Times New Roman" w:cs="Times New Roman"/>
            <w:sz w:val="24"/>
            <w:szCs w:val="24"/>
          </w:rPr>
          <w:t xml:space="preserve">these </w:t>
        </w:r>
      </w:ins>
      <w:del w:id="548" w:author="User" w:date="2016-01-14T11:22:00Z">
        <w:r w:rsidDel="00F02D91">
          <w:rPr>
            <w:rFonts w:ascii="Times New Roman" w:hAnsi="Times New Roman" w:cs="Times New Roman"/>
            <w:sz w:val="24"/>
            <w:szCs w:val="24"/>
          </w:rPr>
          <w:delText>Temporary Storage</w:delText>
        </w:r>
      </w:del>
      <w:ins w:id="549" w:author="User" w:date="2016-01-14T11:22:00Z">
        <w:r w:rsidR="00F02D91">
          <w:rPr>
            <w:rFonts w:ascii="Times New Roman" w:hAnsi="Times New Roman" w:cs="Times New Roman"/>
            <w:sz w:val="24"/>
            <w:szCs w:val="24"/>
          </w:rPr>
          <w:t xml:space="preserve"> temporary storages</w:t>
        </w:r>
      </w:ins>
      <w:r>
        <w:rPr>
          <w:rFonts w:ascii="Times New Roman" w:hAnsi="Times New Roman" w:cs="Times New Roman"/>
          <w:sz w:val="24"/>
          <w:szCs w:val="24"/>
        </w:rPr>
        <w:t xml:space="preserve"> </w:t>
      </w:r>
      <w:del w:id="550" w:author="User" w:date="2016-01-14T11:22:00Z">
        <w:r w:rsidDel="00F02D91">
          <w:rPr>
            <w:rFonts w:ascii="Times New Roman" w:hAnsi="Times New Roman" w:cs="Times New Roman"/>
            <w:sz w:val="24"/>
            <w:szCs w:val="24"/>
          </w:rPr>
          <w:delText xml:space="preserve">is </w:delText>
        </w:r>
      </w:del>
      <w:ins w:id="551" w:author="User" w:date="2016-01-14T11:22:00Z">
        <w:r w:rsidR="00F02D91">
          <w:rPr>
            <w:rFonts w:ascii="Times New Roman" w:hAnsi="Times New Roman" w:cs="Times New Roman"/>
            <w:sz w:val="24"/>
            <w:szCs w:val="24"/>
          </w:rPr>
          <w:t xml:space="preserve">are </w:t>
        </w:r>
      </w:ins>
      <w:r>
        <w:rPr>
          <w:rFonts w:ascii="Times New Roman" w:hAnsi="Times New Roman" w:cs="Times New Roman"/>
          <w:sz w:val="24"/>
          <w:szCs w:val="24"/>
        </w:rPr>
        <w:t xml:space="preserve">being used to compare with the current value. If a black pixel is detected to be smaller than the </w:t>
      </w:r>
      <w:r w:rsidR="00D609A4" w:rsidRPr="00D609A4">
        <w:rPr>
          <w:rFonts w:ascii="Times New Roman" w:hAnsi="Times New Roman" w:cs="Times New Roman"/>
          <w:i/>
          <w:sz w:val="24"/>
          <w:szCs w:val="24"/>
          <w:rPrChange w:id="552" w:author="User" w:date="2016-01-14T11:22:00Z">
            <w:rPr>
              <w:rFonts w:ascii="Times New Roman" w:hAnsi="Times New Roman" w:cs="Times New Roman"/>
              <w:sz w:val="24"/>
              <w:szCs w:val="24"/>
            </w:rPr>
          </w:rPrChange>
        </w:rPr>
        <w:t>SmallestTempCol</w:t>
      </w:r>
      <w:r>
        <w:rPr>
          <w:rFonts w:ascii="Times New Roman" w:hAnsi="Times New Roman" w:cs="Times New Roman"/>
          <w:sz w:val="24"/>
          <w:szCs w:val="24"/>
        </w:rPr>
        <w:t xml:space="preserve">, the current value will overwrite the </w:t>
      </w:r>
      <w:r w:rsidR="00D609A4" w:rsidRPr="00D609A4">
        <w:rPr>
          <w:rFonts w:ascii="Times New Roman" w:hAnsi="Times New Roman" w:cs="Times New Roman"/>
          <w:i/>
          <w:sz w:val="24"/>
          <w:szCs w:val="24"/>
          <w:rPrChange w:id="553" w:author="User" w:date="2016-01-14T11:22:00Z">
            <w:rPr>
              <w:rFonts w:ascii="Times New Roman" w:hAnsi="Times New Roman" w:cs="Times New Roman"/>
              <w:sz w:val="24"/>
              <w:szCs w:val="24"/>
            </w:rPr>
          </w:rPrChange>
        </w:rPr>
        <w:t>SmallestTempCol</w:t>
      </w:r>
      <w:r>
        <w:rPr>
          <w:rFonts w:ascii="Times New Roman" w:hAnsi="Times New Roman" w:cs="Times New Roman"/>
          <w:sz w:val="24"/>
          <w:szCs w:val="24"/>
        </w:rPr>
        <w:t xml:space="preserve"> value.  This same method is used to obtain the other three points. After obtaining the last point and providing a signal to indicate that </w:t>
      </w:r>
      <w:ins w:id="554" w:author="User" w:date="2016-01-14T11:23:00Z">
        <w:r w:rsidR="00F02D91">
          <w:rPr>
            <w:rFonts w:ascii="Times New Roman" w:hAnsi="Times New Roman" w:cs="Times New Roman"/>
            <w:sz w:val="24"/>
            <w:szCs w:val="24"/>
          </w:rPr>
          <w:t xml:space="preserve">the </w:t>
        </w:r>
      </w:ins>
      <w:r>
        <w:rPr>
          <w:rFonts w:ascii="Times New Roman" w:hAnsi="Times New Roman" w:cs="Times New Roman"/>
          <w:sz w:val="24"/>
          <w:szCs w:val="24"/>
        </w:rPr>
        <w:t xml:space="preserve">entire </w:t>
      </w:r>
      <w:del w:id="555" w:author="User" w:date="2016-01-14T11:23:00Z">
        <w:r w:rsidDel="00F02D91">
          <w:rPr>
            <w:rFonts w:ascii="Times New Roman" w:hAnsi="Times New Roman" w:cs="Times New Roman"/>
            <w:sz w:val="24"/>
            <w:szCs w:val="24"/>
          </w:rPr>
          <w:delText xml:space="preserve">whole </w:delText>
        </w:r>
      </w:del>
      <w:r>
        <w:rPr>
          <w:rFonts w:ascii="Times New Roman" w:hAnsi="Times New Roman" w:cs="Times New Roman"/>
          <w:sz w:val="24"/>
          <w:szCs w:val="24"/>
        </w:rPr>
        <w:t xml:space="preserve">row is made up of white pixels then the search is therefore </w:t>
      </w:r>
      <w:del w:id="556" w:author="User" w:date="2016-01-14T11:23:00Z">
        <w:r w:rsidDel="00F02D91">
          <w:rPr>
            <w:rFonts w:ascii="Times New Roman" w:hAnsi="Times New Roman" w:cs="Times New Roman"/>
            <w:sz w:val="24"/>
            <w:szCs w:val="24"/>
          </w:rPr>
          <w:delText>ended</w:delText>
        </w:r>
      </w:del>
      <w:ins w:id="557" w:author="User" w:date="2016-01-14T11:23:00Z">
        <w:r w:rsidR="00F02D91">
          <w:rPr>
            <w:rFonts w:ascii="Times New Roman" w:hAnsi="Times New Roman" w:cs="Times New Roman"/>
            <w:sz w:val="24"/>
            <w:szCs w:val="24"/>
          </w:rPr>
          <w:t>completed</w:t>
        </w:r>
      </w:ins>
      <w:r>
        <w:rPr>
          <w:rFonts w:ascii="Times New Roman" w:hAnsi="Times New Roman" w:cs="Times New Roman"/>
          <w:sz w:val="24"/>
          <w:szCs w:val="24"/>
        </w:rPr>
        <w:t xml:space="preserve">. These four points are </w:t>
      </w:r>
      <w:ins w:id="558" w:author="User" w:date="2016-01-14T11:23:00Z">
        <w:r w:rsidR="00F02D91">
          <w:rPr>
            <w:rFonts w:ascii="Times New Roman" w:hAnsi="Times New Roman" w:cs="Times New Roman"/>
            <w:sz w:val="24"/>
            <w:szCs w:val="24"/>
          </w:rPr>
          <w:t xml:space="preserve">being </w:t>
        </w:r>
      </w:ins>
      <w:r>
        <w:rPr>
          <w:rFonts w:ascii="Times New Roman" w:hAnsi="Times New Roman" w:cs="Times New Roman"/>
          <w:sz w:val="24"/>
          <w:szCs w:val="24"/>
        </w:rPr>
        <w:t xml:space="preserve">used </w:t>
      </w:r>
      <w:ins w:id="559" w:author="User" w:date="2016-01-14T11:23:00Z">
        <w:r w:rsidR="00F02D91">
          <w:rPr>
            <w:rFonts w:ascii="Times New Roman" w:hAnsi="Times New Roman" w:cs="Times New Roman"/>
            <w:sz w:val="24"/>
            <w:szCs w:val="24"/>
          </w:rPr>
          <w:t xml:space="preserve">to </w:t>
        </w:r>
      </w:ins>
      <w:r>
        <w:rPr>
          <w:rFonts w:ascii="Times New Roman" w:hAnsi="Times New Roman" w:cs="Times New Roman"/>
          <w:sz w:val="24"/>
          <w:szCs w:val="24"/>
        </w:rPr>
        <w:t>find the</w:t>
      </w:r>
      <w:ins w:id="560" w:author="User" w:date="2016-01-14T11:23:00Z">
        <w:r w:rsidR="00F02D91">
          <w:rPr>
            <w:rFonts w:ascii="Times New Roman" w:hAnsi="Times New Roman" w:cs="Times New Roman"/>
            <w:sz w:val="24"/>
            <w:szCs w:val="24"/>
          </w:rPr>
          <w:t xml:space="preserve"> c</w:t>
        </w:r>
      </w:ins>
      <w:ins w:id="561" w:author="User" w:date="2016-01-14T11:24:00Z">
        <w:r w:rsidR="00F02D91">
          <w:rPr>
            <w:rFonts w:ascii="Times New Roman" w:hAnsi="Times New Roman" w:cs="Times New Roman"/>
            <w:sz w:val="24"/>
            <w:szCs w:val="24"/>
          </w:rPr>
          <w:t>entre of</w:t>
        </w:r>
      </w:ins>
      <w:r>
        <w:rPr>
          <w:rFonts w:ascii="Times New Roman" w:hAnsi="Times New Roman" w:cs="Times New Roman"/>
          <w:sz w:val="24"/>
          <w:szCs w:val="24"/>
        </w:rPr>
        <w:t xml:space="preserve"> radius and </w:t>
      </w:r>
      <w:del w:id="562" w:author="User" w:date="2016-01-14T11:24:00Z">
        <w:r w:rsidDel="00F02D91">
          <w:rPr>
            <w:rFonts w:ascii="Times New Roman" w:hAnsi="Times New Roman" w:cs="Times New Roman"/>
            <w:sz w:val="24"/>
            <w:szCs w:val="24"/>
          </w:rPr>
          <w:delText xml:space="preserve">the </w:delText>
        </w:r>
      </w:del>
      <w:r>
        <w:rPr>
          <w:rFonts w:ascii="Times New Roman" w:hAnsi="Times New Roman" w:cs="Times New Roman"/>
          <w:sz w:val="24"/>
          <w:szCs w:val="24"/>
        </w:rPr>
        <w:t>pupil</w:t>
      </w:r>
      <w:del w:id="563" w:author="User" w:date="2016-01-14T11:24:00Z">
        <w:r w:rsidDel="00F02D91">
          <w:rPr>
            <w:rFonts w:ascii="Times New Roman" w:hAnsi="Times New Roman" w:cs="Times New Roman"/>
            <w:sz w:val="24"/>
            <w:szCs w:val="24"/>
          </w:rPr>
          <w:delText xml:space="preserve"> centre</w:delText>
        </w:r>
      </w:del>
      <w:r>
        <w:rPr>
          <w:rFonts w:ascii="Times New Roman" w:hAnsi="Times New Roman" w:cs="Times New Roman"/>
          <w:sz w:val="24"/>
          <w:szCs w:val="24"/>
        </w:rPr>
        <w:t>. The centre coordinates will</w:t>
      </w:r>
      <w:ins w:id="564" w:author="User" w:date="2016-01-14T11:24:00Z">
        <w:r w:rsidR="00F02D91">
          <w:rPr>
            <w:rFonts w:ascii="Times New Roman" w:hAnsi="Times New Roman" w:cs="Times New Roman"/>
            <w:sz w:val="24"/>
            <w:szCs w:val="24"/>
          </w:rPr>
          <w:t xml:space="preserve"> then</w:t>
        </w:r>
      </w:ins>
      <w:r>
        <w:rPr>
          <w:rFonts w:ascii="Times New Roman" w:hAnsi="Times New Roman" w:cs="Times New Roman"/>
          <w:sz w:val="24"/>
          <w:szCs w:val="24"/>
        </w:rPr>
        <w:t xml:space="preserve"> be fed </w:t>
      </w:r>
      <w:ins w:id="565" w:author="User" w:date="2016-01-14T11:24:00Z">
        <w:r w:rsidR="00F02D91">
          <w:rPr>
            <w:rFonts w:ascii="Times New Roman" w:hAnsi="Times New Roman" w:cs="Times New Roman"/>
            <w:sz w:val="24"/>
            <w:szCs w:val="24"/>
          </w:rPr>
          <w:t>in</w:t>
        </w:r>
      </w:ins>
      <w:r>
        <w:rPr>
          <w:rFonts w:ascii="Times New Roman" w:hAnsi="Times New Roman" w:cs="Times New Roman"/>
          <w:sz w:val="24"/>
          <w:szCs w:val="24"/>
        </w:rPr>
        <w:t xml:space="preserve">to the iris detection and </w:t>
      </w:r>
      <w:del w:id="566" w:author="User" w:date="2016-01-14T11:24:00Z">
        <w:r w:rsidDel="00F02D91">
          <w:rPr>
            <w:rFonts w:ascii="Times New Roman" w:hAnsi="Times New Roman" w:cs="Times New Roman"/>
            <w:sz w:val="24"/>
            <w:szCs w:val="24"/>
          </w:rPr>
          <w:delText xml:space="preserve">iris </w:delText>
        </w:r>
      </w:del>
      <w:r>
        <w:rPr>
          <w:rFonts w:ascii="Times New Roman" w:hAnsi="Times New Roman" w:cs="Times New Roman"/>
          <w:sz w:val="24"/>
          <w:szCs w:val="24"/>
        </w:rPr>
        <w:t xml:space="preserve">normalization </w:t>
      </w:r>
      <w:ins w:id="567" w:author="User" w:date="2016-01-14T11:24:00Z">
        <w:r w:rsidR="00F02D91">
          <w:rPr>
            <w:rFonts w:ascii="Times New Roman" w:hAnsi="Times New Roman" w:cs="Times New Roman"/>
            <w:sz w:val="24"/>
            <w:szCs w:val="24"/>
          </w:rPr>
          <w:t xml:space="preserve">block </w:t>
        </w:r>
      </w:ins>
      <w:del w:id="568" w:author="User" w:date="2016-01-14T11:25:00Z">
        <w:r w:rsidDel="00F02D91">
          <w:rPr>
            <w:rFonts w:ascii="Times New Roman" w:hAnsi="Times New Roman" w:cs="Times New Roman"/>
            <w:sz w:val="24"/>
            <w:szCs w:val="24"/>
          </w:rPr>
          <w:delText xml:space="preserve">to block and </w:delText>
        </w:r>
      </w:del>
      <w:r>
        <w:rPr>
          <w:rFonts w:ascii="Times New Roman" w:hAnsi="Times New Roman" w:cs="Times New Roman"/>
          <w:sz w:val="24"/>
          <w:szCs w:val="24"/>
        </w:rPr>
        <w:t xml:space="preserve">while </w:t>
      </w:r>
      <w:ins w:id="569" w:author="User" w:date="2016-01-14T11:25:00Z">
        <w:r w:rsidR="00F02D91">
          <w:rPr>
            <w:rFonts w:ascii="Times New Roman" w:hAnsi="Times New Roman" w:cs="Times New Roman"/>
            <w:sz w:val="24"/>
            <w:szCs w:val="24"/>
          </w:rPr>
          <w:t xml:space="preserve">the </w:t>
        </w:r>
      </w:ins>
      <w:r>
        <w:rPr>
          <w:rFonts w:ascii="Times New Roman" w:hAnsi="Times New Roman" w:cs="Times New Roman"/>
          <w:sz w:val="24"/>
          <w:szCs w:val="24"/>
        </w:rPr>
        <w:t xml:space="preserve">radius value will </w:t>
      </w:r>
      <w:ins w:id="570" w:author="User" w:date="2016-01-14T11:25:00Z">
        <w:r w:rsidR="00F02D91">
          <w:rPr>
            <w:rFonts w:ascii="Times New Roman" w:hAnsi="Times New Roman" w:cs="Times New Roman"/>
            <w:sz w:val="24"/>
            <w:szCs w:val="24"/>
          </w:rPr>
          <w:t xml:space="preserve">only </w:t>
        </w:r>
      </w:ins>
      <w:r>
        <w:rPr>
          <w:rFonts w:ascii="Times New Roman" w:hAnsi="Times New Roman" w:cs="Times New Roman"/>
          <w:sz w:val="24"/>
          <w:szCs w:val="24"/>
        </w:rPr>
        <w:t>be passed to the iris normalization</w:t>
      </w:r>
      <w:ins w:id="571" w:author="User" w:date="2016-01-14T11:25:00Z">
        <w:r w:rsidR="00F02D91">
          <w:rPr>
            <w:rFonts w:ascii="Times New Roman" w:hAnsi="Times New Roman" w:cs="Times New Roman"/>
            <w:sz w:val="24"/>
            <w:szCs w:val="24"/>
          </w:rPr>
          <w:t xml:space="preserve"> block</w:t>
        </w:r>
      </w:ins>
      <w:r>
        <w:rPr>
          <w:rFonts w:ascii="Times New Roman" w:hAnsi="Times New Roman" w:cs="Times New Roman"/>
          <w:sz w:val="24"/>
          <w:szCs w:val="24"/>
        </w:rPr>
        <w:t>.</w:t>
      </w:r>
    </w:p>
    <w:p w:rsidR="008F0C5D" w:rsidRDefault="008F0C5D" w:rsidP="008F0C5D">
      <w:pPr>
        <w:spacing w:after="0" w:line="240" w:lineRule="auto"/>
        <w:jc w:val="center"/>
        <w:rPr>
          <w:rFonts w:ascii="Times New Roman" w:hAnsi="Times New Roman" w:cs="Times New Roman"/>
          <w:b/>
          <w:sz w:val="24"/>
          <w:szCs w:val="24"/>
          <w:u w:val="single"/>
        </w:rPr>
      </w:pPr>
      <w:r w:rsidRPr="009B2E94">
        <w:rPr>
          <w:rFonts w:ascii="Times New Roman" w:hAnsi="Times New Roman" w:cs="Times New Roman"/>
          <w:noProof/>
          <w:sz w:val="24"/>
          <w:szCs w:val="24"/>
          <w:lang w:val="en-MY" w:eastAsia="en-MY"/>
        </w:rPr>
        <w:lastRenderedPageBreak/>
        <w:drawing>
          <wp:inline distT="0" distB="0" distL="0" distR="0">
            <wp:extent cx="7100500" cy="6293485"/>
            <wp:effectExtent l="0" t="400050" r="0" b="393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2">
                              <a14:imgEffect>
                                <a14:brightnessContrast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7103366" cy="6296025"/>
                    </a:xfrm>
                    <a:prstGeom prst="rect">
                      <a:avLst/>
                    </a:prstGeom>
                    <a:noFill/>
                    <a:ln>
                      <a:noFill/>
                    </a:ln>
                  </pic:spPr>
                </pic:pic>
              </a:graphicData>
            </a:graphic>
          </wp:inline>
        </w:drawing>
      </w:r>
    </w:p>
    <w:p w:rsidR="00775D6C" w:rsidRDefault="00775D6C" w:rsidP="008F0C5D">
      <w:pPr>
        <w:spacing w:line="480" w:lineRule="auto"/>
        <w:jc w:val="center"/>
        <w:rPr>
          <w:rFonts w:ascii="Times New Roman" w:hAnsi="Times New Roman" w:cs="Times New Roman"/>
          <w:sz w:val="24"/>
          <w:szCs w:val="24"/>
        </w:rPr>
      </w:pPr>
    </w:p>
    <w:p w:rsidR="008F0C5D" w:rsidRPr="00AB2135" w:rsidRDefault="008F0C5D" w:rsidP="008F0C5D">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3.27: Flow Chart for</w:t>
      </w:r>
      <w:r w:rsidRPr="00AB2135">
        <w:rPr>
          <w:rFonts w:ascii="Times New Roman" w:hAnsi="Times New Roman" w:cs="Times New Roman"/>
          <w:sz w:val="24"/>
          <w:szCs w:val="24"/>
        </w:rPr>
        <w:t xml:space="preserve"> Pupil Point</w:t>
      </w:r>
      <w:r>
        <w:rPr>
          <w:rFonts w:ascii="Times New Roman" w:hAnsi="Times New Roman" w:cs="Times New Roman"/>
          <w:sz w:val="24"/>
          <w:szCs w:val="24"/>
        </w:rPr>
        <w:t xml:space="preserve"> Detection</w:t>
      </w:r>
    </w:p>
    <w:p w:rsidR="008F0C5D" w:rsidRDefault="008F0C5D" w:rsidP="008F0C5D">
      <w:pPr>
        <w:spacing w:line="480" w:lineRule="auto"/>
        <w:rPr>
          <w:rFonts w:ascii="Times New Roman" w:hAnsi="Times New Roman" w:cs="Times New Roman"/>
          <w:b/>
          <w:sz w:val="24"/>
          <w:szCs w:val="24"/>
        </w:rPr>
      </w:pPr>
    </w:p>
    <w:p w:rsidR="008F0C5D" w:rsidRDefault="008F0C5D" w:rsidP="008F0C5D">
      <w:pPr>
        <w:pStyle w:val="Heading3"/>
      </w:pPr>
      <w:bookmarkStart w:id="572" w:name="_Toc440459502"/>
      <w:bookmarkStart w:id="573" w:name="_Toc440464040"/>
      <w:r>
        <w:lastRenderedPageBreak/>
        <w:t>3.6.6 Binary Image for Iris Point Detection</w:t>
      </w:r>
      <w:bookmarkEnd w:id="572"/>
      <w:bookmarkEnd w:id="573"/>
    </w:p>
    <w:p w:rsidR="008F0C5D"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Module detects the boundaries of the outer iris ring to the left and right side. Figure 3.28 shows the left and right points that must have a condition of being in the same row with the centre point. Figure 3.29 shows the flow chart to find the left and right points of the iris boundaries. </w:t>
      </w:r>
    </w:p>
    <w:p w:rsidR="008F0C5D" w:rsidRDefault="008F0C5D" w:rsidP="008F0C5D">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val="en-MY" w:eastAsia="en-MY"/>
        </w:rPr>
        <w:drawing>
          <wp:inline distT="0" distB="0" distL="0" distR="0">
            <wp:extent cx="5629275" cy="24955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29275" cy="2495550"/>
                    </a:xfrm>
                    <a:prstGeom prst="rect">
                      <a:avLst/>
                    </a:prstGeom>
                    <a:noFill/>
                    <a:ln>
                      <a:noFill/>
                    </a:ln>
                  </pic:spPr>
                </pic:pic>
              </a:graphicData>
            </a:graphic>
          </wp:inline>
        </w:drawing>
      </w:r>
    </w:p>
    <w:p w:rsidR="008F0C5D" w:rsidRDefault="008F0C5D" w:rsidP="008F0C5D">
      <w:pPr>
        <w:spacing w:line="480" w:lineRule="auto"/>
        <w:jc w:val="center"/>
        <w:rPr>
          <w:rFonts w:ascii="Times New Roman" w:hAnsi="Times New Roman" w:cs="Times New Roman"/>
          <w:sz w:val="24"/>
          <w:szCs w:val="24"/>
        </w:rPr>
      </w:pPr>
      <w:r w:rsidRPr="00372129">
        <w:rPr>
          <w:rFonts w:ascii="Times New Roman" w:hAnsi="Times New Roman" w:cs="Times New Roman"/>
          <w:sz w:val="24"/>
          <w:szCs w:val="24"/>
        </w:rPr>
        <w:t>Figure 3.28: Image of Iris Centre Point</w:t>
      </w:r>
    </w:p>
    <w:p w:rsidR="00A667E5" w:rsidRPr="00372129" w:rsidRDefault="00A667E5" w:rsidP="008F0C5D">
      <w:pPr>
        <w:spacing w:line="480" w:lineRule="auto"/>
        <w:jc w:val="center"/>
        <w:rPr>
          <w:rFonts w:ascii="Times New Roman" w:hAnsi="Times New Roman" w:cs="Times New Roman"/>
          <w:sz w:val="24"/>
          <w:szCs w:val="24"/>
        </w:rPr>
      </w:pPr>
    </w:p>
    <w:p w:rsidR="008F0C5D" w:rsidRDefault="008F0C5D" w:rsidP="008F0C5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flow chart in Figure 3.29 detects the pixel by checking row by </w:t>
      </w:r>
      <w:del w:id="574" w:author="User" w:date="2016-01-14T11:28:00Z">
        <w:r w:rsidDel="00A667E5">
          <w:rPr>
            <w:rFonts w:ascii="Times New Roman" w:hAnsi="Times New Roman" w:cs="Times New Roman"/>
            <w:sz w:val="24"/>
            <w:szCs w:val="24"/>
          </w:rPr>
          <w:delText>row,</w:delText>
        </w:r>
      </w:del>
      <w:ins w:id="575" w:author="User" w:date="2016-01-14T11:28:00Z">
        <w:r w:rsidR="00A667E5">
          <w:rPr>
            <w:rFonts w:ascii="Times New Roman" w:hAnsi="Times New Roman" w:cs="Times New Roman"/>
            <w:sz w:val="24"/>
            <w:szCs w:val="24"/>
          </w:rPr>
          <w:t>row;</w:t>
        </w:r>
      </w:ins>
      <w:r>
        <w:rPr>
          <w:rFonts w:ascii="Times New Roman" w:hAnsi="Times New Roman" w:cs="Times New Roman"/>
          <w:sz w:val="24"/>
          <w:szCs w:val="24"/>
        </w:rPr>
        <w:t xml:space="preserve"> once the same centre point row is detected the 1</w:t>
      </w:r>
      <w:r w:rsidRPr="00520386">
        <w:rPr>
          <w:rFonts w:ascii="Times New Roman" w:hAnsi="Times New Roman" w:cs="Times New Roman"/>
          <w:sz w:val="24"/>
          <w:szCs w:val="24"/>
          <w:vertAlign w:val="superscript"/>
        </w:rPr>
        <w:t>st</w:t>
      </w:r>
      <w:r>
        <w:rPr>
          <w:rFonts w:ascii="Times New Roman" w:hAnsi="Times New Roman" w:cs="Times New Roman"/>
          <w:sz w:val="24"/>
          <w:szCs w:val="24"/>
        </w:rPr>
        <w:t xml:space="preserve"> detected dark pixel is then indicated as a left point. After that, a register is used to store the left point column coordinate. Using the register</w:t>
      </w:r>
      <w:commentRangeStart w:id="576"/>
      <w:ins w:id="577" w:author="User" w:date="2016-01-14T11:29:00Z">
        <w:r w:rsidR="00A667E5">
          <w:rPr>
            <w:rFonts w:ascii="Times New Roman" w:hAnsi="Times New Roman" w:cs="Times New Roman"/>
            <w:sz w:val="24"/>
            <w:szCs w:val="24"/>
          </w:rPr>
          <w:t>,</w:t>
        </w:r>
        <w:commentRangeEnd w:id="576"/>
        <w:r w:rsidR="00A667E5">
          <w:rPr>
            <w:rStyle w:val="CommentReference"/>
            <w:rFonts w:ascii="Arial" w:eastAsia="Arial" w:hAnsi="Arial" w:cs="Arial"/>
            <w:color w:val="000000"/>
            <w:lang w:eastAsia="zh-CN"/>
          </w:rPr>
          <w:commentReference w:id="576"/>
        </w:r>
      </w:ins>
      <w:r>
        <w:rPr>
          <w:rFonts w:ascii="Times New Roman" w:hAnsi="Times New Roman" w:cs="Times New Roman"/>
          <w:sz w:val="24"/>
          <w:szCs w:val="24"/>
        </w:rPr>
        <w:t xml:space="preserve"> continue to compare with other black pixel</w:t>
      </w:r>
      <w:ins w:id="578" w:author="User" w:date="2016-01-14T11:29:00Z">
        <w:r w:rsidR="00A667E5">
          <w:rPr>
            <w:rFonts w:ascii="Times New Roman" w:hAnsi="Times New Roman" w:cs="Times New Roman"/>
            <w:sz w:val="24"/>
            <w:szCs w:val="24"/>
          </w:rPr>
          <w:t>s</w:t>
        </w:r>
      </w:ins>
      <w:r>
        <w:rPr>
          <w:rFonts w:ascii="Times New Roman" w:hAnsi="Times New Roman" w:cs="Times New Roman"/>
          <w:sz w:val="24"/>
          <w:szCs w:val="24"/>
        </w:rPr>
        <w:t xml:space="preserve"> </w:t>
      </w:r>
      <w:del w:id="579" w:author="User" w:date="2016-01-14T11:29:00Z">
        <w:r w:rsidDel="00A667E5">
          <w:rPr>
            <w:rFonts w:ascii="Times New Roman" w:hAnsi="Times New Roman" w:cs="Times New Roman"/>
            <w:sz w:val="24"/>
            <w:szCs w:val="24"/>
          </w:rPr>
          <w:delText xml:space="preserve">at </w:delText>
        </w:r>
      </w:del>
      <w:ins w:id="580" w:author="User" w:date="2016-01-14T11:29:00Z">
        <w:r w:rsidR="00A667E5">
          <w:rPr>
            <w:rFonts w:ascii="Times New Roman" w:hAnsi="Times New Roman" w:cs="Times New Roman"/>
            <w:sz w:val="24"/>
            <w:szCs w:val="24"/>
          </w:rPr>
          <w:t xml:space="preserve">of </w:t>
        </w:r>
      </w:ins>
      <w:r>
        <w:rPr>
          <w:rFonts w:ascii="Times New Roman" w:hAnsi="Times New Roman" w:cs="Times New Roman"/>
          <w:sz w:val="24"/>
          <w:szCs w:val="24"/>
        </w:rPr>
        <w:t>different column</w:t>
      </w:r>
      <w:ins w:id="581" w:author="User" w:date="2016-01-14T11:29:00Z">
        <w:r w:rsidR="00A667E5">
          <w:rPr>
            <w:rFonts w:ascii="Times New Roman" w:hAnsi="Times New Roman" w:cs="Times New Roman"/>
            <w:sz w:val="24"/>
            <w:szCs w:val="24"/>
          </w:rPr>
          <w:t>s</w:t>
        </w:r>
      </w:ins>
      <w:r>
        <w:rPr>
          <w:rFonts w:ascii="Times New Roman" w:hAnsi="Times New Roman" w:cs="Times New Roman"/>
          <w:sz w:val="24"/>
          <w:szCs w:val="24"/>
        </w:rPr>
        <w:t>. If the current row value</w:t>
      </w:r>
      <w:ins w:id="582" w:author="User" w:date="2016-01-14T11:29:00Z">
        <w:r w:rsidR="00A667E5">
          <w:rPr>
            <w:rFonts w:ascii="Times New Roman" w:hAnsi="Times New Roman" w:cs="Times New Roman"/>
            <w:sz w:val="24"/>
            <w:szCs w:val="24"/>
          </w:rPr>
          <w:t xml:space="preserve"> is</w:t>
        </w:r>
      </w:ins>
      <w:r>
        <w:rPr>
          <w:rFonts w:ascii="Times New Roman" w:hAnsi="Times New Roman" w:cs="Times New Roman"/>
          <w:sz w:val="24"/>
          <w:szCs w:val="24"/>
        </w:rPr>
        <w:t xml:space="preserve"> larger than </w:t>
      </w:r>
      <w:ins w:id="583" w:author="User" w:date="2016-01-14T11:29:00Z">
        <w:r w:rsidR="00A667E5">
          <w:rPr>
            <w:rFonts w:ascii="Times New Roman" w:hAnsi="Times New Roman" w:cs="Times New Roman"/>
            <w:sz w:val="24"/>
            <w:szCs w:val="24"/>
          </w:rPr>
          <w:t xml:space="preserve">the </w:t>
        </w:r>
      </w:ins>
      <w:r>
        <w:rPr>
          <w:rFonts w:ascii="Times New Roman" w:hAnsi="Times New Roman" w:cs="Times New Roman"/>
          <w:sz w:val="24"/>
          <w:szCs w:val="24"/>
        </w:rPr>
        <w:t xml:space="preserve">centre point row value, then the module will output the left and right points to </w:t>
      </w:r>
      <w:ins w:id="584" w:author="User" w:date="2016-01-14T11:30:00Z">
        <w:r w:rsidR="00E7237E">
          <w:rPr>
            <w:rFonts w:ascii="Times New Roman" w:hAnsi="Times New Roman" w:cs="Times New Roman"/>
            <w:sz w:val="24"/>
            <w:szCs w:val="24"/>
          </w:rPr>
          <w:t xml:space="preserve">the </w:t>
        </w:r>
      </w:ins>
      <w:r>
        <w:rPr>
          <w:rFonts w:ascii="Times New Roman" w:hAnsi="Times New Roman" w:cs="Times New Roman"/>
          <w:sz w:val="24"/>
          <w:szCs w:val="24"/>
        </w:rPr>
        <w:t xml:space="preserve">iris normalization block. </w:t>
      </w:r>
    </w:p>
    <w:p w:rsidR="008F0C5D" w:rsidRDefault="008F0C5D" w:rsidP="008F0C5D">
      <w:pPr>
        <w:spacing w:line="480" w:lineRule="auto"/>
        <w:rPr>
          <w:rFonts w:ascii="Times New Roman" w:hAnsi="Times New Roman" w:cs="Times New Roman"/>
          <w:sz w:val="24"/>
          <w:szCs w:val="24"/>
        </w:rPr>
      </w:pPr>
    </w:p>
    <w:p w:rsidR="008F0C5D" w:rsidRPr="00D45AE3" w:rsidRDefault="008F0C5D" w:rsidP="008F0C5D">
      <w:pPr>
        <w:spacing w:line="480" w:lineRule="auto"/>
        <w:rPr>
          <w:rFonts w:ascii="Times New Roman" w:hAnsi="Times New Roman" w:cs="Times New Roman"/>
          <w:sz w:val="24"/>
          <w:szCs w:val="24"/>
        </w:rPr>
      </w:pPr>
    </w:p>
    <w:p w:rsidR="008F0C5D" w:rsidRDefault="008F0C5D" w:rsidP="008F0C5D">
      <w:pPr>
        <w:spacing w:after="0" w:line="240" w:lineRule="auto"/>
        <w:rPr>
          <w:rFonts w:ascii="Times New Roman" w:hAnsi="Times New Roman" w:cs="Times New Roman"/>
          <w:b/>
          <w:sz w:val="24"/>
          <w:szCs w:val="24"/>
          <w:u w:val="single"/>
        </w:rPr>
      </w:pPr>
      <w:r w:rsidRPr="00E8137C">
        <w:rPr>
          <w:rFonts w:ascii="Times New Roman" w:hAnsi="Times New Roman" w:cs="Times New Roman"/>
          <w:noProof/>
          <w:sz w:val="24"/>
          <w:szCs w:val="24"/>
          <w:lang w:val="en-MY" w:eastAsia="en-MY"/>
        </w:rPr>
        <w:drawing>
          <wp:inline distT="0" distB="0" distL="0" distR="0">
            <wp:extent cx="7290681" cy="6783213"/>
            <wp:effectExtent l="0" t="247650" r="0" b="227187"/>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7287448" cy="6780205"/>
                    </a:xfrm>
                    <a:prstGeom prst="rect">
                      <a:avLst/>
                    </a:prstGeom>
                    <a:noFill/>
                    <a:ln>
                      <a:noFill/>
                    </a:ln>
                  </pic:spPr>
                </pic:pic>
              </a:graphicData>
            </a:graphic>
          </wp:inline>
        </w:drawing>
      </w:r>
    </w:p>
    <w:p w:rsidR="008F0C5D" w:rsidRDefault="008F0C5D" w:rsidP="008F0C5D">
      <w:pPr>
        <w:spacing w:line="480" w:lineRule="auto"/>
        <w:jc w:val="center"/>
        <w:rPr>
          <w:rFonts w:ascii="Times New Roman" w:hAnsi="Times New Roman" w:cs="Times New Roman"/>
          <w:sz w:val="24"/>
          <w:szCs w:val="24"/>
        </w:rPr>
      </w:pPr>
      <w:r w:rsidRPr="00B81246">
        <w:rPr>
          <w:rFonts w:ascii="Times New Roman" w:hAnsi="Times New Roman" w:cs="Times New Roman"/>
          <w:sz w:val="24"/>
          <w:szCs w:val="24"/>
        </w:rPr>
        <w:t>Figure 3.29 Flow Chart of Search Iris Point</w:t>
      </w:r>
    </w:p>
    <w:p w:rsidR="008F0C5D" w:rsidRDefault="008F0C5D" w:rsidP="008F0C5D">
      <w:pPr>
        <w:pStyle w:val="Heading2"/>
      </w:pPr>
      <w:bookmarkStart w:id="585" w:name="_Toc440459503"/>
      <w:bookmarkStart w:id="586" w:name="_Toc440464041"/>
      <w:r>
        <w:lastRenderedPageBreak/>
        <w:t>3.</w:t>
      </w:r>
      <w:r w:rsidRPr="007953A7">
        <w:t>7 VGA Display</w:t>
      </w:r>
      <w:bookmarkEnd w:id="585"/>
      <w:bookmarkEnd w:id="586"/>
    </w:p>
    <w:p w:rsidR="008F0C5D" w:rsidRDefault="008F0C5D" w:rsidP="008F0C5D">
      <w:pPr>
        <w:spacing w:line="480" w:lineRule="auto"/>
        <w:jc w:val="both"/>
        <w:rPr>
          <w:ins w:id="587" w:author="User" w:date="2016-01-14T11:30:00Z"/>
          <w:rFonts w:ascii="Times New Roman" w:hAnsi="Times New Roman" w:cs="Times New Roman"/>
          <w:sz w:val="24"/>
          <w:szCs w:val="24"/>
        </w:rPr>
      </w:pPr>
      <w:r>
        <w:rPr>
          <w:rFonts w:ascii="Times New Roman" w:hAnsi="Times New Roman" w:cs="Times New Roman"/>
          <w:sz w:val="24"/>
          <w:szCs w:val="24"/>
        </w:rPr>
        <w:t xml:space="preserve">VGA Display (Block 6) takes input data from Block 5 or Block 3 to be displayed at the LCD monitor. This VGA controller is configured into a size of 640x480 pixels at an output speed of 25MHz. The VGA requires the configuration of its Horizontal and Vertical Blank signals namely </w:t>
      </w:r>
      <w:r w:rsidR="00D609A4" w:rsidRPr="00D609A4">
        <w:rPr>
          <w:rFonts w:ascii="Times New Roman" w:hAnsi="Times New Roman" w:cs="Times New Roman"/>
          <w:i/>
          <w:sz w:val="24"/>
          <w:szCs w:val="24"/>
          <w:rPrChange w:id="588" w:author="User" w:date="2016-01-14T11:31:00Z">
            <w:rPr>
              <w:rFonts w:ascii="Times New Roman" w:hAnsi="Times New Roman" w:cs="Times New Roman"/>
              <w:sz w:val="24"/>
              <w:szCs w:val="24"/>
            </w:rPr>
          </w:rPrChange>
        </w:rPr>
        <w:t>H_Sync</w:t>
      </w:r>
      <w:r>
        <w:rPr>
          <w:rFonts w:ascii="Times New Roman" w:hAnsi="Times New Roman" w:cs="Times New Roman"/>
          <w:sz w:val="24"/>
          <w:szCs w:val="24"/>
        </w:rPr>
        <w:t xml:space="preserve"> and </w:t>
      </w:r>
      <w:r w:rsidR="00D609A4" w:rsidRPr="00D609A4">
        <w:rPr>
          <w:rFonts w:ascii="Times New Roman" w:hAnsi="Times New Roman" w:cs="Times New Roman"/>
          <w:i/>
          <w:sz w:val="24"/>
          <w:szCs w:val="24"/>
          <w:rPrChange w:id="589" w:author="User" w:date="2016-01-14T11:31:00Z">
            <w:rPr>
              <w:rFonts w:ascii="Times New Roman" w:hAnsi="Times New Roman" w:cs="Times New Roman"/>
              <w:sz w:val="24"/>
              <w:szCs w:val="24"/>
            </w:rPr>
          </w:rPrChange>
        </w:rPr>
        <w:t>V_Sync</w:t>
      </w:r>
      <w:r>
        <w:rPr>
          <w:rFonts w:ascii="Times New Roman" w:hAnsi="Times New Roman" w:cs="Times New Roman"/>
          <w:sz w:val="24"/>
          <w:szCs w:val="24"/>
        </w:rPr>
        <w:t xml:space="preserve">. When </w:t>
      </w:r>
      <w:r w:rsidR="00D609A4" w:rsidRPr="00D609A4">
        <w:rPr>
          <w:rFonts w:ascii="Times New Roman" w:hAnsi="Times New Roman" w:cs="Times New Roman"/>
          <w:i/>
          <w:sz w:val="24"/>
          <w:szCs w:val="24"/>
          <w:rPrChange w:id="590" w:author="User" w:date="2016-01-14T11:31:00Z">
            <w:rPr>
              <w:rFonts w:ascii="Times New Roman" w:hAnsi="Times New Roman" w:cs="Times New Roman"/>
              <w:sz w:val="24"/>
              <w:szCs w:val="24"/>
            </w:rPr>
          </w:rPrChange>
        </w:rPr>
        <w:t>H_Sync</w:t>
      </w:r>
      <w:r>
        <w:rPr>
          <w:rFonts w:ascii="Times New Roman" w:hAnsi="Times New Roman" w:cs="Times New Roman"/>
          <w:sz w:val="24"/>
          <w:szCs w:val="24"/>
        </w:rPr>
        <w:t xml:space="preserve"> is larger than the pixel parameter of 96 and </w:t>
      </w:r>
      <w:r w:rsidR="00D609A4" w:rsidRPr="00D609A4">
        <w:rPr>
          <w:rFonts w:ascii="Times New Roman" w:hAnsi="Times New Roman" w:cs="Times New Roman"/>
          <w:i/>
          <w:sz w:val="24"/>
          <w:szCs w:val="24"/>
          <w:rPrChange w:id="591" w:author="User" w:date="2016-01-14T11:31:00Z">
            <w:rPr>
              <w:rFonts w:ascii="Times New Roman" w:hAnsi="Times New Roman" w:cs="Times New Roman"/>
              <w:sz w:val="24"/>
              <w:szCs w:val="24"/>
            </w:rPr>
          </w:rPrChange>
        </w:rPr>
        <w:t>V_Sync</w:t>
      </w:r>
      <w:r>
        <w:rPr>
          <w:rFonts w:ascii="Times New Roman" w:hAnsi="Times New Roman" w:cs="Times New Roman"/>
          <w:sz w:val="24"/>
          <w:szCs w:val="24"/>
        </w:rPr>
        <w:t xml:space="preserve"> is larger than 2 this would indicate a valid image. If the Horizontal Counter</w:t>
      </w:r>
      <w:ins w:id="592" w:author="User" w:date="2016-01-14T11:32:00Z">
        <w:r w:rsidR="005000EE">
          <w:rPr>
            <w:rFonts w:ascii="Times New Roman" w:hAnsi="Times New Roman" w:cs="Times New Roman"/>
            <w:sz w:val="24"/>
            <w:szCs w:val="24"/>
          </w:rPr>
          <w:t xml:space="preserve"> (</w:t>
        </w:r>
        <w:r w:rsidR="00D609A4" w:rsidRPr="00D609A4">
          <w:rPr>
            <w:rFonts w:ascii="Times New Roman" w:hAnsi="Times New Roman" w:cs="Times New Roman"/>
            <w:i/>
            <w:sz w:val="24"/>
            <w:szCs w:val="24"/>
            <w:rPrChange w:id="593" w:author="User" w:date="2016-01-14T11:32:00Z">
              <w:rPr>
                <w:rFonts w:ascii="Times New Roman" w:hAnsi="Times New Roman" w:cs="Times New Roman"/>
                <w:sz w:val="24"/>
                <w:szCs w:val="24"/>
              </w:rPr>
            </w:rPrChange>
          </w:rPr>
          <w:t>H_Cont</w:t>
        </w:r>
        <w:r w:rsidR="005000EE">
          <w:rPr>
            <w:rFonts w:ascii="Times New Roman" w:hAnsi="Times New Roman" w:cs="Times New Roman"/>
            <w:sz w:val="24"/>
            <w:szCs w:val="24"/>
          </w:rPr>
          <w:t>)</w:t>
        </w:r>
      </w:ins>
      <w:r>
        <w:rPr>
          <w:rFonts w:ascii="Times New Roman" w:hAnsi="Times New Roman" w:cs="Times New Roman"/>
          <w:sz w:val="24"/>
          <w:szCs w:val="24"/>
        </w:rPr>
        <w:t xml:space="preserve"> and Vertical Counter</w:t>
      </w:r>
      <w:ins w:id="594" w:author="User" w:date="2016-01-14T11:32:00Z">
        <w:r w:rsidR="005000EE">
          <w:rPr>
            <w:rFonts w:ascii="Times New Roman" w:hAnsi="Times New Roman" w:cs="Times New Roman"/>
            <w:sz w:val="24"/>
            <w:szCs w:val="24"/>
          </w:rPr>
          <w:t xml:space="preserve"> (</w:t>
        </w:r>
        <w:r w:rsidR="00D609A4" w:rsidRPr="00D609A4">
          <w:rPr>
            <w:rFonts w:ascii="Times New Roman" w:hAnsi="Times New Roman" w:cs="Times New Roman"/>
            <w:i/>
            <w:sz w:val="24"/>
            <w:szCs w:val="24"/>
            <w:rPrChange w:id="595" w:author="User" w:date="2016-01-14T11:32:00Z">
              <w:rPr>
                <w:rFonts w:ascii="Times New Roman" w:hAnsi="Times New Roman" w:cs="Times New Roman"/>
                <w:sz w:val="24"/>
                <w:szCs w:val="24"/>
              </w:rPr>
            </w:rPrChange>
          </w:rPr>
          <w:t>V_Count</w:t>
        </w:r>
        <w:r w:rsidR="005000EE">
          <w:rPr>
            <w:rFonts w:ascii="Times New Roman" w:hAnsi="Times New Roman" w:cs="Times New Roman"/>
            <w:sz w:val="24"/>
            <w:szCs w:val="24"/>
          </w:rPr>
          <w:t>)</w:t>
        </w:r>
      </w:ins>
      <w:r>
        <w:rPr>
          <w:rFonts w:ascii="Times New Roman" w:hAnsi="Times New Roman" w:cs="Times New Roman"/>
          <w:sz w:val="24"/>
          <w:szCs w:val="24"/>
        </w:rPr>
        <w:t xml:space="preserve"> is within the range of 640 as shown in Figure 3.30 this will output the RGB image. </w:t>
      </w:r>
    </w:p>
    <w:p w:rsidR="005000EE" w:rsidRDefault="005000EE" w:rsidP="008F0C5D">
      <w:pPr>
        <w:spacing w:line="480" w:lineRule="auto"/>
        <w:jc w:val="both"/>
        <w:rPr>
          <w:rFonts w:ascii="Times New Roman" w:hAnsi="Times New Roman" w:cs="Times New Roman"/>
          <w:sz w:val="24"/>
          <w:szCs w:val="24"/>
        </w:rPr>
      </w:pPr>
    </w:p>
    <w:p w:rsidR="008F0C5D" w:rsidRDefault="008F0C5D" w:rsidP="008F0C5D">
      <w:pPr>
        <w:spacing w:line="240" w:lineRule="auto"/>
        <w:ind w:firstLine="720"/>
        <w:jc w:val="center"/>
        <w:rPr>
          <w:rFonts w:ascii="Times New Roman" w:hAnsi="Times New Roman" w:cs="Times New Roman"/>
          <w:sz w:val="24"/>
          <w:szCs w:val="24"/>
        </w:rPr>
      </w:pPr>
      <w:r>
        <w:rPr>
          <w:rFonts w:ascii="Times New Roman" w:hAnsi="Times New Roman" w:cs="Times New Roman"/>
          <w:noProof/>
          <w:sz w:val="24"/>
          <w:szCs w:val="24"/>
          <w:lang w:val="en-MY" w:eastAsia="en-MY"/>
        </w:rPr>
        <w:drawing>
          <wp:inline distT="0" distB="0" distL="0" distR="0">
            <wp:extent cx="5400675" cy="16287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1628775"/>
                    </a:xfrm>
                    <a:prstGeom prst="rect">
                      <a:avLst/>
                    </a:prstGeom>
                    <a:noFill/>
                    <a:ln>
                      <a:noFill/>
                    </a:ln>
                  </pic:spPr>
                </pic:pic>
              </a:graphicData>
            </a:graphic>
          </wp:inline>
        </w:drawing>
      </w:r>
    </w:p>
    <w:p w:rsidR="008F0C5D" w:rsidRPr="00582455" w:rsidRDefault="008F0C5D" w:rsidP="008F0C5D">
      <w:pPr>
        <w:spacing w:line="480" w:lineRule="auto"/>
        <w:ind w:firstLine="720"/>
        <w:jc w:val="center"/>
        <w:rPr>
          <w:rFonts w:ascii="Times New Roman" w:hAnsi="Times New Roman" w:cs="Times New Roman"/>
          <w:sz w:val="24"/>
          <w:szCs w:val="24"/>
        </w:rPr>
      </w:pPr>
      <w:r w:rsidRPr="00582455">
        <w:rPr>
          <w:rFonts w:ascii="Times New Roman" w:hAnsi="Times New Roman" w:cs="Times New Roman"/>
          <w:sz w:val="24"/>
          <w:szCs w:val="24"/>
        </w:rPr>
        <w:t>Figure 3.30: Verilog HDL Code of VGA for RGB pixel output</w:t>
      </w:r>
    </w:p>
    <w:p w:rsidR="008F0C5D" w:rsidRPr="00D62DE3" w:rsidRDefault="008F0C5D" w:rsidP="008F0C5D">
      <w:pPr>
        <w:spacing w:line="480" w:lineRule="auto"/>
        <w:rPr>
          <w:rFonts w:ascii="Times New Roman" w:hAnsi="Times New Roman" w:cs="Times New Roman"/>
          <w:sz w:val="24"/>
          <w:szCs w:val="24"/>
        </w:rPr>
      </w:pPr>
    </w:p>
    <w:p w:rsidR="008F0C5D" w:rsidRDefault="008F0C5D" w:rsidP="008F0C5D">
      <w:pPr>
        <w:spacing w:line="480" w:lineRule="auto"/>
        <w:jc w:val="both"/>
        <w:rPr>
          <w:rFonts w:ascii="Times New Roman" w:hAnsi="Times New Roman" w:cs="Times New Roman"/>
          <w:b/>
          <w:sz w:val="24"/>
          <w:szCs w:val="24"/>
        </w:rPr>
      </w:pPr>
    </w:p>
    <w:p w:rsidR="008F0C5D" w:rsidRDefault="008F0C5D" w:rsidP="008F0C5D">
      <w:pPr>
        <w:spacing w:line="480" w:lineRule="auto"/>
        <w:jc w:val="both"/>
        <w:rPr>
          <w:rFonts w:ascii="Times New Roman" w:hAnsi="Times New Roman" w:cs="Times New Roman"/>
          <w:b/>
          <w:sz w:val="24"/>
          <w:szCs w:val="24"/>
        </w:rPr>
      </w:pPr>
    </w:p>
    <w:p w:rsidR="008F0C5D" w:rsidRDefault="008F0C5D" w:rsidP="008F0C5D">
      <w:pPr>
        <w:spacing w:line="480" w:lineRule="auto"/>
        <w:jc w:val="both"/>
        <w:rPr>
          <w:rFonts w:ascii="Times New Roman" w:hAnsi="Times New Roman" w:cs="Times New Roman"/>
          <w:b/>
          <w:sz w:val="24"/>
          <w:szCs w:val="24"/>
        </w:rPr>
      </w:pPr>
    </w:p>
    <w:p w:rsidR="008F0C5D" w:rsidRDefault="008F0C5D" w:rsidP="008F0C5D">
      <w:pPr>
        <w:spacing w:line="480" w:lineRule="auto"/>
        <w:jc w:val="both"/>
        <w:rPr>
          <w:rFonts w:ascii="Times New Roman" w:hAnsi="Times New Roman" w:cs="Times New Roman"/>
          <w:b/>
          <w:sz w:val="24"/>
          <w:szCs w:val="24"/>
        </w:rPr>
      </w:pPr>
    </w:p>
    <w:p w:rsidR="008F0C5D" w:rsidRDefault="008F0C5D" w:rsidP="008F0C5D">
      <w:pPr>
        <w:pStyle w:val="Heading1"/>
        <w:rPr>
          <w:sz w:val="28"/>
        </w:rPr>
      </w:pPr>
      <w:bookmarkStart w:id="596" w:name="_Toc440459504"/>
      <w:bookmarkStart w:id="597" w:name="_Toc440464042"/>
      <w:r w:rsidRPr="00A51F7B">
        <w:lastRenderedPageBreak/>
        <w:t>Chapter 4: Result</w:t>
      </w:r>
      <w:r>
        <w:t>s</w:t>
      </w:r>
      <w:r w:rsidRPr="00A51F7B">
        <w:t xml:space="preserve"> and Discussion</w:t>
      </w:r>
      <w:r>
        <w:t>s</w:t>
      </w:r>
      <w:bookmarkEnd w:id="596"/>
      <w:bookmarkEnd w:id="597"/>
    </w:p>
    <w:p w:rsidR="003F2391" w:rsidRDefault="003F2391" w:rsidP="008F0C5D">
      <w:pPr>
        <w:spacing w:line="480" w:lineRule="auto"/>
        <w:jc w:val="both"/>
        <w:rPr>
          <w:ins w:id="598" w:author="User" w:date="2016-01-14T11:32:00Z"/>
          <w:rFonts w:ascii="Times New Roman" w:hAnsi="Times New Roman" w:cs="Times New Roman"/>
          <w:sz w:val="24"/>
          <w:szCs w:val="24"/>
        </w:rPr>
      </w:pPr>
    </w:p>
    <w:p w:rsidR="008F0C5D" w:rsidRDefault="008F0C5D" w:rsidP="008F0C5D">
      <w:pPr>
        <w:spacing w:line="480" w:lineRule="auto"/>
        <w:jc w:val="both"/>
        <w:rPr>
          <w:rFonts w:ascii="Times New Roman" w:hAnsi="Times New Roman" w:cs="Times New Roman"/>
          <w:sz w:val="24"/>
          <w:szCs w:val="24"/>
        </w:rPr>
      </w:pPr>
      <w:r w:rsidRPr="00323C2F">
        <w:rPr>
          <w:rFonts w:ascii="Times New Roman" w:hAnsi="Times New Roman" w:cs="Times New Roman"/>
          <w:sz w:val="24"/>
          <w:szCs w:val="24"/>
        </w:rPr>
        <w:t>The result</w:t>
      </w:r>
      <w:r>
        <w:rPr>
          <w:rFonts w:ascii="Times New Roman" w:hAnsi="Times New Roman" w:cs="Times New Roman"/>
          <w:sz w:val="24"/>
          <w:szCs w:val="24"/>
        </w:rPr>
        <w:t>s</w:t>
      </w:r>
      <w:r w:rsidRPr="00323C2F">
        <w:rPr>
          <w:rFonts w:ascii="Times New Roman" w:hAnsi="Times New Roman" w:cs="Times New Roman"/>
          <w:sz w:val="24"/>
          <w:szCs w:val="24"/>
        </w:rPr>
        <w:t xml:space="preserve"> and discussion</w:t>
      </w:r>
      <w:r>
        <w:rPr>
          <w:rFonts w:ascii="Times New Roman" w:hAnsi="Times New Roman" w:cs="Times New Roman"/>
          <w:sz w:val="24"/>
          <w:szCs w:val="24"/>
        </w:rPr>
        <w:t>s</w:t>
      </w:r>
      <w:r w:rsidRPr="00323C2F">
        <w:rPr>
          <w:rFonts w:ascii="Times New Roman" w:hAnsi="Times New Roman" w:cs="Times New Roman"/>
          <w:sz w:val="24"/>
          <w:szCs w:val="24"/>
        </w:rPr>
        <w:t xml:space="preserve"> of this </w:t>
      </w:r>
      <w:r>
        <w:rPr>
          <w:rFonts w:ascii="Times New Roman" w:hAnsi="Times New Roman" w:cs="Times New Roman"/>
          <w:sz w:val="24"/>
          <w:szCs w:val="24"/>
        </w:rPr>
        <w:t>work</w:t>
      </w:r>
      <w:r w:rsidRPr="00323C2F">
        <w:rPr>
          <w:rFonts w:ascii="Times New Roman" w:hAnsi="Times New Roman" w:cs="Times New Roman"/>
          <w:sz w:val="24"/>
          <w:szCs w:val="24"/>
        </w:rPr>
        <w:t xml:space="preserve"> will be presented in</w:t>
      </w:r>
      <w:r>
        <w:rPr>
          <w:rFonts w:ascii="Times New Roman" w:hAnsi="Times New Roman" w:cs="Times New Roman"/>
          <w:sz w:val="24"/>
          <w:szCs w:val="24"/>
        </w:rPr>
        <w:t xml:space="preserve"> three main sections, firstly in a</w:t>
      </w:r>
      <w:r w:rsidRPr="00323C2F">
        <w:rPr>
          <w:rFonts w:ascii="Times New Roman" w:hAnsi="Times New Roman" w:cs="Times New Roman"/>
          <w:sz w:val="24"/>
          <w:szCs w:val="24"/>
        </w:rPr>
        <w:t xml:space="preserve"> block by block basis, secondly </w:t>
      </w:r>
      <w:r>
        <w:rPr>
          <w:rFonts w:ascii="Times New Roman" w:hAnsi="Times New Roman" w:cs="Times New Roman"/>
          <w:sz w:val="24"/>
          <w:szCs w:val="24"/>
        </w:rPr>
        <w:t xml:space="preserve">as an integrated </w:t>
      </w:r>
      <w:r w:rsidRPr="00323C2F">
        <w:rPr>
          <w:rFonts w:ascii="Times New Roman" w:hAnsi="Times New Roman" w:cs="Times New Roman"/>
          <w:sz w:val="24"/>
          <w:szCs w:val="24"/>
        </w:rPr>
        <w:t>iris acquisition and segmentation</w:t>
      </w:r>
      <w:r>
        <w:rPr>
          <w:rFonts w:ascii="Times New Roman" w:hAnsi="Times New Roman" w:cs="Times New Roman"/>
          <w:sz w:val="24"/>
          <w:szCs w:val="24"/>
        </w:rPr>
        <w:t xml:space="preserve"> sub-block</w:t>
      </w:r>
      <w:r w:rsidRPr="00323C2F">
        <w:rPr>
          <w:rFonts w:ascii="Times New Roman" w:hAnsi="Times New Roman" w:cs="Times New Roman"/>
          <w:sz w:val="24"/>
          <w:szCs w:val="24"/>
        </w:rPr>
        <w:t xml:space="preserve"> and finally</w:t>
      </w:r>
      <w:r>
        <w:rPr>
          <w:rFonts w:ascii="Times New Roman" w:hAnsi="Times New Roman" w:cs="Times New Roman"/>
          <w:sz w:val="24"/>
          <w:szCs w:val="24"/>
        </w:rPr>
        <w:t xml:space="preserve"> as a</w:t>
      </w:r>
      <w:r w:rsidRPr="00323C2F">
        <w:rPr>
          <w:rFonts w:ascii="Times New Roman" w:hAnsi="Times New Roman" w:cs="Times New Roman"/>
          <w:sz w:val="24"/>
          <w:szCs w:val="24"/>
        </w:rPr>
        <w:t xml:space="preserve"> fully integrated IRS system. Several p</w:t>
      </w:r>
      <w:r>
        <w:rPr>
          <w:rFonts w:ascii="Times New Roman" w:hAnsi="Times New Roman" w:cs="Times New Roman"/>
          <w:sz w:val="24"/>
          <w:szCs w:val="24"/>
        </w:rPr>
        <w:t xml:space="preserve">arameters will be compared upon in simulated </w:t>
      </w:r>
      <w:r w:rsidRPr="00323C2F">
        <w:rPr>
          <w:rFonts w:ascii="Times New Roman" w:hAnsi="Times New Roman" w:cs="Times New Roman"/>
          <w:sz w:val="24"/>
          <w:szCs w:val="24"/>
        </w:rPr>
        <w:t xml:space="preserve">waveform </w:t>
      </w:r>
      <w:r>
        <w:rPr>
          <w:rFonts w:ascii="Times New Roman" w:hAnsi="Times New Roman" w:cs="Times New Roman"/>
          <w:sz w:val="24"/>
          <w:szCs w:val="24"/>
        </w:rPr>
        <w:t xml:space="preserve">as well as via </w:t>
      </w:r>
      <w:r w:rsidRPr="00323C2F">
        <w:rPr>
          <w:rFonts w:ascii="Times New Roman" w:hAnsi="Times New Roman" w:cs="Times New Roman"/>
          <w:sz w:val="24"/>
          <w:szCs w:val="24"/>
        </w:rPr>
        <w:t xml:space="preserve">hardware </w:t>
      </w:r>
      <w:r>
        <w:rPr>
          <w:rFonts w:ascii="Times New Roman" w:hAnsi="Times New Roman" w:cs="Times New Roman"/>
          <w:sz w:val="24"/>
          <w:szCs w:val="24"/>
        </w:rPr>
        <w:t xml:space="preserve">implementation </w:t>
      </w:r>
      <w:r w:rsidRPr="00323C2F">
        <w:rPr>
          <w:rFonts w:ascii="Times New Roman" w:hAnsi="Times New Roman" w:cs="Times New Roman"/>
          <w:sz w:val="24"/>
          <w:szCs w:val="24"/>
        </w:rPr>
        <w:t xml:space="preserve">with </w:t>
      </w:r>
      <w:r>
        <w:rPr>
          <w:rFonts w:ascii="Times New Roman" w:hAnsi="Times New Roman" w:cs="Times New Roman"/>
          <w:sz w:val="24"/>
          <w:szCs w:val="24"/>
        </w:rPr>
        <w:t>the Cyclone II FPGA in different situations</w:t>
      </w:r>
      <w:r w:rsidRPr="00323C2F">
        <w:rPr>
          <w:rFonts w:ascii="Times New Roman" w:hAnsi="Times New Roman" w:cs="Times New Roman"/>
          <w:sz w:val="24"/>
          <w:szCs w:val="24"/>
        </w:rPr>
        <w:t>. The following sub-sections describe in detail the results and discussion</w:t>
      </w:r>
      <w:r>
        <w:rPr>
          <w:rFonts w:ascii="Times New Roman" w:hAnsi="Times New Roman" w:cs="Times New Roman"/>
          <w:sz w:val="24"/>
          <w:szCs w:val="24"/>
        </w:rPr>
        <w:t>s</w:t>
      </w:r>
      <w:r w:rsidRPr="00323C2F">
        <w:rPr>
          <w:rFonts w:ascii="Times New Roman" w:hAnsi="Times New Roman" w:cs="Times New Roman"/>
          <w:sz w:val="24"/>
          <w:szCs w:val="24"/>
        </w:rPr>
        <w:t xml:space="preserve"> of each block and as an integrated system.</w:t>
      </w:r>
    </w:p>
    <w:p w:rsidR="008F0C5D" w:rsidRDefault="008F0C5D" w:rsidP="008F0C5D">
      <w:pPr>
        <w:pStyle w:val="Heading2"/>
      </w:pPr>
      <w:bookmarkStart w:id="599" w:name="_Toc440459505"/>
      <w:bookmarkStart w:id="600" w:name="_Toc440464043"/>
      <w:r>
        <w:t>4.1 CMOS Image Sensor</w:t>
      </w:r>
      <w:bookmarkEnd w:id="599"/>
      <w:bookmarkEnd w:id="600"/>
    </w:p>
    <w:p w:rsidR="008F0C5D"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Figure 4.1 shows the image capture by </w:t>
      </w:r>
      <w:ins w:id="601" w:author="User" w:date="2016-01-14T11:35:00Z">
        <w:r w:rsidR="00A610C8">
          <w:rPr>
            <w:rFonts w:ascii="Times New Roman" w:hAnsi="Times New Roman" w:cs="Times New Roman"/>
            <w:sz w:val="24"/>
            <w:szCs w:val="24"/>
          </w:rPr>
          <w:t xml:space="preserve">the </w:t>
        </w:r>
      </w:ins>
      <w:r>
        <w:rPr>
          <w:rFonts w:ascii="Times New Roman" w:hAnsi="Times New Roman" w:cs="Times New Roman"/>
          <w:sz w:val="24"/>
          <w:szCs w:val="24"/>
        </w:rPr>
        <w:t xml:space="preserve">CCD camera </w:t>
      </w:r>
      <w:del w:id="602" w:author="User" w:date="2016-01-14T11:35:00Z">
        <w:r w:rsidDel="00A610C8">
          <w:rPr>
            <w:rFonts w:ascii="Times New Roman" w:hAnsi="Times New Roman" w:cs="Times New Roman"/>
            <w:sz w:val="24"/>
            <w:szCs w:val="24"/>
          </w:rPr>
          <w:delText xml:space="preserve">by </w:delText>
        </w:r>
      </w:del>
      <w:r>
        <w:rPr>
          <w:rFonts w:ascii="Times New Roman" w:hAnsi="Times New Roman" w:cs="Times New Roman"/>
          <w:sz w:val="24"/>
          <w:szCs w:val="24"/>
        </w:rPr>
        <w:t xml:space="preserve">using CASIA Database version 1 eye. This image </w:t>
      </w:r>
      <w:del w:id="603" w:author="User" w:date="2016-01-14T11:35:00Z">
        <w:r w:rsidDel="00A610C8">
          <w:rPr>
            <w:rFonts w:ascii="Times New Roman" w:hAnsi="Times New Roman" w:cs="Times New Roman"/>
            <w:sz w:val="24"/>
            <w:szCs w:val="24"/>
          </w:rPr>
          <w:delText>needed to</w:delText>
        </w:r>
      </w:del>
      <w:ins w:id="604" w:author="User" w:date="2016-01-14T11:35:00Z">
        <w:r w:rsidR="00A610C8">
          <w:rPr>
            <w:rFonts w:ascii="Times New Roman" w:hAnsi="Times New Roman" w:cs="Times New Roman"/>
            <w:sz w:val="24"/>
            <w:szCs w:val="24"/>
          </w:rPr>
          <w:t xml:space="preserve"> needs to be</w:t>
        </w:r>
      </w:ins>
      <w:r>
        <w:rPr>
          <w:rFonts w:ascii="Times New Roman" w:hAnsi="Times New Roman" w:cs="Times New Roman"/>
          <w:sz w:val="24"/>
          <w:szCs w:val="24"/>
        </w:rPr>
        <w:t xml:space="preserve"> capture</w:t>
      </w:r>
      <w:ins w:id="605" w:author="User" w:date="2016-01-14T11:35:00Z">
        <w:r w:rsidR="00A610C8">
          <w:rPr>
            <w:rFonts w:ascii="Times New Roman" w:hAnsi="Times New Roman" w:cs="Times New Roman"/>
            <w:sz w:val="24"/>
            <w:szCs w:val="24"/>
          </w:rPr>
          <w:t>d</w:t>
        </w:r>
      </w:ins>
      <w:r>
        <w:rPr>
          <w:rFonts w:ascii="Times New Roman" w:hAnsi="Times New Roman" w:cs="Times New Roman"/>
          <w:sz w:val="24"/>
          <w:szCs w:val="24"/>
        </w:rPr>
        <w:t xml:space="preserve"> </w:t>
      </w:r>
      <w:del w:id="606" w:author="User" w:date="2016-01-14T11:36:00Z">
        <w:r w:rsidDel="00A610C8">
          <w:rPr>
            <w:rFonts w:ascii="Times New Roman" w:hAnsi="Times New Roman" w:cs="Times New Roman"/>
            <w:sz w:val="24"/>
            <w:szCs w:val="24"/>
          </w:rPr>
          <w:delText>with a near distance</w:delText>
        </w:r>
      </w:del>
      <w:ins w:id="607" w:author="User" w:date="2016-01-14T11:36:00Z">
        <w:r w:rsidR="00A610C8">
          <w:rPr>
            <w:rFonts w:ascii="Times New Roman" w:hAnsi="Times New Roman" w:cs="Times New Roman"/>
            <w:sz w:val="24"/>
            <w:szCs w:val="24"/>
          </w:rPr>
          <w:t xml:space="preserve"> in close proximity</w:t>
        </w:r>
      </w:ins>
      <w:r>
        <w:rPr>
          <w:rFonts w:ascii="Times New Roman" w:hAnsi="Times New Roman" w:cs="Times New Roman"/>
          <w:sz w:val="24"/>
          <w:szCs w:val="24"/>
        </w:rPr>
        <w:t xml:space="preserve"> due to </w:t>
      </w:r>
      <w:del w:id="608" w:author="User" w:date="2016-01-14T11:36:00Z">
        <w:r w:rsidDel="00A610C8">
          <w:rPr>
            <w:rFonts w:ascii="Times New Roman" w:hAnsi="Times New Roman" w:cs="Times New Roman"/>
            <w:sz w:val="24"/>
            <w:szCs w:val="24"/>
          </w:rPr>
          <w:delText>the image in far distance will become smaller size</w:delText>
        </w:r>
      </w:del>
      <w:ins w:id="609" w:author="User" w:date="2016-01-14T11:37:00Z">
        <w:r w:rsidR="00A610C8">
          <w:rPr>
            <w:rFonts w:ascii="Times New Roman" w:hAnsi="Times New Roman" w:cs="Times New Roman"/>
            <w:sz w:val="24"/>
            <w:szCs w:val="24"/>
          </w:rPr>
          <w:t xml:space="preserve"> a minimum iris </w:t>
        </w:r>
      </w:ins>
      <w:ins w:id="610" w:author="User" w:date="2016-01-14T11:36:00Z">
        <w:r w:rsidR="00A610C8">
          <w:rPr>
            <w:rFonts w:ascii="Times New Roman" w:hAnsi="Times New Roman" w:cs="Times New Roman"/>
            <w:sz w:val="24"/>
            <w:szCs w:val="24"/>
          </w:rPr>
          <w:t>image size requirem</w:t>
        </w:r>
      </w:ins>
      <w:ins w:id="611" w:author="User" w:date="2016-01-14T11:37:00Z">
        <w:r w:rsidR="00A610C8">
          <w:rPr>
            <w:rFonts w:ascii="Times New Roman" w:hAnsi="Times New Roman" w:cs="Times New Roman"/>
            <w:sz w:val="24"/>
            <w:szCs w:val="24"/>
          </w:rPr>
          <w:t>ent</w:t>
        </w:r>
      </w:ins>
      <w:r>
        <w:rPr>
          <w:rFonts w:ascii="Times New Roman" w:hAnsi="Times New Roman" w:cs="Times New Roman"/>
          <w:sz w:val="24"/>
          <w:szCs w:val="24"/>
        </w:rPr>
        <w:t xml:space="preserve">. </w:t>
      </w:r>
      <w:del w:id="612" w:author="User" w:date="2016-01-14T11:37:00Z">
        <w:r w:rsidDel="00A610C8">
          <w:rPr>
            <w:rFonts w:ascii="Times New Roman" w:hAnsi="Times New Roman" w:cs="Times New Roman"/>
            <w:sz w:val="24"/>
            <w:szCs w:val="24"/>
          </w:rPr>
          <w:delText xml:space="preserve">The </w:delText>
        </w:r>
      </w:del>
      <w:ins w:id="613" w:author="User" w:date="2016-01-14T11:37:00Z">
        <w:r w:rsidR="00A610C8">
          <w:rPr>
            <w:rFonts w:ascii="Times New Roman" w:hAnsi="Times New Roman" w:cs="Times New Roman"/>
            <w:sz w:val="24"/>
            <w:szCs w:val="24"/>
          </w:rPr>
          <w:t xml:space="preserve">Proper </w:t>
        </w:r>
      </w:ins>
      <w:r>
        <w:rPr>
          <w:rFonts w:ascii="Times New Roman" w:hAnsi="Times New Roman" w:cs="Times New Roman"/>
          <w:sz w:val="24"/>
          <w:szCs w:val="24"/>
        </w:rPr>
        <w:t xml:space="preserve">lighting must be </w:t>
      </w:r>
      <w:del w:id="614" w:author="User" w:date="2016-01-14T11:37:00Z">
        <w:r w:rsidDel="00A610C8">
          <w:rPr>
            <w:rFonts w:ascii="Times New Roman" w:hAnsi="Times New Roman" w:cs="Times New Roman"/>
            <w:sz w:val="24"/>
            <w:szCs w:val="24"/>
          </w:rPr>
          <w:delText xml:space="preserve">turning </w:delText>
        </w:r>
      </w:del>
      <w:ins w:id="615" w:author="User" w:date="2016-01-14T11:37:00Z">
        <w:r w:rsidR="00A610C8">
          <w:rPr>
            <w:rFonts w:ascii="Times New Roman" w:hAnsi="Times New Roman" w:cs="Times New Roman"/>
            <w:sz w:val="24"/>
            <w:szCs w:val="24"/>
          </w:rPr>
          <w:t xml:space="preserve"> adjusted </w:t>
        </w:r>
      </w:ins>
      <w:del w:id="616" w:author="User" w:date="2016-01-14T11:37:00Z">
        <w:r w:rsidDel="00A610C8">
          <w:rPr>
            <w:rFonts w:ascii="Times New Roman" w:hAnsi="Times New Roman" w:cs="Times New Roman"/>
            <w:sz w:val="24"/>
            <w:szCs w:val="24"/>
          </w:rPr>
          <w:delText xml:space="preserve">on </w:delText>
        </w:r>
      </w:del>
      <w:r>
        <w:rPr>
          <w:rFonts w:ascii="Times New Roman" w:hAnsi="Times New Roman" w:cs="Times New Roman"/>
          <w:sz w:val="24"/>
          <w:szCs w:val="24"/>
        </w:rPr>
        <w:t xml:space="preserve">for the CCD camera </w:t>
      </w:r>
      <w:del w:id="617" w:author="User" w:date="2016-01-14T11:37:00Z">
        <w:r w:rsidDel="00A610C8">
          <w:rPr>
            <w:rFonts w:ascii="Times New Roman" w:hAnsi="Times New Roman" w:cs="Times New Roman"/>
            <w:sz w:val="24"/>
            <w:szCs w:val="24"/>
          </w:rPr>
          <w:delText>that enough</w:delText>
        </w:r>
      </w:del>
      <w:ins w:id="618" w:author="User" w:date="2016-01-14T11:37:00Z">
        <w:r w:rsidR="00A610C8">
          <w:rPr>
            <w:rFonts w:ascii="Times New Roman" w:hAnsi="Times New Roman" w:cs="Times New Roman"/>
            <w:sz w:val="24"/>
            <w:szCs w:val="24"/>
          </w:rPr>
          <w:t>to ensure ample</w:t>
        </w:r>
      </w:ins>
      <w:r>
        <w:rPr>
          <w:rFonts w:ascii="Times New Roman" w:hAnsi="Times New Roman" w:cs="Times New Roman"/>
          <w:sz w:val="24"/>
          <w:szCs w:val="24"/>
        </w:rPr>
        <w:t xml:space="preserve"> exposure to capture </w:t>
      </w:r>
      <w:del w:id="619" w:author="User" w:date="2016-01-14T11:38:00Z">
        <w:r w:rsidDel="00A610C8">
          <w:rPr>
            <w:rFonts w:ascii="Times New Roman" w:hAnsi="Times New Roman" w:cs="Times New Roman"/>
            <w:sz w:val="24"/>
            <w:szCs w:val="24"/>
          </w:rPr>
          <w:delText xml:space="preserve">a </w:delText>
        </w:r>
      </w:del>
      <w:ins w:id="620" w:author="User" w:date="2016-01-14T11:38:00Z">
        <w:r w:rsidR="00A610C8">
          <w:rPr>
            <w:rFonts w:ascii="Times New Roman" w:hAnsi="Times New Roman" w:cs="Times New Roman"/>
            <w:sz w:val="24"/>
            <w:szCs w:val="24"/>
          </w:rPr>
          <w:t xml:space="preserve">the </w:t>
        </w:r>
      </w:ins>
      <w:r>
        <w:rPr>
          <w:rFonts w:ascii="Times New Roman" w:hAnsi="Times New Roman" w:cs="Times New Roman"/>
          <w:sz w:val="24"/>
          <w:szCs w:val="24"/>
        </w:rPr>
        <w:t xml:space="preserve">iris image. </w:t>
      </w:r>
      <w:del w:id="621" w:author="User" w:date="2016-01-14T11:38:00Z">
        <w:r w:rsidDel="00A610C8">
          <w:rPr>
            <w:rFonts w:ascii="Times New Roman" w:hAnsi="Times New Roman" w:cs="Times New Roman"/>
            <w:sz w:val="24"/>
            <w:szCs w:val="24"/>
          </w:rPr>
          <w:delText>Tuning the</w:delText>
        </w:r>
      </w:del>
      <w:ins w:id="622" w:author="User" w:date="2016-01-14T11:38:00Z">
        <w:r w:rsidR="00A610C8">
          <w:rPr>
            <w:rFonts w:ascii="Times New Roman" w:hAnsi="Times New Roman" w:cs="Times New Roman"/>
            <w:sz w:val="24"/>
            <w:szCs w:val="24"/>
          </w:rPr>
          <w:t>The</w:t>
        </w:r>
      </w:ins>
      <w:r>
        <w:rPr>
          <w:rFonts w:ascii="Times New Roman" w:hAnsi="Times New Roman" w:cs="Times New Roman"/>
          <w:sz w:val="24"/>
          <w:szCs w:val="24"/>
        </w:rPr>
        <w:t xml:space="preserve"> CCD camera lens </w:t>
      </w:r>
      <w:ins w:id="623" w:author="User" w:date="2016-01-14T11:38:00Z">
        <w:r w:rsidR="00A610C8">
          <w:rPr>
            <w:rFonts w:ascii="Times New Roman" w:hAnsi="Times New Roman" w:cs="Times New Roman"/>
            <w:sz w:val="24"/>
            <w:szCs w:val="24"/>
          </w:rPr>
          <w:t xml:space="preserve">needs to be tuned </w:t>
        </w:r>
      </w:ins>
      <w:ins w:id="624" w:author="User" w:date="2016-01-14T11:39:00Z">
        <w:r w:rsidR="00A610C8">
          <w:rPr>
            <w:rFonts w:ascii="Times New Roman" w:hAnsi="Times New Roman" w:cs="Times New Roman"/>
            <w:sz w:val="24"/>
            <w:szCs w:val="24"/>
          </w:rPr>
          <w:t xml:space="preserve">to its pre-defined focal point to ensure image clarity during iris capture. </w:t>
        </w:r>
      </w:ins>
      <w:del w:id="625" w:author="User" w:date="2016-01-14T11:38:00Z">
        <w:r w:rsidDel="00A610C8">
          <w:rPr>
            <w:rFonts w:ascii="Times New Roman" w:hAnsi="Times New Roman" w:cs="Times New Roman"/>
            <w:sz w:val="24"/>
            <w:szCs w:val="24"/>
          </w:rPr>
          <w:delText xml:space="preserve">that with a largest focus point to capture a clear iris image. </w:delText>
        </w:r>
      </w:del>
    </w:p>
    <w:p w:rsidR="008F0C5D" w:rsidRDefault="008F0C5D" w:rsidP="008F0C5D">
      <w:pPr>
        <w:spacing w:line="240" w:lineRule="auto"/>
        <w:jc w:val="center"/>
        <w:rPr>
          <w:rFonts w:ascii="Times New Roman" w:hAnsi="Times New Roman" w:cs="Times New Roman"/>
          <w:sz w:val="24"/>
          <w:szCs w:val="24"/>
        </w:rPr>
      </w:pPr>
      <w:r>
        <w:rPr>
          <w:noProof/>
          <w:lang w:val="en-MY" w:eastAsia="en-MY"/>
        </w:rPr>
        <w:drawing>
          <wp:inline distT="0" distB="0" distL="0" distR="0">
            <wp:extent cx="2193462" cy="1828800"/>
            <wp:effectExtent l="19050" t="0" r="0" b="0"/>
            <wp:docPr id="152" name="Picture 152" descr="https://lh5.googleusercontent.com/TWM-FKHLIMR5tZGOk7b_dtzKC62nSDKGSxU6ZuRjWf734gZ4dfmzc5FRXsz-QGvKujXS51mLHF9GvdUUHLBuaOyAQFcSSVB3VgqqlxlprNlxtLkXvSXjJe05TklLSCRNVwYDpdtB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TWM-FKHLIMR5tZGOk7b_dtzKC62nSDKGSxU6ZuRjWf734gZ4dfmzc5FRXsz-QGvKujXS51mLHF9GvdUUHLBuaOyAQFcSSVB3VgqqlxlprNlxtLkXvSXjJe05TklLSCRNVwYDpdtBr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97637" cy="1832281"/>
                    </a:xfrm>
                    <a:prstGeom prst="rect">
                      <a:avLst/>
                    </a:prstGeom>
                    <a:noFill/>
                    <a:ln>
                      <a:noFill/>
                    </a:ln>
                  </pic:spPr>
                </pic:pic>
              </a:graphicData>
            </a:graphic>
          </wp:inline>
        </w:drawing>
      </w:r>
    </w:p>
    <w:p w:rsidR="008F0C5D" w:rsidRPr="008F6A9E" w:rsidRDefault="008F0C5D" w:rsidP="008F0C5D">
      <w:pPr>
        <w:spacing w:line="480" w:lineRule="auto"/>
        <w:jc w:val="center"/>
        <w:rPr>
          <w:rFonts w:ascii="Times New Roman" w:hAnsi="Times New Roman" w:cs="Times New Roman"/>
          <w:sz w:val="24"/>
          <w:szCs w:val="24"/>
        </w:rPr>
      </w:pPr>
      <w:r w:rsidRPr="003F2391">
        <w:rPr>
          <w:rFonts w:ascii="Times New Roman" w:hAnsi="Times New Roman" w:cs="Times New Roman"/>
          <w:sz w:val="24"/>
          <w:szCs w:val="24"/>
          <w:highlight w:val="yellow"/>
        </w:rPr>
        <w:t>Figure 4.1 CASIA Database Eye Image</w:t>
      </w:r>
      <w:r w:rsidR="003F2391" w:rsidRPr="003F2391">
        <w:rPr>
          <w:rFonts w:ascii="Times New Roman" w:hAnsi="Times New Roman" w:cs="Times New Roman"/>
          <w:sz w:val="24"/>
          <w:szCs w:val="24"/>
          <w:highlight w:val="yellow"/>
        </w:rPr>
        <w:t xml:space="preserve"> </w:t>
      </w:r>
      <w:commentRangeStart w:id="626"/>
      <w:r w:rsidR="003F2391" w:rsidRPr="003F2391">
        <w:rPr>
          <w:rFonts w:ascii="Times New Roman" w:hAnsi="Times New Roman" w:cs="Times New Roman"/>
          <w:sz w:val="24"/>
          <w:szCs w:val="24"/>
          <w:highlight w:val="yellow"/>
        </w:rPr>
        <w:t>Captured</w:t>
      </w:r>
      <w:commentRangeEnd w:id="626"/>
      <w:r w:rsidR="003F2391">
        <w:rPr>
          <w:rStyle w:val="CommentReference"/>
          <w:rFonts w:ascii="Arial" w:eastAsia="Arial" w:hAnsi="Arial" w:cs="Arial"/>
          <w:color w:val="000000"/>
          <w:lang w:eastAsia="zh-CN"/>
        </w:rPr>
        <w:commentReference w:id="626"/>
      </w:r>
      <w:r w:rsidR="003F2391" w:rsidRPr="003F2391">
        <w:rPr>
          <w:rFonts w:ascii="Times New Roman" w:hAnsi="Times New Roman" w:cs="Times New Roman"/>
          <w:sz w:val="24"/>
          <w:szCs w:val="24"/>
          <w:highlight w:val="yellow"/>
        </w:rPr>
        <w:t xml:space="preserve"> by the CCD Camera</w:t>
      </w:r>
    </w:p>
    <w:p w:rsidR="008F0C5D" w:rsidRDefault="008F0C5D" w:rsidP="008F0C5D">
      <w:pPr>
        <w:pStyle w:val="Heading2"/>
      </w:pPr>
      <w:bookmarkStart w:id="627" w:name="_Toc440459506"/>
      <w:bookmarkStart w:id="628" w:name="_Toc440464044"/>
      <w:r>
        <w:lastRenderedPageBreak/>
        <w:t>4.2 I</w:t>
      </w:r>
      <w:r>
        <w:rPr>
          <w:vertAlign w:val="superscript"/>
        </w:rPr>
        <w:t>2</w:t>
      </w:r>
      <w:r>
        <w:t>C Configuration</w:t>
      </w:r>
      <w:bookmarkEnd w:id="627"/>
      <w:bookmarkEnd w:id="628"/>
    </w:p>
    <w:p w:rsidR="008F0C5D" w:rsidRDefault="008F0C5D" w:rsidP="008F0C5D">
      <w:pPr>
        <w:spacing w:line="360" w:lineRule="auto"/>
        <w:jc w:val="both"/>
        <w:rPr>
          <w:rFonts w:ascii="Times New Roman" w:hAnsi="Times New Roman" w:cs="Times New Roman"/>
          <w:sz w:val="24"/>
          <w:szCs w:val="24"/>
        </w:rPr>
      </w:pPr>
      <w:r>
        <w:rPr>
          <w:rFonts w:ascii="Times New Roman" w:hAnsi="Times New Roman" w:cs="Times New Roman"/>
          <w:sz w:val="24"/>
          <w:szCs w:val="24"/>
        </w:rPr>
        <w:t>Figure 4.2 shows the simulated results that fulfill the start (10 to 15ps) and stop (90 to 95ps) condition. After that</w:t>
      </w:r>
      <w:ins w:id="629" w:author="User" w:date="2016-01-14T11:45:00Z">
        <w:r w:rsidR="00F86818">
          <w:rPr>
            <w:rFonts w:ascii="Times New Roman" w:hAnsi="Times New Roman" w:cs="Times New Roman"/>
            <w:sz w:val="24"/>
            <w:szCs w:val="24"/>
          </w:rPr>
          <w:t>,</w:t>
        </w:r>
      </w:ins>
      <w:r>
        <w:rPr>
          <w:rFonts w:ascii="Times New Roman" w:hAnsi="Times New Roman" w:cs="Times New Roman"/>
          <w:sz w:val="24"/>
          <w:szCs w:val="24"/>
        </w:rPr>
        <w:t xml:space="preserve"> </w:t>
      </w:r>
      <w:del w:id="630" w:author="User" w:date="2016-01-14T11:45:00Z">
        <w:r w:rsidDel="00F86818">
          <w:rPr>
            <w:rFonts w:ascii="Times New Roman" w:hAnsi="Times New Roman" w:cs="Times New Roman"/>
            <w:sz w:val="24"/>
            <w:szCs w:val="24"/>
          </w:rPr>
          <w:delText xml:space="preserve">at </w:delText>
        </w:r>
      </w:del>
      <w:del w:id="631" w:author="User" w:date="2016-01-14T11:41:00Z">
        <w:r w:rsidDel="00F86818">
          <w:rPr>
            <w:rFonts w:ascii="Times New Roman" w:hAnsi="Times New Roman" w:cs="Times New Roman"/>
            <w:sz w:val="24"/>
            <w:szCs w:val="24"/>
          </w:rPr>
          <w:delText xml:space="preserve">clock </w:delText>
        </w:r>
      </w:del>
      <w:del w:id="632" w:author="User" w:date="2016-01-14T11:45:00Z">
        <w:r w:rsidDel="00F86818">
          <w:rPr>
            <w:rFonts w:ascii="Times New Roman" w:hAnsi="Times New Roman" w:cs="Times New Roman"/>
            <w:sz w:val="24"/>
            <w:szCs w:val="24"/>
          </w:rPr>
          <w:delText xml:space="preserve">20ps </w:delText>
        </w:r>
      </w:del>
      <w:del w:id="633" w:author="User" w:date="2016-01-14T11:42:00Z">
        <w:r w:rsidDel="00F86818">
          <w:rPr>
            <w:rFonts w:ascii="Times New Roman" w:hAnsi="Times New Roman" w:cs="Times New Roman"/>
            <w:sz w:val="24"/>
            <w:szCs w:val="24"/>
          </w:rPr>
          <w:delText xml:space="preserve">begin to send </w:delText>
        </w:r>
      </w:del>
      <w:r>
        <w:rPr>
          <w:rFonts w:ascii="Times New Roman" w:hAnsi="Times New Roman" w:cs="Times New Roman"/>
          <w:sz w:val="24"/>
          <w:szCs w:val="24"/>
        </w:rPr>
        <w:t>the first slave</w:t>
      </w:r>
      <w:del w:id="634" w:author="User" w:date="2016-01-14T11:42:00Z">
        <w:r w:rsidDel="00F86818">
          <w:rPr>
            <w:rFonts w:ascii="Times New Roman" w:hAnsi="Times New Roman" w:cs="Times New Roman"/>
            <w:sz w:val="24"/>
            <w:szCs w:val="24"/>
          </w:rPr>
          <w:delText>s</w:delText>
        </w:r>
      </w:del>
      <w:r>
        <w:rPr>
          <w:rFonts w:ascii="Times New Roman" w:hAnsi="Times New Roman" w:cs="Times New Roman"/>
          <w:sz w:val="24"/>
          <w:szCs w:val="24"/>
        </w:rPr>
        <w:t xml:space="preserve"> address</w:t>
      </w:r>
      <w:ins w:id="635" w:author="User" w:date="2016-01-14T11:42:00Z">
        <w:r w:rsidR="00F86818">
          <w:rPr>
            <w:rFonts w:ascii="Times New Roman" w:hAnsi="Times New Roman" w:cs="Times New Roman"/>
            <w:sz w:val="24"/>
            <w:szCs w:val="24"/>
          </w:rPr>
          <w:t xml:space="preserve"> </w:t>
        </w:r>
      </w:ins>
      <w:ins w:id="636" w:author="User" w:date="2016-01-14T11:46:00Z">
        <w:r w:rsidR="00F86818">
          <w:rPr>
            <w:rFonts w:ascii="Times New Roman" w:hAnsi="Times New Roman" w:cs="Times New Roman"/>
            <w:sz w:val="24"/>
            <w:szCs w:val="24"/>
          </w:rPr>
          <w:t>is being sen</w:t>
        </w:r>
      </w:ins>
      <w:ins w:id="637" w:author="User" w:date="2016-01-14T11:48:00Z">
        <w:r w:rsidR="00F86818">
          <w:rPr>
            <w:rFonts w:ascii="Times New Roman" w:hAnsi="Times New Roman" w:cs="Times New Roman"/>
            <w:sz w:val="24"/>
            <w:szCs w:val="24"/>
          </w:rPr>
          <w:t>t</w:t>
        </w:r>
      </w:ins>
      <w:r>
        <w:rPr>
          <w:rFonts w:ascii="Times New Roman" w:hAnsi="Times New Roman" w:cs="Times New Roman"/>
          <w:sz w:val="24"/>
          <w:szCs w:val="24"/>
        </w:rPr>
        <w:t xml:space="preserve"> to the slave </w:t>
      </w:r>
      <w:ins w:id="638" w:author="User" w:date="2016-01-14T11:45:00Z">
        <w:r w:rsidR="00F86818">
          <w:rPr>
            <w:rFonts w:ascii="Times New Roman" w:hAnsi="Times New Roman" w:cs="Times New Roman"/>
            <w:sz w:val="24"/>
            <w:szCs w:val="24"/>
          </w:rPr>
          <w:t xml:space="preserve">at </w:t>
        </w:r>
      </w:ins>
      <w:ins w:id="639" w:author="User" w:date="2016-01-14T11:46:00Z">
        <w:r w:rsidR="00F86818">
          <w:rPr>
            <w:rFonts w:ascii="Times New Roman" w:hAnsi="Times New Roman" w:cs="Times New Roman"/>
            <w:sz w:val="24"/>
            <w:szCs w:val="24"/>
          </w:rPr>
          <w:t xml:space="preserve">20ps </w:t>
        </w:r>
      </w:ins>
      <w:r>
        <w:rPr>
          <w:rFonts w:ascii="Times New Roman" w:hAnsi="Times New Roman" w:cs="Times New Roman"/>
          <w:sz w:val="24"/>
          <w:szCs w:val="24"/>
        </w:rPr>
        <w:t xml:space="preserve">and </w:t>
      </w:r>
      <w:del w:id="640" w:author="User" w:date="2016-01-14T11:43:00Z">
        <w:r w:rsidDel="00F86818">
          <w:rPr>
            <w:rFonts w:ascii="Times New Roman" w:hAnsi="Times New Roman" w:cs="Times New Roman"/>
            <w:sz w:val="24"/>
            <w:szCs w:val="24"/>
          </w:rPr>
          <w:delText xml:space="preserve">receive </w:delText>
        </w:r>
      </w:del>
      <w:ins w:id="641" w:author="User" w:date="2016-01-14T11:46:00Z">
        <w:r w:rsidR="00F86818">
          <w:rPr>
            <w:rFonts w:ascii="Times New Roman" w:hAnsi="Times New Roman" w:cs="Times New Roman"/>
            <w:sz w:val="24"/>
            <w:szCs w:val="24"/>
          </w:rPr>
          <w:t xml:space="preserve">later </w:t>
        </w:r>
      </w:ins>
      <w:ins w:id="642" w:author="User" w:date="2016-01-14T11:47:00Z">
        <w:r w:rsidR="00F86818">
          <w:rPr>
            <w:rFonts w:ascii="Times New Roman" w:hAnsi="Times New Roman" w:cs="Times New Roman"/>
            <w:sz w:val="24"/>
            <w:szCs w:val="24"/>
          </w:rPr>
          <w:t>at 33</w:t>
        </w:r>
      </w:ins>
      <w:ins w:id="643" w:author="User" w:date="2016-01-14T11:48:00Z">
        <w:r w:rsidR="00F86818">
          <w:rPr>
            <w:rFonts w:ascii="Times New Roman" w:hAnsi="Times New Roman" w:cs="Times New Roman"/>
            <w:sz w:val="24"/>
            <w:szCs w:val="24"/>
          </w:rPr>
          <w:t xml:space="preserve"> </w:t>
        </w:r>
      </w:ins>
      <w:ins w:id="644" w:author="User" w:date="2016-01-14T11:47:00Z">
        <w:r w:rsidR="00F86818">
          <w:rPr>
            <w:rFonts w:ascii="Times New Roman" w:hAnsi="Times New Roman" w:cs="Times New Roman"/>
            <w:sz w:val="24"/>
            <w:szCs w:val="24"/>
          </w:rPr>
          <w:t xml:space="preserve">ps, </w:t>
        </w:r>
      </w:ins>
      <w:r>
        <w:rPr>
          <w:rFonts w:ascii="Times New Roman" w:hAnsi="Times New Roman" w:cs="Times New Roman"/>
          <w:sz w:val="24"/>
          <w:szCs w:val="24"/>
        </w:rPr>
        <w:t>an acknowledgement</w:t>
      </w:r>
      <w:ins w:id="645" w:author="User" w:date="2016-01-14T11:50:00Z">
        <w:r w:rsidR="00F86818">
          <w:rPr>
            <w:rFonts w:ascii="Times New Roman" w:hAnsi="Times New Roman" w:cs="Times New Roman"/>
            <w:sz w:val="24"/>
            <w:szCs w:val="24"/>
          </w:rPr>
          <w:t xml:space="preserve"> (</w:t>
        </w:r>
        <w:r w:rsidR="00D609A4" w:rsidRPr="00D609A4">
          <w:rPr>
            <w:rFonts w:ascii="Times New Roman" w:hAnsi="Times New Roman" w:cs="Times New Roman"/>
            <w:i/>
            <w:sz w:val="24"/>
            <w:szCs w:val="24"/>
            <w:rPrChange w:id="646" w:author="User" w:date="2016-01-14T11:50:00Z">
              <w:rPr>
                <w:rFonts w:ascii="Times New Roman" w:hAnsi="Times New Roman" w:cs="Times New Roman"/>
                <w:sz w:val="24"/>
                <w:szCs w:val="24"/>
              </w:rPr>
            </w:rPrChange>
          </w:rPr>
          <w:t>ACK</w:t>
        </w:r>
        <w:r w:rsidR="00F86818">
          <w:rPr>
            <w:rFonts w:ascii="Times New Roman" w:hAnsi="Times New Roman" w:cs="Times New Roman"/>
            <w:sz w:val="24"/>
            <w:szCs w:val="24"/>
          </w:rPr>
          <w:t>)</w:t>
        </w:r>
      </w:ins>
      <w:ins w:id="647" w:author="User" w:date="2016-01-14T11:43:00Z">
        <w:r w:rsidR="00F86818">
          <w:rPr>
            <w:rFonts w:ascii="Times New Roman" w:hAnsi="Times New Roman" w:cs="Times New Roman"/>
            <w:sz w:val="24"/>
            <w:szCs w:val="24"/>
          </w:rPr>
          <w:t xml:space="preserve"> signal is received</w:t>
        </w:r>
      </w:ins>
      <w:ins w:id="648" w:author="User" w:date="2016-01-14T11:48:00Z">
        <w:r w:rsidR="00F86818">
          <w:rPr>
            <w:rFonts w:ascii="Times New Roman" w:hAnsi="Times New Roman" w:cs="Times New Roman"/>
            <w:sz w:val="24"/>
            <w:szCs w:val="24"/>
          </w:rPr>
          <w:t>.</w:t>
        </w:r>
      </w:ins>
      <w:r>
        <w:rPr>
          <w:rFonts w:ascii="Times New Roman" w:hAnsi="Times New Roman" w:cs="Times New Roman"/>
          <w:sz w:val="24"/>
          <w:szCs w:val="24"/>
        </w:rPr>
        <w:t xml:space="preserve"> </w:t>
      </w:r>
      <w:del w:id="649" w:author="User" w:date="2016-01-14T11:48:00Z">
        <w:r w:rsidDel="00F86818">
          <w:rPr>
            <w:rFonts w:ascii="Times New Roman" w:hAnsi="Times New Roman" w:cs="Times New Roman"/>
            <w:sz w:val="24"/>
            <w:szCs w:val="24"/>
          </w:rPr>
          <w:delText xml:space="preserve">at </w:delText>
        </w:r>
      </w:del>
      <w:del w:id="650" w:author="User" w:date="2016-01-14T11:43:00Z">
        <w:r w:rsidDel="00F86818">
          <w:rPr>
            <w:rFonts w:ascii="Times New Roman" w:hAnsi="Times New Roman" w:cs="Times New Roman"/>
            <w:sz w:val="24"/>
            <w:szCs w:val="24"/>
          </w:rPr>
          <w:delText xml:space="preserve">the </w:delText>
        </w:r>
      </w:del>
      <w:ins w:id="651" w:author="User" w:date="2016-01-14T11:43:00Z">
        <w:r w:rsidR="00F86818">
          <w:rPr>
            <w:rFonts w:ascii="Times New Roman" w:hAnsi="Times New Roman" w:cs="Times New Roman"/>
            <w:sz w:val="24"/>
            <w:szCs w:val="24"/>
          </w:rPr>
          <w:t>a</w:t>
        </w:r>
      </w:ins>
      <w:del w:id="652" w:author="User" w:date="2016-01-14T11:48:00Z">
        <w:r w:rsidDel="00F86818">
          <w:rPr>
            <w:rFonts w:ascii="Times New Roman" w:hAnsi="Times New Roman" w:cs="Times New Roman"/>
            <w:sz w:val="24"/>
            <w:szCs w:val="24"/>
          </w:rPr>
          <w:delText>time of 33ps</w:delText>
        </w:r>
      </w:del>
      <w:r>
        <w:rPr>
          <w:rFonts w:ascii="Times New Roman" w:hAnsi="Times New Roman" w:cs="Times New Roman"/>
          <w:sz w:val="24"/>
          <w:szCs w:val="24"/>
        </w:rPr>
        <w:t xml:space="preserve">. </w:t>
      </w:r>
      <w:del w:id="653" w:author="User" w:date="2016-01-14T11:48:00Z">
        <w:r w:rsidDel="00F86818">
          <w:rPr>
            <w:rFonts w:ascii="Times New Roman" w:hAnsi="Times New Roman" w:cs="Times New Roman"/>
            <w:sz w:val="24"/>
            <w:szCs w:val="24"/>
          </w:rPr>
          <w:delText xml:space="preserve">Clock </w:delText>
        </w:r>
      </w:del>
      <w:ins w:id="654" w:author="User" w:date="2016-01-14T11:48:00Z">
        <w:r w:rsidR="00F86818">
          <w:rPr>
            <w:rFonts w:ascii="Times New Roman" w:hAnsi="Times New Roman" w:cs="Times New Roman"/>
            <w:sz w:val="24"/>
            <w:szCs w:val="24"/>
          </w:rPr>
          <w:t xml:space="preserve">At </w:t>
        </w:r>
      </w:ins>
      <w:ins w:id="655" w:author="User" w:date="2016-01-14T11:49:00Z">
        <w:r w:rsidR="00F86818">
          <w:rPr>
            <w:rFonts w:ascii="Times New Roman" w:hAnsi="Times New Roman" w:cs="Times New Roman"/>
            <w:sz w:val="24"/>
            <w:szCs w:val="24"/>
          </w:rPr>
          <w:t xml:space="preserve">the simulation time of </w:t>
        </w:r>
      </w:ins>
      <w:r>
        <w:rPr>
          <w:rFonts w:ascii="Times New Roman" w:hAnsi="Times New Roman" w:cs="Times New Roman"/>
          <w:sz w:val="24"/>
          <w:szCs w:val="24"/>
        </w:rPr>
        <w:t>35ps</w:t>
      </w:r>
      <w:ins w:id="656" w:author="User" w:date="2016-01-14T11:49:00Z">
        <w:r w:rsidR="00F86818">
          <w:rPr>
            <w:rFonts w:ascii="Times New Roman" w:hAnsi="Times New Roman" w:cs="Times New Roman"/>
            <w:sz w:val="24"/>
            <w:szCs w:val="24"/>
          </w:rPr>
          <w:t>,</w:t>
        </w:r>
      </w:ins>
      <w:r>
        <w:rPr>
          <w:rFonts w:ascii="Times New Roman" w:hAnsi="Times New Roman" w:cs="Times New Roman"/>
          <w:sz w:val="24"/>
          <w:szCs w:val="24"/>
        </w:rPr>
        <w:t xml:space="preserve"> </w:t>
      </w:r>
      <w:ins w:id="657" w:author="User" w:date="2016-01-14T11:49:00Z">
        <w:r w:rsidR="00F86818">
          <w:rPr>
            <w:rFonts w:ascii="Times New Roman" w:hAnsi="Times New Roman" w:cs="Times New Roman"/>
            <w:sz w:val="24"/>
            <w:szCs w:val="24"/>
          </w:rPr>
          <w:t xml:space="preserve">the </w:t>
        </w:r>
      </w:ins>
      <w:r>
        <w:rPr>
          <w:rFonts w:ascii="Times New Roman" w:hAnsi="Times New Roman" w:cs="Times New Roman"/>
          <w:sz w:val="24"/>
          <w:szCs w:val="24"/>
        </w:rPr>
        <w:t xml:space="preserve">second sub-slave output </w:t>
      </w:r>
      <w:ins w:id="658" w:author="User" w:date="2016-01-14T11:49:00Z">
        <w:r w:rsidR="00F86818">
          <w:rPr>
            <w:rFonts w:ascii="Times New Roman" w:hAnsi="Times New Roman" w:cs="Times New Roman"/>
            <w:sz w:val="24"/>
            <w:szCs w:val="24"/>
          </w:rPr>
          <w:t xml:space="preserve">has been sent </w:t>
        </w:r>
      </w:ins>
      <w:r>
        <w:rPr>
          <w:rFonts w:ascii="Times New Roman" w:hAnsi="Times New Roman" w:cs="Times New Roman"/>
          <w:sz w:val="24"/>
          <w:szCs w:val="24"/>
        </w:rPr>
        <w:t xml:space="preserve">to the slave and </w:t>
      </w:r>
      <w:del w:id="659" w:author="User" w:date="2016-01-14T11:50:00Z">
        <w:r w:rsidDel="00F86818">
          <w:rPr>
            <w:rFonts w:ascii="Times New Roman" w:hAnsi="Times New Roman" w:cs="Times New Roman"/>
            <w:sz w:val="24"/>
            <w:szCs w:val="24"/>
          </w:rPr>
          <w:delText>receive an</w:delText>
        </w:r>
      </w:del>
      <w:ins w:id="660" w:author="User" w:date="2016-01-14T11:50:00Z">
        <w:r w:rsidR="00F86818">
          <w:rPr>
            <w:rFonts w:ascii="Times New Roman" w:hAnsi="Times New Roman" w:cs="Times New Roman"/>
            <w:sz w:val="24"/>
            <w:szCs w:val="24"/>
          </w:rPr>
          <w:t xml:space="preserve"> another </w:t>
        </w:r>
      </w:ins>
      <w:r>
        <w:rPr>
          <w:rFonts w:ascii="Times New Roman" w:hAnsi="Times New Roman" w:cs="Times New Roman"/>
          <w:sz w:val="24"/>
          <w:szCs w:val="24"/>
        </w:rPr>
        <w:t xml:space="preserve"> acknowledgement</w:t>
      </w:r>
      <w:ins w:id="661" w:author="User" w:date="2016-01-14T11:50:00Z">
        <w:r w:rsidR="00F86818">
          <w:rPr>
            <w:rFonts w:ascii="Times New Roman" w:hAnsi="Times New Roman" w:cs="Times New Roman"/>
            <w:sz w:val="24"/>
            <w:szCs w:val="24"/>
          </w:rPr>
          <w:t xml:space="preserve"> (</w:t>
        </w:r>
        <w:r w:rsidR="00F86818" w:rsidRPr="00F86818">
          <w:rPr>
            <w:rFonts w:ascii="Times New Roman" w:hAnsi="Times New Roman" w:cs="Times New Roman"/>
            <w:i/>
            <w:sz w:val="24"/>
            <w:szCs w:val="24"/>
          </w:rPr>
          <w:t>ACK</w:t>
        </w:r>
        <w:r w:rsidR="00F86818">
          <w:rPr>
            <w:rFonts w:ascii="Times New Roman" w:hAnsi="Times New Roman" w:cs="Times New Roman"/>
            <w:sz w:val="24"/>
            <w:szCs w:val="24"/>
          </w:rPr>
          <w:t xml:space="preserve">) </w:t>
        </w:r>
      </w:ins>
      <w:r>
        <w:rPr>
          <w:rFonts w:ascii="Times New Roman" w:hAnsi="Times New Roman" w:cs="Times New Roman"/>
          <w:sz w:val="24"/>
          <w:szCs w:val="24"/>
        </w:rPr>
        <w:t xml:space="preserve"> </w:t>
      </w:r>
      <w:ins w:id="662" w:author="User" w:date="2016-01-14T11:50:00Z">
        <w:r w:rsidR="00F86818">
          <w:rPr>
            <w:rFonts w:ascii="Times New Roman" w:hAnsi="Times New Roman" w:cs="Times New Roman"/>
            <w:sz w:val="24"/>
            <w:szCs w:val="24"/>
          </w:rPr>
          <w:t xml:space="preserve">signal is being received </w:t>
        </w:r>
      </w:ins>
      <w:r>
        <w:rPr>
          <w:rFonts w:ascii="Times New Roman" w:hAnsi="Times New Roman" w:cs="Times New Roman"/>
          <w:sz w:val="24"/>
          <w:szCs w:val="24"/>
        </w:rPr>
        <w:t>at 52</w:t>
      </w:r>
      <w:ins w:id="663" w:author="User" w:date="2016-01-14T11:50:00Z">
        <w:r w:rsidR="00F86818">
          <w:rPr>
            <w:rFonts w:ascii="Times New Roman" w:hAnsi="Times New Roman" w:cs="Times New Roman"/>
            <w:sz w:val="24"/>
            <w:szCs w:val="24"/>
          </w:rPr>
          <w:t xml:space="preserve"> </w:t>
        </w:r>
      </w:ins>
      <w:r>
        <w:rPr>
          <w:rFonts w:ascii="Times New Roman" w:hAnsi="Times New Roman" w:cs="Times New Roman"/>
          <w:sz w:val="24"/>
          <w:szCs w:val="24"/>
        </w:rPr>
        <w:t xml:space="preserve">ps. The last 16-bit address </w:t>
      </w:r>
      <w:del w:id="664" w:author="User" w:date="2016-01-14T11:50:00Z">
        <w:r w:rsidDel="00F86818">
          <w:rPr>
            <w:rFonts w:ascii="Times New Roman" w:hAnsi="Times New Roman" w:cs="Times New Roman"/>
            <w:sz w:val="24"/>
            <w:szCs w:val="24"/>
          </w:rPr>
          <w:delText>that send</w:delText>
        </w:r>
      </w:del>
      <w:ins w:id="665" w:author="User" w:date="2016-01-14T11:50:00Z">
        <w:r w:rsidR="00F86818">
          <w:rPr>
            <w:rFonts w:ascii="Times New Roman" w:hAnsi="Times New Roman" w:cs="Times New Roman"/>
            <w:sz w:val="24"/>
            <w:szCs w:val="24"/>
          </w:rPr>
          <w:t xml:space="preserve"> has been sent</w:t>
        </w:r>
      </w:ins>
      <w:r>
        <w:rPr>
          <w:rFonts w:ascii="Times New Roman" w:hAnsi="Times New Roman" w:cs="Times New Roman"/>
          <w:sz w:val="24"/>
          <w:szCs w:val="24"/>
        </w:rPr>
        <w:t xml:space="preserve"> at 54</w:t>
      </w:r>
      <w:ins w:id="666" w:author="User" w:date="2016-01-14T11:51:00Z">
        <w:r w:rsidR="00F86818">
          <w:rPr>
            <w:rFonts w:ascii="Times New Roman" w:hAnsi="Times New Roman" w:cs="Times New Roman"/>
            <w:sz w:val="24"/>
            <w:szCs w:val="24"/>
          </w:rPr>
          <w:t xml:space="preserve"> </w:t>
        </w:r>
      </w:ins>
      <w:r>
        <w:rPr>
          <w:rFonts w:ascii="Times New Roman" w:hAnsi="Times New Roman" w:cs="Times New Roman"/>
          <w:sz w:val="24"/>
          <w:szCs w:val="24"/>
        </w:rPr>
        <w:t>ps a</w:t>
      </w:r>
      <w:del w:id="667" w:author="User" w:date="2016-01-14T11:51:00Z">
        <w:r w:rsidDel="00F86818">
          <w:rPr>
            <w:rFonts w:ascii="Times New Roman" w:hAnsi="Times New Roman" w:cs="Times New Roman"/>
            <w:sz w:val="24"/>
            <w:szCs w:val="24"/>
          </w:rPr>
          <w:delText>nd</w:delText>
        </w:r>
      </w:del>
      <w:r>
        <w:rPr>
          <w:rFonts w:ascii="Times New Roman" w:hAnsi="Times New Roman" w:cs="Times New Roman"/>
          <w:sz w:val="24"/>
          <w:szCs w:val="24"/>
        </w:rPr>
        <w:t xml:space="preserve"> </w:t>
      </w:r>
      <w:ins w:id="668" w:author="User" w:date="2016-01-14T11:51:00Z">
        <w:r w:rsidR="00F86818">
          <w:rPr>
            <w:rFonts w:ascii="Times New Roman" w:hAnsi="Times New Roman" w:cs="Times New Roman"/>
            <w:sz w:val="24"/>
            <w:szCs w:val="24"/>
          </w:rPr>
          <w:t xml:space="preserve">while the </w:t>
        </w:r>
        <w:r w:rsidR="00D609A4" w:rsidRPr="00D609A4">
          <w:rPr>
            <w:rFonts w:ascii="Times New Roman" w:hAnsi="Times New Roman" w:cs="Times New Roman"/>
            <w:i/>
            <w:sz w:val="24"/>
            <w:szCs w:val="24"/>
            <w:rPrChange w:id="669" w:author="User" w:date="2016-01-14T11:51:00Z">
              <w:rPr>
                <w:rFonts w:ascii="Times New Roman" w:hAnsi="Times New Roman" w:cs="Times New Roman"/>
                <w:sz w:val="24"/>
                <w:szCs w:val="24"/>
              </w:rPr>
            </w:rPrChange>
          </w:rPr>
          <w:t>ACK</w:t>
        </w:r>
        <w:r w:rsidR="00F86818">
          <w:rPr>
            <w:rFonts w:ascii="Times New Roman" w:hAnsi="Times New Roman" w:cs="Times New Roman"/>
            <w:sz w:val="24"/>
            <w:szCs w:val="24"/>
          </w:rPr>
          <w:t xml:space="preserve"> signal was </w:t>
        </w:r>
      </w:ins>
      <w:r>
        <w:rPr>
          <w:rFonts w:ascii="Times New Roman" w:hAnsi="Times New Roman" w:cs="Times New Roman"/>
          <w:sz w:val="24"/>
          <w:szCs w:val="24"/>
        </w:rPr>
        <w:t>receive</w:t>
      </w:r>
      <w:ins w:id="670" w:author="User" w:date="2016-01-14T11:51:00Z">
        <w:r w:rsidR="00F86818">
          <w:rPr>
            <w:rFonts w:ascii="Times New Roman" w:hAnsi="Times New Roman" w:cs="Times New Roman"/>
            <w:sz w:val="24"/>
            <w:szCs w:val="24"/>
          </w:rPr>
          <w:t>d</w:t>
        </w:r>
      </w:ins>
      <w:r>
        <w:rPr>
          <w:rFonts w:ascii="Times New Roman" w:hAnsi="Times New Roman" w:cs="Times New Roman"/>
          <w:sz w:val="24"/>
          <w:szCs w:val="24"/>
        </w:rPr>
        <w:t xml:space="preserve"> at 87</w:t>
      </w:r>
      <w:ins w:id="671" w:author="User" w:date="2016-01-14T11:51:00Z">
        <w:r w:rsidR="00F86818">
          <w:rPr>
            <w:rFonts w:ascii="Times New Roman" w:hAnsi="Times New Roman" w:cs="Times New Roman"/>
            <w:sz w:val="24"/>
            <w:szCs w:val="24"/>
          </w:rPr>
          <w:t xml:space="preserve"> </w:t>
        </w:r>
      </w:ins>
      <w:r>
        <w:rPr>
          <w:rFonts w:ascii="Times New Roman" w:hAnsi="Times New Roman" w:cs="Times New Roman"/>
          <w:sz w:val="24"/>
          <w:szCs w:val="24"/>
        </w:rPr>
        <w:t xml:space="preserve">ps. </w:t>
      </w:r>
    </w:p>
    <w:p w:rsidR="00F86818" w:rsidRDefault="00F86818" w:rsidP="008F0C5D">
      <w:pPr>
        <w:spacing w:line="360" w:lineRule="auto"/>
        <w:jc w:val="both"/>
        <w:rPr>
          <w:rFonts w:ascii="Times New Roman" w:hAnsi="Times New Roman" w:cs="Times New Roman"/>
          <w:sz w:val="24"/>
          <w:szCs w:val="24"/>
        </w:rPr>
      </w:pPr>
    </w:p>
    <w:p w:rsidR="008F0C5D" w:rsidRDefault="008F0C5D" w:rsidP="008F0C5D">
      <w:pPr>
        <w:spacing w:line="360" w:lineRule="auto"/>
        <w:rPr>
          <w:rFonts w:ascii="Times New Roman" w:hAnsi="Times New Roman" w:cs="Times New Roman"/>
          <w:sz w:val="24"/>
          <w:szCs w:val="24"/>
        </w:rPr>
      </w:pPr>
      <w:r>
        <w:rPr>
          <w:rFonts w:ascii="Times New Roman" w:hAnsi="Times New Roman" w:cs="Times New Roman"/>
          <w:noProof/>
          <w:sz w:val="24"/>
          <w:szCs w:val="24"/>
          <w:lang w:val="en-MY" w:eastAsia="en-MY"/>
        </w:rPr>
        <w:drawing>
          <wp:inline distT="0" distB="0" distL="0" distR="0">
            <wp:extent cx="5943600" cy="17430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rsidR="008F0C5D" w:rsidRDefault="00D609A4" w:rsidP="008F0C5D">
      <w:pPr>
        <w:spacing w:line="480" w:lineRule="auto"/>
        <w:jc w:val="center"/>
        <w:rPr>
          <w:rFonts w:ascii="Times New Roman" w:hAnsi="Times New Roman" w:cs="Times New Roman"/>
          <w:sz w:val="24"/>
          <w:szCs w:val="24"/>
        </w:rPr>
      </w:pPr>
      <w:r w:rsidRPr="00D609A4">
        <w:rPr>
          <w:rFonts w:ascii="Times New Roman" w:hAnsi="Times New Roman" w:cs="Times New Roman"/>
          <w:sz w:val="24"/>
          <w:szCs w:val="24"/>
          <w:rPrChange w:id="672" w:author="User" w:date="2016-01-14T11:40:00Z">
            <w:rPr>
              <w:rFonts w:ascii="Times New Roman" w:hAnsi="Times New Roman" w:cs="Times New Roman"/>
              <w:b/>
              <w:sz w:val="24"/>
              <w:szCs w:val="24"/>
              <w:u w:val="single"/>
            </w:rPr>
          </w:rPrChange>
        </w:rPr>
        <w:t xml:space="preserve">Figure 4.2: Simulated Result of </w:t>
      </w:r>
      <w:ins w:id="673" w:author="User" w:date="2016-01-14T11:51:00Z">
        <w:r w:rsidR="00F86818">
          <w:rPr>
            <w:rFonts w:ascii="Times New Roman" w:hAnsi="Times New Roman" w:cs="Times New Roman"/>
            <w:sz w:val="24"/>
            <w:szCs w:val="24"/>
          </w:rPr>
          <w:t xml:space="preserve">the </w:t>
        </w:r>
      </w:ins>
      <w:r w:rsidRPr="00D609A4">
        <w:rPr>
          <w:rFonts w:ascii="Times New Roman" w:hAnsi="Times New Roman" w:cs="Times New Roman"/>
          <w:sz w:val="24"/>
          <w:szCs w:val="24"/>
          <w:rPrChange w:id="674" w:author="User" w:date="2016-01-14T11:40:00Z">
            <w:rPr>
              <w:rFonts w:ascii="Times New Roman" w:hAnsi="Times New Roman" w:cs="Times New Roman"/>
              <w:b/>
              <w:sz w:val="24"/>
              <w:szCs w:val="24"/>
              <w:u w:val="single"/>
            </w:rPr>
          </w:rPrChange>
        </w:rPr>
        <w:t xml:space="preserve">I²C Controller </w:t>
      </w:r>
      <w:del w:id="675" w:author="User" w:date="2016-01-14T11:40:00Z">
        <w:r w:rsidRPr="00D609A4">
          <w:rPr>
            <w:rFonts w:ascii="Times New Roman" w:hAnsi="Times New Roman" w:cs="Times New Roman"/>
            <w:sz w:val="24"/>
            <w:szCs w:val="24"/>
            <w:rPrChange w:id="676" w:author="User" w:date="2016-01-14T11:40:00Z">
              <w:rPr>
                <w:rFonts w:ascii="Times New Roman" w:hAnsi="Times New Roman" w:cs="Times New Roman"/>
                <w:b/>
                <w:sz w:val="24"/>
                <w:szCs w:val="24"/>
                <w:u w:val="single"/>
              </w:rPr>
            </w:rPrChange>
          </w:rPr>
          <w:delText xml:space="preserve">module </w:delText>
        </w:r>
      </w:del>
      <w:ins w:id="677" w:author="User" w:date="2016-01-14T11:40:00Z">
        <w:r w:rsidR="00F86818">
          <w:rPr>
            <w:rFonts w:ascii="Times New Roman" w:hAnsi="Times New Roman" w:cs="Times New Roman"/>
            <w:sz w:val="24"/>
            <w:szCs w:val="24"/>
          </w:rPr>
          <w:t>M</w:t>
        </w:r>
        <w:r w:rsidRPr="00D609A4">
          <w:rPr>
            <w:rFonts w:ascii="Times New Roman" w:hAnsi="Times New Roman" w:cs="Times New Roman"/>
            <w:sz w:val="24"/>
            <w:szCs w:val="24"/>
            <w:rPrChange w:id="678" w:author="User" w:date="2016-01-14T11:40:00Z">
              <w:rPr>
                <w:rFonts w:ascii="Times New Roman" w:hAnsi="Times New Roman" w:cs="Times New Roman"/>
                <w:b/>
                <w:sz w:val="24"/>
                <w:szCs w:val="24"/>
                <w:u w:val="single"/>
              </w:rPr>
            </w:rPrChange>
          </w:rPr>
          <w:t xml:space="preserve">odule </w:t>
        </w:r>
      </w:ins>
    </w:p>
    <w:p w:rsidR="00F86818" w:rsidRPr="00F86818" w:rsidRDefault="00F86818" w:rsidP="008F0C5D">
      <w:pPr>
        <w:spacing w:line="480" w:lineRule="auto"/>
        <w:jc w:val="center"/>
        <w:rPr>
          <w:rFonts w:ascii="Times New Roman" w:hAnsi="Times New Roman" w:cs="Times New Roman"/>
          <w:sz w:val="24"/>
          <w:szCs w:val="24"/>
          <w:rPrChange w:id="679" w:author="User" w:date="2016-01-14T11:40:00Z">
            <w:rPr>
              <w:rFonts w:ascii="Times New Roman" w:hAnsi="Times New Roman" w:cs="Times New Roman"/>
              <w:b/>
              <w:sz w:val="24"/>
              <w:szCs w:val="24"/>
              <w:u w:val="single"/>
            </w:rPr>
          </w:rPrChange>
        </w:rPr>
      </w:pPr>
    </w:p>
    <w:p w:rsidR="008F0C5D" w:rsidRDefault="008F0C5D" w:rsidP="008F0C5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Table 4.1 shows the captured image outcome of different I²C configurations and settings. The first column shows the default setting provided by Terasic while </w:t>
      </w:r>
      <w:ins w:id="680" w:author="User" w:date="2016-01-14T11:52:00Z">
        <w:r w:rsidR="00F1605D">
          <w:rPr>
            <w:rFonts w:ascii="Times New Roman" w:hAnsi="Times New Roman" w:cs="Times New Roman"/>
            <w:sz w:val="24"/>
            <w:szCs w:val="24"/>
          </w:rPr>
          <w:t xml:space="preserve">the </w:t>
        </w:r>
      </w:ins>
      <w:r>
        <w:rPr>
          <w:rFonts w:ascii="Times New Roman" w:hAnsi="Times New Roman" w:cs="Times New Roman"/>
          <w:sz w:val="24"/>
          <w:szCs w:val="24"/>
        </w:rPr>
        <w:t>second column is the proposed settings. Figure 4.3 shows the result of the default setting</w:t>
      </w:r>
      <w:ins w:id="681" w:author="User" w:date="2016-01-14T11:54:00Z">
        <w:r w:rsidR="00F1605D">
          <w:rPr>
            <w:rFonts w:ascii="Times New Roman" w:hAnsi="Times New Roman" w:cs="Times New Roman"/>
            <w:sz w:val="24"/>
            <w:szCs w:val="24"/>
          </w:rPr>
          <w:t>s</w:t>
        </w:r>
      </w:ins>
      <w:r>
        <w:rPr>
          <w:rFonts w:ascii="Times New Roman" w:hAnsi="Times New Roman" w:cs="Times New Roman"/>
          <w:sz w:val="24"/>
          <w:szCs w:val="24"/>
        </w:rPr>
        <w:t xml:space="preserve"> made by Terasic and Figure 4.4 shows the result of the proposed settings. The default setting has a high exposure time but a low gain of Red, Green and Blue. This default setting</w:t>
      </w:r>
      <w:ins w:id="682" w:author="User" w:date="2016-01-14T11:55:00Z">
        <w:r w:rsidR="00F1605D">
          <w:rPr>
            <w:rFonts w:ascii="Times New Roman" w:hAnsi="Times New Roman" w:cs="Times New Roman"/>
            <w:sz w:val="24"/>
            <w:szCs w:val="24"/>
          </w:rPr>
          <w:t>s</w:t>
        </w:r>
      </w:ins>
      <w:r>
        <w:rPr>
          <w:rFonts w:ascii="Times New Roman" w:hAnsi="Times New Roman" w:cs="Times New Roman"/>
          <w:sz w:val="24"/>
          <w:szCs w:val="24"/>
        </w:rPr>
        <w:t xml:space="preserve"> will cause a delay when operating in a free running mode. The proposed settings reduce the exposure time but increase the gain of Red, Green and Blue. The reduction in exposure time improves image clarity as shown in Figure 4.4</w:t>
      </w:r>
    </w:p>
    <w:p w:rsidR="008F0C5D" w:rsidRDefault="00D609A4" w:rsidP="008F0C5D">
      <w:pPr>
        <w:spacing w:line="480" w:lineRule="auto"/>
        <w:ind w:firstLine="720"/>
        <w:jc w:val="both"/>
        <w:rPr>
          <w:rFonts w:ascii="Times New Roman" w:hAnsi="Times New Roman" w:cs="Times New Roman"/>
          <w:sz w:val="24"/>
          <w:szCs w:val="24"/>
        </w:rPr>
      </w:pPr>
      <w:r w:rsidRPr="00D609A4">
        <w:rPr>
          <w:rFonts w:ascii="Times New Roman" w:hAnsi="Times New Roman" w:cs="Times New Roman"/>
          <w:noProof/>
          <w:sz w:val="24"/>
          <w:szCs w:val="24"/>
        </w:rPr>
        <w:lastRenderedPageBreak/>
        <w:pict>
          <v:shape id="Text Box 362" o:spid="_x0000_s1107" type="#_x0000_t202" style="position:absolute;left:0;text-align:left;margin-left:138pt;margin-top:12.65pt;width:1in;height:23.25pt;z-index:251661312;visibility:visible;mso-wrap-style:non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" fillcolor="white [3201]" strokecolor="white [3212]" strokeweight=".5pt">
            <v:textbox style="mso-next-textbox:#Text Box 362">
              <w:txbxContent>
                <w:p w:rsidR="00D77732" w:rsidRPr="00C36A8C" w:rsidRDefault="00D77732" w:rsidP="008F0C5D">
                  <w:pPr>
                    <w:rPr>
                      <w:rFonts w:ascii="Times New Roman" w:hAnsi="Times New Roman" w:cs="Times New Roman"/>
                      <w:sz w:val="24"/>
                    </w:rPr>
                  </w:pPr>
                  <w:r w:rsidRPr="00F1605D">
                    <w:rPr>
                      <w:rFonts w:ascii="Times New Roman" w:hAnsi="Times New Roman" w:cs="Times New Roman"/>
                      <w:sz w:val="24"/>
                      <w:highlight w:val="yellow"/>
                    </w:rPr>
                    <w:t>Table 4.1: Images with Different Settings</w:t>
                  </w:r>
                </w:p>
              </w:txbxContent>
            </v:textbox>
          </v:shape>
        </w:pict>
      </w:r>
    </w:p>
    <w:tbl>
      <w:tblPr>
        <w:tblStyle w:val="TableGrid"/>
        <w:tblW w:w="5000" w:type="pct"/>
        <w:tblLook w:val="04A0"/>
      </w:tblPr>
      <w:tblGrid>
        <w:gridCol w:w="3192"/>
        <w:gridCol w:w="3193"/>
        <w:gridCol w:w="3191"/>
      </w:tblGrid>
      <w:tr w:rsidR="008F0C5D" w:rsidTr="0019759D">
        <w:trPr>
          <w:trHeight w:val="505"/>
        </w:trPr>
        <w:tc>
          <w:tcPr>
            <w:tcW w:w="1667" w:type="pct"/>
          </w:tcPr>
          <w:p w:rsidR="00D77732" w:rsidRDefault="00D77732">
            <w:pPr>
              <w:jc w:val="both"/>
              <w:rPr>
                <w:rFonts w:ascii="Times New Roman" w:hAnsi="Times New Roman" w:cs="Times New Roman"/>
                <w:sz w:val="24"/>
                <w:szCs w:val="24"/>
              </w:rPr>
              <w:pPrChange w:id="683" w:author="User" w:date="2016-01-14T11:53:00Z">
                <w:pPr>
                  <w:spacing w:after="200" w:line="480" w:lineRule="auto"/>
                  <w:jc w:val="both"/>
                </w:pPr>
              </w:pPrChange>
            </w:pPr>
          </w:p>
        </w:tc>
        <w:tc>
          <w:tcPr>
            <w:tcW w:w="1667" w:type="pct"/>
          </w:tcPr>
          <w:p w:rsidR="00D77732" w:rsidRDefault="008F0C5D">
            <w:pPr>
              <w:jc w:val="center"/>
              <w:rPr>
                <w:ins w:id="684" w:author="User" w:date="2016-01-14T11:54:00Z"/>
                <w:rFonts w:ascii="Times New Roman" w:hAnsi="Times New Roman" w:cs="Times New Roman"/>
                <w:sz w:val="24"/>
                <w:szCs w:val="24"/>
              </w:rPr>
              <w:pPrChange w:id="685" w:author="User" w:date="2016-01-14T11:53:00Z">
                <w:pPr>
                  <w:spacing w:after="200" w:line="480" w:lineRule="auto"/>
                  <w:jc w:val="center"/>
                </w:pPr>
              </w:pPrChange>
            </w:pPr>
            <w:r>
              <w:rPr>
                <w:rFonts w:ascii="Times New Roman" w:hAnsi="Times New Roman" w:cs="Times New Roman"/>
                <w:sz w:val="24"/>
                <w:szCs w:val="24"/>
              </w:rPr>
              <w:t>Figure 4.2</w:t>
            </w:r>
          </w:p>
          <w:p w:rsidR="00D77732" w:rsidRDefault="00F1605D">
            <w:pPr>
              <w:jc w:val="center"/>
              <w:rPr>
                <w:rFonts w:ascii="Times New Roman" w:hAnsi="Times New Roman" w:cs="Times New Roman"/>
                <w:sz w:val="24"/>
                <w:szCs w:val="24"/>
              </w:rPr>
              <w:pPrChange w:id="686" w:author="User" w:date="2016-01-14T11:53:00Z">
                <w:pPr>
                  <w:spacing w:after="200" w:line="480" w:lineRule="auto"/>
                  <w:jc w:val="center"/>
                </w:pPr>
              </w:pPrChange>
            </w:pPr>
            <w:ins w:id="687" w:author="User" w:date="2016-01-14T11:54:00Z">
              <w:r>
                <w:rPr>
                  <w:rFonts w:ascii="Times New Roman" w:hAnsi="Times New Roman" w:cs="Times New Roman"/>
                  <w:sz w:val="24"/>
                  <w:szCs w:val="24"/>
                </w:rPr>
                <w:t>(Default Setting)</w:t>
              </w:r>
            </w:ins>
          </w:p>
        </w:tc>
        <w:tc>
          <w:tcPr>
            <w:tcW w:w="1667" w:type="pct"/>
          </w:tcPr>
          <w:p w:rsidR="00D77732" w:rsidRDefault="008F0C5D">
            <w:pPr>
              <w:jc w:val="center"/>
              <w:rPr>
                <w:ins w:id="688" w:author="User" w:date="2016-01-14T11:54:00Z"/>
                <w:rFonts w:ascii="Times New Roman" w:hAnsi="Times New Roman" w:cs="Times New Roman"/>
                <w:sz w:val="24"/>
                <w:szCs w:val="24"/>
              </w:rPr>
              <w:pPrChange w:id="689" w:author="User" w:date="2016-01-14T11:53:00Z">
                <w:pPr>
                  <w:spacing w:after="200" w:line="480" w:lineRule="auto"/>
                  <w:jc w:val="center"/>
                </w:pPr>
              </w:pPrChange>
            </w:pPr>
            <w:r>
              <w:rPr>
                <w:rFonts w:ascii="Times New Roman" w:hAnsi="Times New Roman" w:cs="Times New Roman"/>
                <w:sz w:val="24"/>
                <w:szCs w:val="24"/>
              </w:rPr>
              <w:t>Figure 4.3</w:t>
            </w:r>
            <w:ins w:id="690" w:author="User" w:date="2016-01-14T11:54:00Z">
              <w:r w:rsidR="00F1605D">
                <w:rPr>
                  <w:rFonts w:ascii="Times New Roman" w:hAnsi="Times New Roman" w:cs="Times New Roman"/>
                  <w:sz w:val="24"/>
                  <w:szCs w:val="24"/>
                </w:rPr>
                <w:t xml:space="preserve"> </w:t>
              </w:r>
            </w:ins>
          </w:p>
          <w:p w:rsidR="00D77732" w:rsidRDefault="00F1605D">
            <w:pPr>
              <w:jc w:val="center"/>
              <w:rPr>
                <w:rFonts w:ascii="Times New Roman" w:hAnsi="Times New Roman" w:cs="Times New Roman"/>
                <w:sz w:val="24"/>
                <w:szCs w:val="24"/>
              </w:rPr>
              <w:pPrChange w:id="691" w:author="User" w:date="2016-01-14T11:53:00Z">
                <w:pPr>
                  <w:spacing w:after="200" w:line="480" w:lineRule="auto"/>
                  <w:jc w:val="center"/>
                </w:pPr>
              </w:pPrChange>
            </w:pPr>
            <w:ins w:id="692" w:author="User" w:date="2016-01-14T11:54:00Z">
              <w:r>
                <w:rPr>
                  <w:rFonts w:ascii="Times New Roman" w:hAnsi="Times New Roman" w:cs="Times New Roman"/>
                  <w:sz w:val="24"/>
                  <w:szCs w:val="24"/>
                </w:rPr>
                <w:t>(Proposed Setting)</w:t>
              </w:r>
            </w:ins>
          </w:p>
        </w:tc>
      </w:tr>
      <w:tr w:rsidR="008F0C5D" w:rsidTr="0019759D">
        <w:trPr>
          <w:trHeight w:val="491"/>
        </w:trPr>
        <w:tc>
          <w:tcPr>
            <w:tcW w:w="1667" w:type="pct"/>
          </w:tcPr>
          <w:p w:rsidR="00D77732" w:rsidRDefault="008F0C5D">
            <w:pPr>
              <w:jc w:val="both"/>
              <w:rPr>
                <w:rFonts w:ascii="Times New Roman" w:hAnsi="Times New Roman" w:cs="Times New Roman"/>
                <w:sz w:val="24"/>
                <w:szCs w:val="24"/>
              </w:rPr>
              <w:pPrChange w:id="693" w:author="User" w:date="2016-01-14T11:53:00Z">
                <w:pPr>
                  <w:spacing w:after="200" w:line="480" w:lineRule="auto"/>
                  <w:jc w:val="both"/>
                </w:pPr>
              </w:pPrChange>
            </w:pPr>
            <w:r>
              <w:rPr>
                <w:rFonts w:ascii="Times New Roman" w:hAnsi="Times New Roman" w:cs="Times New Roman"/>
                <w:sz w:val="24"/>
                <w:szCs w:val="24"/>
              </w:rPr>
              <w:t>Row Size</w:t>
            </w:r>
          </w:p>
        </w:tc>
        <w:tc>
          <w:tcPr>
            <w:tcW w:w="1667" w:type="pct"/>
          </w:tcPr>
          <w:p w:rsidR="00D77732" w:rsidRDefault="008F0C5D">
            <w:pPr>
              <w:jc w:val="center"/>
              <w:rPr>
                <w:rFonts w:ascii="Times New Roman" w:hAnsi="Times New Roman" w:cs="Times New Roman"/>
                <w:sz w:val="24"/>
                <w:szCs w:val="24"/>
              </w:rPr>
              <w:pPrChange w:id="694" w:author="User" w:date="2016-01-14T11:53:00Z">
                <w:pPr>
                  <w:spacing w:after="200" w:line="480" w:lineRule="auto"/>
                  <w:jc w:val="center"/>
                </w:pPr>
              </w:pPrChange>
            </w:pPr>
            <w:r>
              <w:rPr>
                <w:rFonts w:ascii="Times New Roman" w:hAnsi="Times New Roman" w:cs="Times New Roman"/>
                <w:sz w:val="24"/>
                <w:szCs w:val="24"/>
              </w:rPr>
              <w:t>960</w:t>
            </w:r>
          </w:p>
        </w:tc>
        <w:tc>
          <w:tcPr>
            <w:tcW w:w="1667" w:type="pct"/>
          </w:tcPr>
          <w:p w:rsidR="00D77732" w:rsidRDefault="008F0C5D">
            <w:pPr>
              <w:jc w:val="center"/>
              <w:rPr>
                <w:rFonts w:ascii="Times New Roman" w:hAnsi="Times New Roman" w:cs="Times New Roman"/>
                <w:sz w:val="24"/>
                <w:szCs w:val="24"/>
              </w:rPr>
              <w:pPrChange w:id="695" w:author="User" w:date="2016-01-14T11:53:00Z">
                <w:pPr>
                  <w:spacing w:after="200" w:line="480" w:lineRule="auto"/>
                  <w:jc w:val="center"/>
                </w:pPr>
              </w:pPrChange>
            </w:pPr>
            <w:r>
              <w:rPr>
                <w:rFonts w:ascii="Times New Roman" w:hAnsi="Times New Roman" w:cs="Times New Roman"/>
                <w:sz w:val="24"/>
                <w:szCs w:val="24"/>
              </w:rPr>
              <w:t>960</w:t>
            </w:r>
          </w:p>
        </w:tc>
      </w:tr>
      <w:tr w:rsidR="008F0C5D" w:rsidTr="0019759D">
        <w:trPr>
          <w:trHeight w:val="491"/>
        </w:trPr>
        <w:tc>
          <w:tcPr>
            <w:tcW w:w="1667" w:type="pct"/>
          </w:tcPr>
          <w:p w:rsidR="00D77732" w:rsidRDefault="008F0C5D">
            <w:pPr>
              <w:jc w:val="both"/>
              <w:rPr>
                <w:rFonts w:ascii="Times New Roman" w:hAnsi="Times New Roman" w:cs="Times New Roman"/>
                <w:sz w:val="24"/>
                <w:szCs w:val="24"/>
              </w:rPr>
              <w:pPrChange w:id="696" w:author="User" w:date="2016-01-14T11:53:00Z">
                <w:pPr>
                  <w:spacing w:after="200" w:line="480" w:lineRule="auto"/>
                  <w:jc w:val="both"/>
                </w:pPr>
              </w:pPrChange>
            </w:pPr>
            <w:r>
              <w:rPr>
                <w:rFonts w:ascii="Times New Roman" w:hAnsi="Times New Roman" w:cs="Times New Roman"/>
                <w:sz w:val="24"/>
                <w:szCs w:val="24"/>
              </w:rPr>
              <w:t>Column Size</w:t>
            </w:r>
          </w:p>
        </w:tc>
        <w:tc>
          <w:tcPr>
            <w:tcW w:w="1667" w:type="pct"/>
          </w:tcPr>
          <w:p w:rsidR="00D77732" w:rsidRDefault="008F0C5D">
            <w:pPr>
              <w:jc w:val="center"/>
              <w:rPr>
                <w:rFonts w:ascii="Times New Roman" w:hAnsi="Times New Roman" w:cs="Times New Roman"/>
                <w:sz w:val="24"/>
                <w:szCs w:val="24"/>
              </w:rPr>
              <w:pPrChange w:id="697" w:author="User" w:date="2016-01-14T11:53:00Z">
                <w:pPr>
                  <w:spacing w:after="200" w:line="480" w:lineRule="auto"/>
                  <w:jc w:val="center"/>
                </w:pPr>
              </w:pPrChange>
            </w:pPr>
            <w:r>
              <w:rPr>
                <w:rFonts w:ascii="Times New Roman" w:hAnsi="Times New Roman" w:cs="Times New Roman"/>
                <w:sz w:val="24"/>
                <w:szCs w:val="24"/>
              </w:rPr>
              <w:t>1280</w:t>
            </w:r>
          </w:p>
        </w:tc>
        <w:tc>
          <w:tcPr>
            <w:tcW w:w="1667" w:type="pct"/>
          </w:tcPr>
          <w:p w:rsidR="00D77732" w:rsidRDefault="008F0C5D">
            <w:pPr>
              <w:jc w:val="center"/>
              <w:rPr>
                <w:rFonts w:ascii="Times New Roman" w:hAnsi="Times New Roman" w:cs="Times New Roman"/>
                <w:sz w:val="24"/>
                <w:szCs w:val="24"/>
              </w:rPr>
              <w:pPrChange w:id="698" w:author="User" w:date="2016-01-14T11:53:00Z">
                <w:pPr>
                  <w:spacing w:after="200" w:line="480" w:lineRule="auto"/>
                  <w:jc w:val="center"/>
                </w:pPr>
              </w:pPrChange>
            </w:pPr>
            <w:r>
              <w:rPr>
                <w:rFonts w:ascii="Times New Roman" w:hAnsi="Times New Roman" w:cs="Times New Roman"/>
                <w:sz w:val="24"/>
                <w:szCs w:val="24"/>
              </w:rPr>
              <w:t>1280</w:t>
            </w:r>
          </w:p>
        </w:tc>
      </w:tr>
      <w:tr w:rsidR="008F0C5D" w:rsidTr="0019759D">
        <w:trPr>
          <w:trHeight w:val="505"/>
        </w:trPr>
        <w:tc>
          <w:tcPr>
            <w:tcW w:w="1667" w:type="pct"/>
          </w:tcPr>
          <w:p w:rsidR="00D77732" w:rsidRDefault="008F0C5D">
            <w:pPr>
              <w:jc w:val="both"/>
              <w:rPr>
                <w:rFonts w:ascii="Times New Roman" w:hAnsi="Times New Roman" w:cs="Times New Roman"/>
                <w:sz w:val="24"/>
                <w:szCs w:val="24"/>
              </w:rPr>
              <w:pPrChange w:id="699" w:author="User" w:date="2016-01-14T11:53:00Z">
                <w:pPr>
                  <w:spacing w:after="200" w:line="480" w:lineRule="auto"/>
                  <w:jc w:val="both"/>
                </w:pPr>
              </w:pPrChange>
            </w:pPr>
            <w:r>
              <w:rPr>
                <w:rFonts w:ascii="Times New Roman" w:hAnsi="Times New Roman" w:cs="Times New Roman"/>
                <w:sz w:val="24"/>
                <w:szCs w:val="24"/>
              </w:rPr>
              <w:t>G1 Gain</w:t>
            </w:r>
          </w:p>
        </w:tc>
        <w:tc>
          <w:tcPr>
            <w:tcW w:w="1667" w:type="pct"/>
          </w:tcPr>
          <w:p w:rsidR="00D77732" w:rsidRDefault="008F0C5D">
            <w:pPr>
              <w:jc w:val="center"/>
              <w:rPr>
                <w:rFonts w:ascii="Times New Roman" w:hAnsi="Times New Roman" w:cs="Times New Roman"/>
                <w:sz w:val="24"/>
                <w:szCs w:val="24"/>
              </w:rPr>
              <w:pPrChange w:id="700" w:author="User" w:date="2016-01-14T11:53:00Z">
                <w:pPr>
                  <w:spacing w:after="200" w:line="480" w:lineRule="auto"/>
                  <w:jc w:val="center"/>
                </w:pPr>
              </w:pPrChange>
            </w:pPr>
            <w:r>
              <w:rPr>
                <w:rFonts w:ascii="Times New Roman" w:hAnsi="Times New Roman" w:cs="Times New Roman"/>
                <w:sz w:val="24"/>
                <w:szCs w:val="24"/>
              </w:rPr>
              <w:t>11</w:t>
            </w:r>
          </w:p>
        </w:tc>
        <w:tc>
          <w:tcPr>
            <w:tcW w:w="1667" w:type="pct"/>
          </w:tcPr>
          <w:p w:rsidR="00D77732" w:rsidRDefault="008F0C5D">
            <w:pPr>
              <w:jc w:val="center"/>
              <w:rPr>
                <w:rFonts w:ascii="Times New Roman" w:hAnsi="Times New Roman" w:cs="Times New Roman"/>
                <w:sz w:val="24"/>
                <w:szCs w:val="24"/>
              </w:rPr>
              <w:pPrChange w:id="701" w:author="User" w:date="2016-01-14T11:53:00Z">
                <w:pPr>
                  <w:spacing w:after="200" w:line="480" w:lineRule="auto"/>
                  <w:jc w:val="center"/>
                </w:pPr>
              </w:pPrChange>
            </w:pPr>
            <w:r>
              <w:rPr>
                <w:rFonts w:ascii="Times New Roman" w:hAnsi="Times New Roman" w:cs="Times New Roman"/>
                <w:sz w:val="24"/>
                <w:szCs w:val="24"/>
              </w:rPr>
              <w:t>50</w:t>
            </w:r>
          </w:p>
        </w:tc>
      </w:tr>
      <w:tr w:rsidR="008F0C5D" w:rsidTr="0019759D">
        <w:trPr>
          <w:trHeight w:val="491"/>
        </w:trPr>
        <w:tc>
          <w:tcPr>
            <w:tcW w:w="1667" w:type="pct"/>
          </w:tcPr>
          <w:p w:rsidR="00D77732" w:rsidRDefault="008F0C5D">
            <w:pPr>
              <w:jc w:val="both"/>
              <w:rPr>
                <w:rFonts w:ascii="Times New Roman" w:hAnsi="Times New Roman" w:cs="Times New Roman"/>
                <w:sz w:val="24"/>
                <w:szCs w:val="24"/>
              </w:rPr>
              <w:pPrChange w:id="702" w:author="User" w:date="2016-01-14T11:53:00Z">
                <w:pPr>
                  <w:spacing w:after="200" w:line="480" w:lineRule="auto"/>
                  <w:jc w:val="both"/>
                </w:pPr>
              </w:pPrChange>
            </w:pPr>
            <w:r>
              <w:rPr>
                <w:rFonts w:ascii="Times New Roman" w:hAnsi="Times New Roman" w:cs="Times New Roman"/>
                <w:sz w:val="24"/>
                <w:szCs w:val="24"/>
              </w:rPr>
              <w:t>G2 Gain</w:t>
            </w:r>
          </w:p>
        </w:tc>
        <w:tc>
          <w:tcPr>
            <w:tcW w:w="1667" w:type="pct"/>
          </w:tcPr>
          <w:p w:rsidR="00D77732" w:rsidRDefault="008F0C5D">
            <w:pPr>
              <w:jc w:val="center"/>
              <w:rPr>
                <w:rFonts w:ascii="Times New Roman" w:hAnsi="Times New Roman" w:cs="Times New Roman"/>
                <w:sz w:val="24"/>
                <w:szCs w:val="24"/>
              </w:rPr>
              <w:pPrChange w:id="703" w:author="User" w:date="2016-01-14T11:53:00Z">
                <w:pPr>
                  <w:spacing w:after="200" w:line="480" w:lineRule="auto"/>
                  <w:jc w:val="center"/>
                </w:pPr>
              </w:pPrChange>
            </w:pPr>
            <w:r>
              <w:rPr>
                <w:rFonts w:ascii="Times New Roman" w:hAnsi="Times New Roman" w:cs="Times New Roman"/>
                <w:sz w:val="24"/>
                <w:szCs w:val="24"/>
              </w:rPr>
              <w:t>11</w:t>
            </w:r>
          </w:p>
        </w:tc>
        <w:tc>
          <w:tcPr>
            <w:tcW w:w="1667" w:type="pct"/>
          </w:tcPr>
          <w:p w:rsidR="00D77732" w:rsidRDefault="008F0C5D">
            <w:pPr>
              <w:jc w:val="center"/>
              <w:rPr>
                <w:rFonts w:ascii="Times New Roman" w:hAnsi="Times New Roman" w:cs="Times New Roman"/>
                <w:sz w:val="24"/>
                <w:szCs w:val="24"/>
              </w:rPr>
              <w:pPrChange w:id="704" w:author="User" w:date="2016-01-14T11:53:00Z">
                <w:pPr>
                  <w:spacing w:after="200" w:line="480" w:lineRule="auto"/>
                  <w:jc w:val="center"/>
                </w:pPr>
              </w:pPrChange>
            </w:pPr>
            <w:r>
              <w:rPr>
                <w:rFonts w:ascii="Times New Roman" w:hAnsi="Times New Roman" w:cs="Times New Roman"/>
                <w:sz w:val="24"/>
                <w:szCs w:val="24"/>
              </w:rPr>
              <w:t>50</w:t>
            </w:r>
          </w:p>
        </w:tc>
      </w:tr>
      <w:tr w:rsidR="008F0C5D" w:rsidTr="0019759D">
        <w:trPr>
          <w:trHeight w:val="505"/>
        </w:trPr>
        <w:tc>
          <w:tcPr>
            <w:tcW w:w="1667" w:type="pct"/>
          </w:tcPr>
          <w:p w:rsidR="00D77732" w:rsidRDefault="008F0C5D">
            <w:pPr>
              <w:jc w:val="both"/>
              <w:rPr>
                <w:rFonts w:ascii="Times New Roman" w:hAnsi="Times New Roman" w:cs="Times New Roman"/>
                <w:sz w:val="24"/>
                <w:szCs w:val="24"/>
              </w:rPr>
              <w:pPrChange w:id="705" w:author="User" w:date="2016-01-14T11:53:00Z">
                <w:pPr>
                  <w:spacing w:after="200" w:line="480" w:lineRule="auto"/>
                  <w:jc w:val="both"/>
                </w:pPr>
              </w:pPrChange>
            </w:pPr>
            <w:r>
              <w:rPr>
                <w:rFonts w:ascii="Times New Roman" w:hAnsi="Times New Roman" w:cs="Times New Roman"/>
                <w:sz w:val="24"/>
                <w:szCs w:val="24"/>
              </w:rPr>
              <w:t>R Gain</w:t>
            </w:r>
          </w:p>
        </w:tc>
        <w:tc>
          <w:tcPr>
            <w:tcW w:w="1667" w:type="pct"/>
          </w:tcPr>
          <w:p w:rsidR="00D77732" w:rsidRDefault="008F0C5D">
            <w:pPr>
              <w:jc w:val="center"/>
              <w:rPr>
                <w:rFonts w:ascii="Times New Roman" w:hAnsi="Times New Roman" w:cs="Times New Roman"/>
                <w:sz w:val="24"/>
                <w:szCs w:val="24"/>
              </w:rPr>
              <w:pPrChange w:id="706" w:author="User" w:date="2016-01-14T11:53:00Z">
                <w:pPr>
                  <w:spacing w:after="200" w:line="480" w:lineRule="auto"/>
                  <w:jc w:val="center"/>
                </w:pPr>
              </w:pPrChange>
            </w:pPr>
            <w:r>
              <w:rPr>
                <w:rFonts w:ascii="Times New Roman" w:hAnsi="Times New Roman" w:cs="Times New Roman"/>
                <w:sz w:val="24"/>
                <w:szCs w:val="24"/>
              </w:rPr>
              <w:t>15</w:t>
            </w:r>
          </w:p>
        </w:tc>
        <w:tc>
          <w:tcPr>
            <w:tcW w:w="1667" w:type="pct"/>
          </w:tcPr>
          <w:p w:rsidR="00D77732" w:rsidRDefault="008F0C5D">
            <w:pPr>
              <w:jc w:val="center"/>
              <w:rPr>
                <w:rFonts w:ascii="Times New Roman" w:hAnsi="Times New Roman" w:cs="Times New Roman"/>
                <w:sz w:val="24"/>
                <w:szCs w:val="24"/>
              </w:rPr>
              <w:pPrChange w:id="707" w:author="User" w:date="2016-01-14T11:53:00Z">
                <w:pPr>
                  <w:spacing w:after="200" w:line="480" w:lineRule="auto"/>
                  <w:jc w:val="center"/>
                </w:pPr>
              </w:pPrChange>
            </w:pPr>
            <w:r>
              <w:rPr>
                <w:rFonts w:ascii="Times New Roman" w:hAnsi="Times New Roman" w:cs="Times New Roman"/>
                <w:sz w:val="24"/>
                <w:szCs w:val="24"/>
              </w:rPr>
              <w:t>824</w:t>
            </w:r>
          </w:p>
        </w:tc>
      </w:tr>
      <w:tr w:rsidR="008F0C5D" w:rsidTr="0019759D">
        <w:trPr>
          <w:trHeight w:val="491"/>
        </w:trPr>
        <w:tc>
          <w:tcPr>
            <w:tcW w:w="1667" w:type="pct"/>
          </w:tcPr>
          <w:p w:rsidR="00D77732" w:rsidRDefault="008F0C5D">
            <w:pPr>
              <w:jc w:val="both"/>
              <w:rPr>
                <w:rFonts w:ascii="Times New Roman" w:hAnsi="Times New Roman" w:cs="Times New Roman"/>
                <w:sz w:val="24"/>
                <w:szCs w:val="24"/>
              </w:rPr>
              <w:pPrChange w:id="708" w:author="User" w:date="2016-01-14T11:53:00Z">
                <w:pPr>
                  <w:spacing w:after="200" w:line="480" w:lineRule="auto"/>
                  <w:jc w:val="both"/>
                </w:pPr>
              </w:pPrChange>
            </w:pPr>
            <w:r>
              <w:rPr>
                <w:rFonts w:ascii="Times New Roman" w:hAnsi="Times New Roman" w:cs="Times New Roman"/>
                <w:sz w:val="24"/>
                <w:szCs w:val="24"/>
              </w:rPr>
              <w:t>B Gain</w:t>
            </w:r>
          </w:p>
        </w:tc>
        <w:tc>
          <w:tcPr>
            <w:tcW w:w="1667" w:type="pct"/>
          </w:tcPr>
          <w:p w:rsidR="00D77732" w:rsidRDefault="008F0C5D">
            <w:pPr>
              <w:jc w:val="center"/>
              <w:rPr>
                <w:rFonts w:ascii="Times New Roman" w:hAnsi="Times New Roman" w:cs="Times New Roman"/>
                <w:sz w:val="24"/>
                <w:szCs w:val="24"/>
              </w:rPr>
              <w:pPrChange w:id="709" w:author="User" w:date="2016-01-14T11:53:00Z">
                <w:pPr>
                  <w:spacing w:after="200" w:line="480" w:lineRule="auto"/>
                  <w:jc w:val="center"/>
                </w:pPr>
              </w:pPrChange>
            </w:pPr>
            <w:r>
              <w:rPr>
                <w:rFonts w:ascii="Times New Roman" w:hAnsi="Times New Roman" w:cs="Times New Roman"/>
                <w:sz w:val="24"/>
                <w:szCs w:val="24"/>
              </w:rPr>
              <w:t>15</w:t>
            </w:r>
          </w:p>
        </w:tc>
        <w:tc>
          <w:tcPr>
            <w:tcW w:w="1667" w:type="pct"/>
          </w:tcPr>
          <w:p w:rsidR="00D77732" w:rsidRDefault="008F0C5D">
            <w:pPr>
              <w:jc w:val="center"/>
              <w:rPr>
                <w:rFonts w:ascii="Times New Roman" w:hAnsi="Times New Roman" w:cs="Times New Roman"/>
                <w:sz w:val="24"/>
                <w:szCs w:val="24"/>
              </w:rPr>
              <w:pPrChange w:id="710" w:author="User" w:date="2016-01-14T11:53:00Z">
                <w:pPr>
                  <w:spacing w:after="200" w:line="480" w:lineRule="auto"/>
                  <w:jc w:val="center"/>
                </w:pPr>
              </w:pPrChange>
            </w:pPr>
            <w:r>
              <w:rPr>
                <w:rFonts w:ascii="Times New Roman" w:hAnsi="Times New Roman" w:cs="Times New Roman"/>
                <w:sz w:val="24"/>
                <w:szCs w:val="24"/>
              </w:rPr>
              <w:t>307</w:t>
            </w:r>
          </w:p>
        </w:tc>
      </w:tr>
      <w:tr w:rsidR="008F0C5D" w:rsidTr="0019759D">
        <w:trPr>
          <w:trHeight w:val="505"/>
        </w:trPr>
        <w:tc>
          <w:tcPr>
            <w:tcW w:w="1667" w:type="pct"/>
          </w:tcPr>
          <w:p w:rsidR="00D77732" w:rsidRDefault="008F0C5D">
            <w:pPr>
              <w:jc w:val="both"/>
              <w:rPr>
                <w:rFonts w:ascii="Times New Roman" w:hAnsi="Times New Roman" w:cs="Times New Roman"/>
                <w:sz w:val="24"/>
                <w:szCs w:val="24"/>
              </w:rPr>
              <w:pPrChange w:id="711" w:author="User" w:date="2016-01-14T11:53:00Z">
                <w:pPr>
                  <w:spacing w:after="200" w:line="480" w:lineRule="auto"/>
                  <w:jc w:val="both"/>
                </w:pPr>
              </w:pPrChange>
            </w:pPr>
            <w:r>
              <w:rPr>
                <w:rFonts w:ascii="Times New Roman" w:hAnsi="Times New Roman" w:cs="Times New Roman"/>
                <w:sz w:val="24"/>
                <w:szCs w:val="24"/>
              </w:rPr>
              <w:t>Exposure Time</w:t>
            </w:r>
          </w:p>
        </w:tc>
        <w:tc>
          <w:tcPr>
            <w:tcW w:w="1667" w:type="pct"/>
          </w:tcPr>
          <w:p w:rsidR="00D77732" w:rsidRDefault="008F0C5D">
            <w:pPr>
              <w:jc w:val="center"/>
              <w:rPr>
                <w:rFonts w:ascii="Times New Roman" w:hAnsi="Times New Roman" w:cs="Times New Roman"/>
                <w:sz w:val="24"/>
                <w:szCs w:val="24"/>
              </w:rPr>
              <w:pPrChange w:id="712" w:author="User" w:date="2016-01-14T11:53:00Z">
                <w:pPr>
                  <w:spacing w:after="200" w:line="480" w:lineRule="auto"/>
                  <w:jc w:val="center"/>
                </w:pPr>
              </w:pPrChange>
            </w:pPr>
            <w:r>
              <w:rPr>
                <w:rFonts w:ascii="Times New Roman" w:hAnsi="Times New Roman" w:cs="Times New Roman"/>
                <w:sz w:val="24"/>
                <w:szCs w:val="24"/>
              </w:rPr>
              <w:t>1984</w:t>
            </w:r>
          </w:p>
        </w:tc>
        <w:tc>
          <w:tcPr>
            <w:tcW w:w="1667" w:type="pct"/>
          </w:tcPr>
          <w:p w:rsidR="00D77732" w:rsidRDefault="008F0C5D">
            <w:pPr>
              <w:jc w:val="center"/>
              <w:rPr>
                <w:rFonts w:ascii="Times New Roman" w:hAnsi="Times New Roman" w:cs="Times New Roman"/>
                <w:sz w:val="24"/>
                <w:szCs w:val="24"/>
              </w:rPr>
              <w:pPrChange w:id="713" w:author="User" w:date="2016-01-14T11:53:00Z">
                <w:pPr>
                  <w:spacing w:after="200" w:line="480" w:lineRule="auto"/>
                  <w:jc w:val="center"/>
                </w:pPr>
              </w:pPrChange>
            </w:pPr>
            <w:r>
              <w:rPr>
                <w:rFonts w:ascii="Times New Roman" w:hAnsi="Times New Roman" w:cs="Times New Roman"/>
                <w:sz w:val="24"/>
                <w:szCs w:val="24"/>
              </w:rPr>
              <w:t>1080</w:t>
            </w:r>
          </w:p>
        </w:tc>
      </w:tr>
    </w:tbl>
    <w:p w:rsidR="008F0C5D" w:rsidRPr="003B20DC" w:rsidRDefault="008F0C5D" w:rsidP="008F0C5D">
      <w:pPr>
        <w:spacing w:line="480" w:lineRule="auto"/>
        <w:ind w:firstLine="720"/>
        <w:jc w:val="both"/>
        <w:rPr>
          <w:rFonts w:ascii="Times New Roman" w:hAnsi="Times New Roman" w:cs="Times New Roman"/>
          <w:sz w:val="24"/>
          <w:szCs w:val="24"/>
        </w:rPr>
      </w:pPr>
    </w:p>
    <w:p w:rsidR="008F0C5D" w:rsidRDefault="008F0C5D" w:rsidP="008F0C5D">
      <w:pPr>
        <w:spacing w:line="240" w:lineRule="auto"/>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noProof/>
          <w:sz w:val="24"/>
          <w:szCs w:val="24"/>
          <w:lang w:val="en-MY" w:eastAsia="en-MY"/>
        </w:rPr>
        <w:drawing>
          <wp:inline distT="0" distB="0" distL="0" distR="0">
            <wp:extent cx="1571625" cy="1287338"/>
            <wp:effectExtent l="19050" t="0" r="9525" b="0"/>
            <wp:docPr id="1" name="Picture 1" descr="C:\Users\KM\Downloads\12465146_10208755021652455_34196888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M\Downloads\12465146_10208755021652455_341968887_o.jp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71625" cy="1287338"/>
                    </a:xfrm>
                    <a:prstGeom prst="rect">
                      <a:avLst/>
                    </a:prstGeom>
                    <a:noFill/>
                    <a:ln>
                      <a:noFill/>
                    </a:ln>
                  </pic:spPr>
                </pic:pic>
              </a:graphicData>
            </a:graphic>
          </wp:inline>
        </w:drawing>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noProof/>
          <w:sz w:val="24"/>
          <w:szCs w:val="24"/>
          <w:lang w:val="en-MY" w:eastAsia="en-MY"/>
        </w:rPr>
        <w:drawing>
          <wp:inline distT="0" distB="0" distL="0" distR="0">
            <wp:extent cx="1657350" cy="1295400"/>
            <wp:effectExtent l="1905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7350" cy="1295400"/>
                    </a:xfrm>
                    <a:prstGeom prst="rect">
                      <a:avLst/>
                    </a:prstGeom>
                    <a:noFill/>
                    <a:ln>
                      <a:noFill/>
                    </a:ln>
                  </pic:spPr>
                </pic:pic>
              </a:graphicData>
            </a:graphic>
          </wp:inline>
        </w:drawing>
      </w:r>
    </w:p>
    <w:p w:rsidR="008F0C5D" w:rsidRPr="00C36A8C" w:rsidRDefault="00F1605D" w:rsidP="008F0C5D">
      <w:pPr>
        <w:spacing w:line="480" w:lineRule="auto"/>
        <w:jc w:val="both"/>
        <w:rPr>
          <w:rFonts w:ascii="Times New Roman" w:hAnsi="Times New Roman" w:cs="Times New Roman"/>
          <w:sz w:val="24"/>
          <w:szCs w:val="24"/>
        </w:rPr>
      </w:pPr>
      <w:ins w:id="714" w:author="User" w:date="2016-01-14T11:53:00Z">
        <w:r>
          <w:rPr>
            <w:rFonts w:ascii="Times New Roman" w:hAnsi="Times New Roman" w:cs="Times New Roman"/>
            <w:sz w:val="24"/>
            <w:szCs w:val="24"/>
          </w:rPr>
          <w:t xml:space="preserve">              </w:t>
        </w:r>
      </w:ins>
      <w:commentRangeStart w:id="715"/>
      <w:r w:rsidR="008F0C5D" w:rsidRPr="00C36A8C">
        <w:rPr>
          <w:rFonts w:ascii="Times New Roman" w:hAnsi="Times New Roman" w:cs="Times New Roman"/>
          <w:sz w:val="24"/>
          <w:szCs w:val="24"/>
        </w:rPr>
        <w:t>Figure 4.</w:t>
      </w:r>
      <w:r w:rsidR="008F0C5D">
        <w:rPr>
          <w:rFonts w:ascii="Times New Roman" w:hAnsi="Times New Roman" w:cs="Times New Roman"/>
          <w:sz w:val="24"/>
          <w:szCs w:val="24"/>
        </w:rPr>
        <w:t>3</w:t>
      </w:r>
      <w:r w:rsidR="008F0C5D" w:rsidRPr="00C36A8C">
        <w:rPr>
          <w:rFonts w:ascii="Times New Roman" w:hAnsi="Times New Roman" w:cs="Times New Roman"/>
          <w:sz w:val="24"/>
          <w:szCs w:val="24"/>
        </w:rPr>
        <w:t xml:space="preserve"> Default Setting</w:t>
      </w:r>
      <w:r w:rsidR="008F0C5D" w:rsidRPr="00C36A8C">
        <w:rPr>
          <w:rFonts w:ascii="Times New Roman" w:hAnsi="Times New Roman" w:cs="Times New Roman"/>
          <w:sz w:val="24"/>
          <w:szCs w:val="24"/>
        </w:rPr>
        <w:tab/>
      </w:r>
      <w:r w:rsidR="008F0C5D">
        <w:rPr>
          <w:rFonts w:ascii="Times New Roman" w:hAnsi="Times New Roman" w:cs="Times New Roman"/>
          <w:b/>
          <w:sz w:val="24"/>
          <w:szCs w:val="24"/>
        </w:rPr>
        <w:tab/>
      </w:r>
      <w:r w:rsidR="008F0C5D">
        <w:rPr>
          <w:rFonts w:ascii="Times New Roman" w:hAnsi="Times New Roman" w:cs="Times New Roman"/>
          <w:b/>
          <w:sz w:val="24"/>
          <w:szCs w:val="24"/>
        </w:rPr>
        <w:tab/>
      </w:r>
      <w:ins w:id="716" w:author="User" w:date="2016-01-14T11:53:00Z">
        <w:r>
          <w:rPr>
            <w:rFonts w:ascii="Times New Roman" w:hAnsi="Times New Roman" w:cs="Times New Roman"/>
            <w:b/>
            <w:sz w:val="24"/>
            <w:szCs w:val="24"/>
          </w:rPr>
          <w:t xml:space="preserve">             </w:t>
        </w:r>
      </w:ins>
      <w:r w:rsidR="008F0C5D">
        <w:rPr>
          <w:rFonts w:ascii="Times New Roman" w:hAnsi="Times New Roman" w:cs="Times New Roman"/>
          <w:sz w:val="24"/>
          <w:szCs w:val="24"/>
        </w:rPr>
        <w:t>Figure 4.4</w:t>
      </w:r>
      <w:r w:rsidR="008F0C5D" w:rsidRPr="00C36A8C">
        <w:rPr>
          <w:rFonts w:ascii="Times New Roman" w:hAnsi="Times New Roman" w:cs="Times New Roman"/>
          <w:sz w:val="24"/>
          <w:szCs w:val="24"/>
        </w:rPr>
        <w:t xml:space="preserve"> Proposed Setting</w:t>
      </w:r>
      <w:commentRangeEnd w:id="715"/>
      <w:r>
        <w:rPr>
          <w:rStyle w:val="CommentReference"/>
          <w:rFonts w:ascii="Arial" w:eastAsia="Arial" w:hAnsi="Arial" w:cs="Arial"/>
          <w:color w:val="000000"/>
          <w:lang w:eastAsia="zh-CN"/>
        </w:rPr>
        <w:commentReference w:id="715"/>
      </w:r>
    </w:p>
    <w:p w:rsidR="008F0C5D" w:rsidRDefault="008F0C5D" w:rsidP="008F0C5D">
      <w:pPr>
        <w:spacing w:line="480" w:lineRule="auto"/>
        <w:jc w:val="both"/>
        <w:rPr>
          <w:rFonts w:ascii="Times New Roman" w:hAnsi="Times New Roman" w:cs="Times New Roman"/>
          <w:b/>
          <w:sz w:val="24"/>
          <w:szCs w:val="24"/>
        </w:rPr>
      </w:pPr>
    </w:p>
    <w:p w:rsidR="008F0C5D" w:rsidRDefault="008F0C5D" w:rsidP="008F0C5D">
      <w:pPr>
        <w:spacing w:line="480" w:lineRule="auto"/>
        <w:jc w:val="both"/>
        <w:rPr>
          <w:rFonts w:ascii="Times New Roman" w:hAnsi="Times New Roman" w:cs="Times New Roman"/>
          <w:b/>
          <w:sz w:val="24"/>
          <w:szCs w:val="24"/>
        </w:rPr>
      </w:pPr>
    </w:p>
    <w:p w:rsidR="008F0C5D" w:rsidRDefault="008F0C5D" w:rsidP="008F0C5D">
      <w:pPr>
        <w:spacing w:line="480" w:lineRule="auto"/>
        <w:jc w:val="both"/>
        <w:rPr>
          <w:rFonts w:ascii="Times New Roman" w:hAnsi="Times New Roman" w:cs="Times New Roman"/>
          <w:b/>
          <w:sz w:val="24"/>
          <w:szCs w:val="24"/>
        </w:rPr>
      </w:pPr>
    </w:p>
    <w:p w:rsidR="008F0C5D" w:rsidRDefault="008F0C5D" w:rsidP="008F0C5D">
      <w:pPr>
        <w:spacing w:line="480" w:lineRule="auto"/>
        <w:jc w:val="both"/>
        <w:rPr>
          <w:rFonts w:ascii="Times New Roman" w:hAnsi="Times New Roman" w:cs="Times New Roman"/>
          <w:b/>
          <w:sz w:val="24"/>
          <w:szCs w:val="24"/>
        </w:rPr>
      </w:pPr>
    </w:p>
    <w:p w:rsidR="008F0C5D" w:rsidRDefault="008F0C5D" w:rsidP="008F0C5D">
      <w:pPr>
        <w:spacing w:line="480" w:lineRule="auto"/>
        <w:jc w:val="both"/>
        <w:rPr>
          <w:ins w:id="717" w:author="User" w:date="2016-01-14T11:53:00Z"/>
          <w:rFonts w:ascii="Times New Roman" w:hAnsi="Times New Roman" w:cs="Times New Roman"/>
          <w:b/>
          <w:sz w:val="24"/>
          <w:szCs w:val="24"/>
        </w:rPr>
      </w:pPr>
    </w:p>
    <w:p w:rsidR="00F1605D" w:rsidRDefault="00F1605D" w:rsidP="008F0C5D">
      <w:pPr>
        <w:spacing w:line="480" w:lineRule="auto"/>
        <w:jc w:val="both"/>
        <w:rPr>
          <w:rFonts w:ascii="Times New Roman" w:hAnsi="Times New Roman" w:cs="Times New Roman"/>
          <w:b/>
          <w:sz w:val="24"/>
          <w:szCs w:val="24"/>
        </w:rPr>
      </w:pPr>
    </w:p>
    <w:p w:rsidR="008F0C5D" w:rsidRDefault="008F0C5D" w:rsidP="008F0C5D">
      <w:pPr>
        <w:pStyle w:val="Heading2"/>
      </w:pPr>
      <w:bookmarkStart w:id="718" w:name="_Toc440459507"/>
      <w:bookmarkStart w:id="719" w:name="_Toc440464045"/>
      <w:r>
        <w:lastRenderedPageBreak/>
        <w:t>4.3 CMOS Sensor Data Capture</w:t>
      </w:r>
      <w:bookmarkEnd w:id="718"/>
      <w:bookmarkEnd w:id="719"/>
    </w:p>
    <w:p w:rsidR="008F0C5D" w:rsidRPr="00263339" w:rsidRDefault="008F0C5D" w:rsidP="008F0C5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waveform shown in Figure 4.5 indicates the functionality of the CMOS Sensor Data Capture Block. The cursor indicates that when the </w:t>
      </w:r>
      <w:r w:rsidR="00D609A4" w:rsidRPr="00D609A4">
        <w:rPr>
          <w:rFonts w:ascii="Times New Roman" w:hAnsi="Times New Roman" w:cs="Times New Roman"/>
          <w:i/>
          <w:sz w:val="24"/>
          <w:szCs w:val="24"/>
          <w:rPrChange w:id="720" w:author="User" w:date="2016-01-14T11:56:00Z">
            <w:rPr>
              <w:rFonts w:ascii="Times New Roman" w:hAnsi="Times New Roman" w:cs="Times New Roman"/>
              <w:sz w:val="24"/>
              <w:szCs w:val="24"/>
            </w:rPr>
          </w:rPrChange>
        </w:rPr>
        <w:t>iFVAL</w:t>
      </w:r>
      <w:r>
        <w:rPr>
          <w:rFonts w:ascii="Times New Roman" w:hAnsi="Times New Roman" w:cs="Times New Roman"/>
          <w:sz w:val="24"/>
          <w:szCs w:val="24"/>
        </w:rPr>
        <w:t xml:space="preserve"> signal is low (0) and </w:t>
      </w:r>
      <w:r w:rsidR="00D609A4" w:rsidRPr="00D609A4">
        <w:rPr>
          <w:rFonts w:ascii="Times New Roman" w:hAnsi="Times New Roman" w:cs="Times New Roman"/>
          <w:i/>
          <w:sz w:val="24"/>
          <w:szCs w:val="24"/>
          <w:rPrChange w:id="721" w:author="User" w:date="2016-01-14T11:56:00Z">
            <w:rPr>
              <w:rFonts w:ascii="Times New Roman" w:hAnsi="Times New Roman" w:cs="Times New Roman"/>
              <w:sz w:val="24"/>
              <w:szCs w:val="24"/>
            </w:rPr>
          </w:rPrChange>
        </w:rPr>
        <w:t>iLVAL</w:t>
      </w:r>
      <w:r>
        <w:rPr>
          <w:rFonts w:ascii="Times New Roman" w:hAnsi="Times New Roman" w:cs="Times New Roman"/>
          <w:sz w:val="24"/>
          <w:szCs w:val="24"/>
        </w:rPr>
        <w:t xml:space="preserve"> is high </w:t>
      </w:r>
      <w:del w:id="722" w:author="User" w:date="2016-01-14T11:57:00Z">
        <w:r w:rsidDel="00304636">
          <w:rPr>
            <w:rFonts w:ascii="Times New Roman" w:hAnsi="Times New Roman" w:cs="Times New Roman"/>
            <w:sz w:val="24"/>
            <w:szCs w:val="24"/>
          </w:rPr>
          <w:delText>(0)</w:delText>
        </w:r>
      </w:del>
      <w:ins w:id="723" w:author="User" w:date="2016-01-14T11:57:00Z">
        <w:r w:rsidR="00304636">
          <w:rPr>
            <w:rFonts w:ascii="Times New Roman" w:hAnsi="Times New Roman" w:cs="Times New Roman"/>
            <w:sz w:val="24"/>
            <w:szCs w:val="24"/>
          </w:rPr>
          <w:t>(1)</w:t>
        </w:r>
      </w:ins>
      <w:r>
        <w:rPr>
          <w:rFonts w:ascii="Times New Roman" w:hAnsi="Times New Roman" w:cs="Times New Roman"/>
          <w:sz w:val="24"/>
          <w:szCs w:val="24"/>
        </w:rPr>
        <w:t xml:space="preserve"> the module will begin outputting the signals </w:t>
      </w:r>
      <w:r w:rsidR="00D609A4" w:rsidRPr="00D609A4">
        <w:rPr>
          <w:rFonts w:ascii="Times New Roman" w:hAnsi="Times New Roman" w:cs="Times New Roman"/>
          <w:i/>
          <w:sz w:val="24"/>
          <w:szCs w:val="24"/>
          <w:rPrChange w:id="724" w:author="User" w:date="2016-01-14T11:57:00Z">
            <w:rPr>
              <w:rFonts w:ascii="Times New Roman" w:hAnsi="Times New Roman" w:cs="Times New Roman"/>
              <w:sz w:val="24"/>
              <w:szCs w:val="24"/>
            </w:rPr>
          </w:rPrChange>
        </w:rPr>
        <w:t>oY_Cont</w:t>
      </w:r>
      <w:r>
        <w:rPr>
          <w:rFonts w:ascii="Times New Roman" w:hAnsi="Times New Roman" w:cs="Times New Roman"/>
          <w:sz w:val="24"/>
          <w:szCs w:val="24"/>
        </w:rPr>
        <w:t xml:space="preserve">, </w:t>
      </w:r>
      <w:r w:rsidR="00D609A4" w:rsidRPr="00D609A4">
        <w:rPr>
          <w:rFonts w:ascii="Times New Roman" w:hAnsi="Times New Roman" w:cs="Times New Roman"/>
          <w:i/>
          <w:sz w:val="24"/>
          <w:szCs w:val="24"/>
          <w:rPrChange w:id="725" w:author="User" w:date="2016-01-14T11:57:00Z">
            <w:rPr>
              <w:rFonts w:ascii="Times New Roman" w:hAnsi="Times New Roman" w:cs="Times New Roman"/>
              <w:sz w:val="24"/>
              <w:szCs w:val="24"/>
            </w:rPr>
          </w:rPrChange>
        </w:rPr>
        <w:t>oX_Cont</w:t>
      </w:r>
      <w:r>
        <w:rPr>
          <w:rFonts w:ascii="Times New Roman" w:hAnsi="Times New Roman" w:cs="Times New Roman"/>
          <w:sz w:val="24"/>
          <w:szCs w:val="24"/>
        </w:rPr>
        <w:t xml:space="preserve"> and </w:t>
      </w:r>
      <w:r w:rsidR="00D609A4" w:rsidRPr="00D609A4">
        <w:rPr>
          <w:rFonts w:ascii="Times New Roman" w:hAnsi="Times New Roman" w:cs="Times New Roman"/>
          <w:i/>
          <w:sz w:val="24"/>
          <w:szCs w:val="24"/>
          <w:rPrChange w:id="726" w:author="User" w:date="2016-01-14T11:57:00Z">
            <w:rPr>
              <w:rFonts w:ascii="Times New Roman" w:hAnsi="Times New Roman" w:cs="Times New Roman"/>
              <w:sz w:val="24"/>
              <w:szCs w:val="24"/>
            </w:rPr>
          </w:rPrChange>
        </w:rPr>
        <w:t>oData</w:t>
      </w:r>
      <w:r>
        <w:rPr>
          <w:rFonts w:ascii="Times New Roman" w:hAnsi="Times New Roman" w:cs="Times New Roman"/>
          <w:sz w:val="24"/>
          <w:szCs w:val="24"/>
        </w:rPr>
        <w:t>.</w:t>
      </w:r>
    </w:p>
    <w:p w:rsidR="008F0C5D" w:rsidRPr="00323C2F" w:rsidRDefault="008F0C5D" w:rsidP="008F0C5D">
      <w:pPr>
        <w:spacing w:line="240" w:lineRule="auto"/>
        <w:jc w:val="center"/>
        <w:rPr>
          <w:rFonts w:ascii="Times New Roman" w:hAnsi="Times New Roman" w:cs="Times New Roman"/>
          <w:b/>
          <w:sz w:val="24"/>
          <w:szCs w:val="24"/>
        </w:rPr>
      </w:pPr>
      <w:r>
        <w:rPr>
          <w:rFonts w:ascii="Times New Roman" w:hAnsi="Times New Roman" w:cs="Times New Roman"/>
          <w:b/>
          <w:noProof/>
          <w:sz w:val="24"/>
          <w:szCs w:val="24"/>
          <w:lang w:val="en-MY" w:eastAsia="en-MY"/>
        </w:rPr>
        <w:drawing>
          <wp:inline distT="0" distB="0" distL="0" distR="0">
            <wp:extent cx="6524625" cy="242887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24625" cy="2428875"/>
                    </a:xfrm>
                    <a:prstGeom prst="rect">
                      <a:avLst/>
                    </a:prstGeom>
                    <a:noFill/>
                    <a:ln>
                      <a:noFill/>
                    </a:ln>
                  </pic:spPr>
                </pic:pic>
              </a:graphicData>
            </a:graphic>
          </wp:inline>
        </w:drawing>
      </w:r>
    </w:p>
    <w:p w:rsidR="008F0C5D" w:rsidRDefault="008F0C5D" w:rsidP="008F0C5D">
      <w:pPr>
        <w:spacing w:line="480" w:lineRule="auto"/>
        <w:jc w:val="center"/>
        <w:rPr>
          <w:rFonts w:ascii="Times New Roman" w:hAnsi="Times New Roman" w:cs="Times New Roman"/>
          <w:sz w:val="24"/>
          <w:szCs w:val="32"/>
        </w:rPr>
      </w:pPr>
      <w:r w:rsidRPr="001E201A">
        <w:rPr>
          <w:rFonts w:ascii="Times New Roman" w:hAnsi="Times New Roman" w:cs="Times New Roman"/>
          <w:sz w:val="24"/>
          <w:szCs w:val="32"/>
        </w:rPr>
        <w:t>Figure 4.5: Result</w:t>
      </w:r>
      <w:ins w:id="727" w:author="User" w:date="2016-01-14T11:57:00Z">
        <w:r w:rsidR="00304636">
          <w:rPr>
            <w:rFonts w:ascii="Times New Roman" w:hAnsi="Times New Roman" w:cs="Times New Roman"/>
            <w:sz w:val="24"/>
            <w:szCs w:val="32"/>
          </w:rPr>
          <w:t>s</w:t>
        </w:r>
      </w:ins>
      <w:r w:rsidRPr="001E201A">
        <w:rPr>
          <w:rFonts w:ascii="Times New Roman" w:hAnsi="Times New Roman" w:cs="Times New Roman"/>
          <w:sz w:val="24"/>
          <w:szCs w:val="32"/>
        </w:rPr>
        <w:t xml:space="preserve"> of the CMOS Sensor Data Capture Module</w:t>
      </w:r>
    </w:p>
    <w:p w:rsidR="00304636" w:rsidRPr="001E201A" w:rsidRDefault="00304636" w:rsidP="008F0C5D">
      <w:pPr>
        <w:spacing w:line="480" w:lineRule="auto"/>
        <w:jc w:val="center"/>
        <w:rPr>
          <w:rFonts w:ascii="Times New Roman" w:hAnsi="Times New Roman" w:cs="Times New Roman"/>
          <w:sz w:val="24"/>
          <w:szCs w:val="32"/>
        </w:rPr>
      </w:pPr>
    </w:p>
    <w:p w:rsidR="008F0C5D" w:rsidRDefault="008F0C5D" w:rsidP="008F0C5D">
      <w:pPr>
        <w:pStyle w:val="Heading2"/>
      </w:pPr>
      <w:bookmarkStart w:id="728" w:name="_Toc440459508"/>
      <w:bookmarkStart w:id="729" w:name="_Toc440464046"/>
      <w:r w:rsidRPr="00521674">
        <w:t>4.4 RAW to RGB</w:t>
      </w:r>
      <w:bookmarkEnd w:id="728"/>
      <w:bookmarkEnd w:id="729"/>
    </w:p>
    <w:p w:rsidR="008F0C5D" w:rsidRPr="00A1636F" w:rsidRDefault="008F0C5D" w:rsidP="008F0C5D">
      <w:pPr>
        <w:spacing w:line="480" w:lineRule="auto"/>
        <w:jc w:val="both"/>
        <w:rPr>
          <w:rFonts w:ascii="Times New Roman" w:hAnsi="Times New Roman" w:cs="Times New Roman"/>
          <w:sz w:val="24"/>
          <w:szCs w:val="32"/>
        </w:rPr>
      </w:pPr>
      <w:r w:rsidRPr="00A1636F">
        <w:rPr>
          <w:rFonts w:ascii="Times New Roman" w:hAnsi="Times New Roman" w:cs="Times New Roman"/>
          <w:sz w:val="24"/>
          <w:szCs w:val="32"/>
        </w:rPr>
        <w:t xml:space="preserve">Figure 4.6 shows the </w:t>
      </w:r>
      <w:ins w:id="730" w:author="User" w:date="2016-01-14T11:58:00Z">
        <w:r w:rsidR="00304636" w:rsidRPr="00304636">
          <w:rPr>
            <w:rFonts w:ascii="Times New Roman" w:hAnsi="Times New Roman" w:cs="Times New Roman"/>
            <w:sz w:val="24"/>
            <w:szCs w:val="32"/>
            <w:highlight w:val="yellow"/>
          </w:rPr>
          <w:t>RGB image converted from the RAW image.</w:t>
        </w:r>
        <w:r w:rsidR="00304636">
          <w:rPr>
            <w:rFonts w:ascii="Times New Roman" w:hAnsi="Times New Roman" w:cs="Times New Roman"/>
            <w:sz w:val="24"/>
            <w:szCs w:val="32"/>
          </w:rPr>
          <w:t xml:space="preserve"> </w:t>
        </w:r>
      </w:ins>
    </w:p>
    <w:p w:rsidR="008F0C5D" w:rsidRDefault="00D609A4" w:rsidP="008F0C5D">
      <w:pPr>
        <w:spacing w:line="240" w:lineRule="auto"/>
        <w:jc w:val="center"/>
        <w:rPr>
          <w:rFonts w:ascii="Times New Roman" w:hAnsi="Times New Roman" w:cs="Times New Roman"/>
          <w:b/>
          <w:sz w:val="24"/>
          <w:szCs w:val="32"/>
        </w:rPr>
      </w:pPr>
      <w:r w:rsidRPr="00D609A4">
        <w:rPr>
          <w:rFonts w:ascii="Times New Roman" w:hAnsi="Times New Roman" w:cs="Times New Roman"/>
          <w:noProof/>
          <w:sz w:val="24"/>
          <w:szCs w:val="32"/>
          <w:lang w:val="en-MY" w:eastAsia="en-MY"/>
        </w:rPr>
        <w:pict>
          <v:shape id="_x0000_s1138" type="#_x0000_t202" style="position:absolute;left:0;text-align:left;margin-left:201pt;margin-top:104.45pt;width:70.5pt;height:19.5pt;z-index:251715584" filled="f" stroked="f">
            <v:textbox>
              <w:txbxContent>
                <w:p w:rsidR="00D77732" w:rsidRPr="00304636" w:rsidRDefault="00D77732">
                  <w:pPr>
                    <w:rPr>
                      <w:b/>
                      <w:rPrChange w:id="731" w:author="User" w:date="2016-01-14T12:02:00Z">
                        <w:rPr/>
                      </w:rPrChange>
                    </w:rPr>
                  </w:pPr>
                  <w:r>
                    <w:rPr>
                      <w:b/>
                    </w:rPr>
                    <w:t>RGB</w:t>
                  </w:r>
                  <w:ins w:id="732" w:author="User" w:date="2016-01-14T12:01:00Z">
                    <w:r w:rsidRPr="00D609A4">
                      <w:rPr>
                        <w:b/>
                        <w:rPrChange w:id="733" w:author="User" w:date="2016-01-14T12:02:00Z">
                          <w:rPr/>
                        </w:rPrChange>
                      </w:rPr>
                      <w:t xml:space="preserve"> </w:t>
                    </w:r>
                  </w:ins>
                  <w:r>
                    <w:rPr>
                      <w:b/>
                    </w:rPr>
                    <w:t>IMAGE</w:t>
                  </w:r>
                </w:p>
              </w:txbxContent>
            </v:textbox>
          </v:shape>
        </w:pict>
      </w:r>
      <w:commentRangeStart w:id="734"/>
      <w:ins w:id="735" w:author="User" w:date="2016-01-14T12:00:00Z">
        <w:r w:rsidR="00304636">
          <w:rPr>
            <w:rFonts w:ascii="Times New Roman" w:hAnsi="Times New Roman" w:cs="Times New Roman"/>
            <w:sz w:val="24"/>
            <w:szCs w:val="32"/>
          </w:rPr>
          <w:t xml:space="preserve">RAW image?? </w:t>
        </w:r>
      </w:ins>
      <w:commentRangeEnd w:id="734"/>
      <w:ins w:id="736" w:author="User" w:date="2016-01-14T12:01:00Z">
        <w:r w:rsidR="00304636">
          <w:rPr>
            <w:rStyle w:val="CommentReference"/>
            <w:rFonts w:ascii="Arial" w:eastAsia="Arial" w:hAnsi="Arial" w:cs="Arial"/>
            <w:color w:val="000000"/>
            <w:lang w:eastAsia="zh-CN"/>
          </w:rPr>
          <w:commentReference w:id="734"/>
        </w:r>
      </w:ins>
      <w:ins w:id="737" w:author="User" w:date="2016-01-14T12:00:00Z">
        <w:r w:rsidR="00304636">
          <w:rPr>
            <w:rFonts w:ascii="Times New Roman" w:hAnsi="Times New Roman" w:cs="Times New Roman"/>
            <w:sz w:val="24"/>
            <w:szCs w:val="32"/>
          </w:rPr>
          <w:t>=</w:t>
        </w:r>
        <w:r w:rsidR="00304636" w:rsidRPr="00304636">
          <w:rPr>
            <w:rFonts w:ascii="Times New Roman" w:hAnsi="Times New Roman" w:cs="Times New Roman"/>
            <w:sz w:val="24"/>
            <w:szCs w:val="32"/>
          </w:rPr>
          <w:sym w:font="Wingdings" w:char="F0E8"/>
        </w:r>
      </w:ins>
      <w:r w:rsidR="008F0C5D">
        <w:rPr>
          <w:rFonts w:ascii="Times New Roman" w:hAnsi="Times New Roman" w:cs="Times New Roman"/>
          <w:b/>
          <w:noProof/>
          <w:sz w:val="24"/>
          <w:szCs w:val="24"/>
          <w:lang w:val="en-MY" w:eastAsia="en-MY"/>
        </w:rPr>
        <w:drawing>
          <wp:inline distT="0" distB="0" distL="0" distR="0">
            <wp:extent cx="2085975" cy="1708649"/>
            <wp:effectExtent l="19050" t="0" r="9525" b="0"/>
            <wp:docPr id="291" name="Picture 291" descr="C:\Users\KM\Downloads\12465146_10208755021652455_34196888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M\Downloads\12465146_10208755021652455_341968887_o.jp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7583" cy="1709966"/>
                    </a:xfrm>
                    <a:prstGeom prst="rect">
                      <a:avLst/>
                    </a:prstGeom>
                    <a:noFill/>
                    <a:ln>
                      <a:noFill/>
                    </a:ln>
                  </pic:spPr>
                </pic:pic>
              </a:graphicData>
            </a:graphic>
          </wp:inline>
        </w:drawing>
      </w:r>
      <w:r w:rsidR="008F0C5D">
        <w:rPr>
          <w:rFonts w:ascii="Times New Roman" w:hAnsi="Times New Roman" w:cs="Times New Roman"/>
          <w:b/>
          <w:sz w:val="24"/>
          <w:szCs w:val="32"/>
        </w:rPr>
        <w:br/>
      </w:r>
      <w:r w:rsidR="008F0C5D" w:rsidRPr="00304636">
        <w:rPr>
          <w:rFonts w:ascii="Times New Roman" w:hAnsi="Times New Roman" w:cs="Times New Roman"/>
          <w:sz w:val="24"/>
          <w:szCs w:val="32"/>
          <w:highlight w:val="yellow"/>
        </w:rPr>
        <w:t>Figure 4.6 RGB Image</w:t>
      </w:r>
      <w:r w:rsidR="00304636" w:rsidRPr="00304636">
        <w:rPr>
          <w:rFonts w:ascii="Times New Roman" w:hAnsi="Times New Roman" w:cs="Times New Roman"/>
          <w:sz w:val="24"/>
          <w:szCs w:val="32"/>
          <w:highlight w:val="yellow"/>
        </w:rPr>
        <w:t xml:space="preserve"> Converted from the RAW Image</w:t>
      </w:r>
    </w:p>
    <w:p w:rsidR="00BD585E" w:rsidRDefault="00BD585E" w:rsidP="00BD585E">
      <w:pPr>
        <w:pStyle w:val="Heading2"/>
        <w:rPr>
          <w:ins w:id="738" w:author="User" w:date="2016-01-14T12:55:00Z"/>
        </w:rPr>
      </w:pPr>
      <w:bookmarkStart w:id="739" w:name="_Toc440459509"/>
      <w:bookmarkStart w:id="740" w:name="_Toc440464047"/>
      <w:ins w:id="741" w:author="User" w:date="2016-01-14T12:55:00Z">
        <w:r w:rsidRPr="00521674">
          <w:lastRenderedPageBreak/>
          <w:t>4.</w:t>
        </w:r>
        <w:r>
          <w:t>5</w:t>
        </w:r>
        <w:r w:rsidRPr="00521674">
          <w:t xml:space="preserve"> </w:t>
        </w:r>
      </w:ins>
      <w:ins w:id="742" w:author="User" w:date="2016-01-14T12:56:00Z">
        <w:r>
          <w:t>Image Processing and Segmentation</w:t>
        </w:r>
      </w:ins>
      <w:ins w:id="743" w:author="User" w:date="2016-01-14T12:57:00Z">
        <w:r>
          <w:t xml:space="preserve"> Process</w:t>
        </w:r>
      </w:ins>
    </w:p>
    <w:p w:rsidR="008F0C5D" w:rsidRPr="002D5D5E" w:rsidRDefault="008F0C5D" w:rsidP="008F0C5D">
      <w:pPr>
        <w:pStyle w:val="Heading3"/>
      </w:pPr>
      <w:r w:rsidRPr="002D5D5E">
        <w:t>4.5.1 RGB to Grayscale</w:t>
      </w:r>
      <w:bookmarkEnd w:id="739"/>
      <w:bookmarkEnd w:id="740"/>
    </w:p>
    <w:p w:rsidR="008F0C5D" w:rsidRDefault="008F0C5D" w:rsidP="00BD585E">
      <w:pPr>
        <w:spacing w:line="480" w:lineRule="auto"/>
        <w:jc w:val="both"/>
        <w:rPr>
          <w:rFonts w:ascii="Times New Roman" w:hAnsi="Times New Roman" w:cs="Times New Roman"/>
          <w:sz w:val="24"/>
          <w:szCs w:val="32"/>
        </w:rPr>
        <w:pPrChange w:id="744" w:author="User" w:date="2016-01-14T12:56:00Z">
          <w:pPr>
            <w:spacing w:line="480" w:lineRule="auto"/>
            <w:ind w:firstLine="720"/>
            <w:jc w:val="both"/>
          </w:pPr>
        </w:pPrChange>
      </w:pPr>
      <w:r>
        <w:rPr>
          <w:rFonts w:ascii="Times New Roman" w:hAnsi="Times New Roman" w:cs="Times New Roman"/>
          <w:sz w:val="24"/>
          <w:szCs w:val="32"/>
        </w:rPr>
        <w:t xml:space="preserve">The average method was used to convert </w:t>
      </w:r>
      <w:ins w:id="745" w:author="User" w:date="2016-01-14T12:03:00Z">
        <w:r w:rsidR="0067263F">
          <w:rPr>
            <w:rFonts w:ascii="Times New Roman" w:hAnsi="Times New Roman" w:cs="Times New Roman"/>
            <w:sz w:val="24"/>
            <w:szCs w:val="32"/>
          </w:rPr>
          <w:t xml:space="preserve">the RGB image </w:t>
        </w:r>
      </w:ins>
      <w:r>
        <w:rPr>
          <w:rFonts w:ascii="Times New Roman" w:hAnsi="Times New Roman" w:cs="Times New Roman"/>
          <w:sz w:val="24"/>
          <w:szCs w:val="32"/>
        </w:rPr>
        <w:t xml:space="preserve">into a grayscale image. </w:t>
      </w:r>
      <w:del w:id="746" w:author="User" w:date="2016-01-14T12:03:00Z">
        <w:r w:rsidDel="0067263F">
          <w:rPr>
            <w:rFonts w:ascii="Times New Roman" w:hAnsi="Times New Roman" w:cs="Times New Roman"/>
            <w:sz w:val="24"/>
            <w:szCs w:val="32"/>
          </w:rPr>
          <w:delText xml:space="preserve">The </w:delText>
        </w:r>
      </w:del>
      <w:r>
        <w:rPr>
          <w:rFonts w:ascii="Times New Roman" w:hAnsi="Times New Roman" w:cs="Times New Roman"/>
          <w:sz w:val="24"/>
          <w:szCs w:val="32"/>
        </w:rPr>
        <w:t xml:space="preserve">Figure 4.7 shows the RGB image </w:t>
      </w:r>
      <w:del w:id="747" w:author="User" w:date="2016-01-14T12:04:00Z">
        <w:r w:rsidDel="0067263F">
          <w:rPr>
            <w:rFonts w:ascii="Times New Roman" w:hAnsi="Times New Roman" w:cs="Times New Roman"/>
            <w:sz w:val="24"/>
            <w:szCs w:val="32"/>
          </w:rPr>
          <w:delText>a</w:delText>
        </w:r>
      </w:del>
      <w:del w:id="748" w:author="User" w:date="2016-01-14T12:03:00Z">
        <w:r w:rsidDel="0067263F">
          <w:rPr>
            <w:rFonts w:ascii="Times New Roman" w:hAnsi="Times New Roman" w:cs="Times New Roman"/>
            <w:sz w:val="24"/>
            <w:szCs w:val="32"/>
          </w:rPr>
          <w:delText>nd</w:delText>
        </w:r>
      </w:del>
      <w:r>
        <w:rPr>
          <w:rFonts w:ascii="Times New Roman" w:hAnsi="Times New Roman" w:cs="Times New Roman"/>
          <w:sz w:val="24"/>
          <w:szCs w:val="32"/>
        </w:rPr>
        <w:t xml:space="preserve"> </w:t>
      </w:r>
      <w:ins w:id="749" w:author="User" w:date="2016-01-14T12:04:00Z">
        <w:r w:rsidR="0067263F">
          <w:rPr>
            <w:rFonts w:ascii="Times New Roman" w:hAnsi="Times New Roman" w:cs="Times New Roman"/>
            <w:sz w:val="24"/>
            <w:szCs w:val="32"/>
          </w:rPr>
          <w:t xml:space="preserve">while </w:t>
        </w:r>
      </w:ins>
      <w:r>
        <w:rPr>
          <w:rFonts w:ascii="Times New Roman" w:hAnsi="Times New Roman" w:cs="Times New Roman"/>
          <w:sz w:val="24"/>
          <w:szCs w:val="32"/>
        </w:rPr>
        <w:t>the converted image in grayscale is shown in Figure 4.8.</w:t>
      </w:r>
    </w:p>
    <w:p w:rsidR="008F0C5D" w:rsidRDefault="008F0C5D" w:rsidP="008F0C5D">
      <w:pPr>
        <w:spacing w:line="480" w:lineRule="auto"/>
        <w:jc w:val="center"/>
        <w:rPr>
          <w:rFonts w:ascii="Times New Roman" w:hAnsi="Times New Roman" w:cs="Times New Roman"/>
          <w:sz w:val="24"/>
          <w:szCs w:val="32"/>
        </w:rPr>
      </w:pPr>
      <w:r>
        <w:rPr>
          <w:rFonts w:ascii="Times New Roman" w:hAnsi="Times New Roman" w:cs="Times New Roman"/>
          <w:b/>
          <w:noProof/>
          <w:sz w:val="24"/>
          <w:szCs w:val="24"/>
          <w:lang w:val="en-MY" w:eastAsia="en-MY"/>
        </w:rPr>
        <w:drawing>
          <wp:inline distT="0" distB="0" distL="0" distR="0">
            <wp:extent cx="2609850" cy="1292216"/>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6280" cy="1295400"/>
                    </a:xfrm>
                    <a:prstGeom prst="rect">
                      <a:avLst/>
                    </a:prstGeom>
                    <a:noFill/>
                    <a:ln>
                      <a:noFill/>
                    </a:ln>
                  </pic:spPr>
                </pic:pic>
              </a:graphicData>
            </a:graphic>
          </wp:inline>
        </w:drawing>
      </w:r>
      <w:r>
        <w:rPr>
          <w:rFonts w:ascii="Times New Roman" w:hAnsi="Times New Roman" w:cs="Times New Roman"/>
          <w:sz w:val="24"/>
          <w:szCs w:val="32"/>
        </w:rPr>
        <w:br/>
        <w:t>Figure 4.7 RGB Image</w:t>
      </w:r>
    </w:p>
    <w:p w:rsidR="008F0C5D" w:rsidRDefault="008F0C5D" w:rsidP="008F0C5D">
      <w:pPr>
        <w:spacing w:line="240" w:lineRule="auto"/>
        <w:jc w:val="center"/>
        <w:rPr>
          <w:rFonts w:ascii="Times New Roman" w:hAnsi="Times New Roman" w:cs="Times New Roman"/>
          <w:b/>
          <w:sz w:val="24"/>
          <w:szCs w:val="32"/>
        </w:rPr>
      </w:pPr>
      <w:r>
        <w:rPr>
          <w:rFonts w:ascii="Times New Roman" w:hAnsi="Times New Roman" w:cs="Times New Roman"/>
          <w:b/>
          <w:noProof/>
          <w:sz w:val="24"/>
          <w:szCs w:val="32"/>
          <w:lang w:val="en-MY" w:eastAsia="en-MY"/>
        </w:rPr>
        <w:drawing>
          <wp:inline distT="0" distB="0" distL="0" distR="0">
            <wp:extent cx="2590800" cy="1466850"/>
            <wp:effectExtent l="0" t="0" r="0" b="0"/>
            <wp:docPr id="6" name="Picture 6" descr="C:\Users\KM\Downloads\12465135_10208755044133017_53352648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M\Downloads\12465135_10208755044133017_533526489_o.jp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9781" cy="1471935"/>
                    </a:xfrm>
                    <a:prstGeom prst="rect">
                      <a:avLst/>
                    </a:prstGeom>
                    <a:noFill/>
                    <a:ln>
                      <a:noFill/>
                    </a:ln>
                  </pic:spPr>
                </pic:pic>
              </a:graphicData>
            </a:graphic>
          </wp:inline>
        </w:drawing>
      </w:r>
    </w:p>
    <w:p w:rsidR="008F0C5D" w:rsidRPr="0064263C" w:rsidRDefault="008F0C5D" w:rsidP="008F0C5D">
      <w:pPr>
        <w:spacing w:line="480" w:lineRule="auto"/>
        <w:jc w:val="center"/>
        <w:rPr>
          <w:rFonts w:ascii="Times New Roman" w:hAnsi="Times New Roman" w:cs="Times New Roman"/>
          <w:sz w:val="24"/>
          <w:szCs w:val="32"/>
        </w:rPr>
      </w:pPr>
      <w:r>
        <w:rPr>
          <w:rFonts w:ascii="Times New Roman" w:hAnsi="Times New Roman" w:cs="Times New Roman"/>
          <w:sz w:val="24"/>
          <w:szCs w:val="32"/>
        </w:rPr>
        <w:t>Figure 4.8</w:t>
      </w:r>
      <w:r w:rsidRPr="0064263C">
        <w:rPr>
          <w:rFonts w:ascii="Times New Roman" w:hAnsi="Times New Roman" w:cs="Times New Roman"/>
          <w:sz w:val="24"/>
          <w:szCs w:val="32"/>
        </w:rPr>
        <w:t xml:space="preserve"> Grayscale Image</w:t>
      </w:r>
    </w:p>
    <w:p w:rsidR="008F0C5D" w:rsidRDefault="008F0C5D" w:rsidP="008F0C5D">
      <w:pPr>
        <w:spacing w:line="480" w:lineRule="auto"/>
        <w:rPr>
          <w:rFonts w:ascii="Times New Roman" w:hAnsi="Times New Roman" w:cs="Times New Roman"/>
          <w:b/>
          <w:sz w:val="24"/>
          <w:szCs w:val="32"/>
        </w:rPr>
      </w:pPr>
    </w:p>
    <w:p w:rsidR="008F0C5D" w:rsidRDefault="008F0C5D" w:rsidP="008F0C5D">
      <w:pPr>
        <w:spacing w:line="480" w:lineRule="auto"/>
        <w:rPr>
          <w:rFonts w:ascii="Times New Roman" w:hAnsi="Times New Roman" w:cs="Times New Roman"/>
          <w:b/>
          <w:sz w:val="24"/>
          <w:szCs w:val="32"/>
        </w:rPr>
      </w:pPr>
    </w:p>
    <w:p w:rsidR="008F0C5D" w:rsidRDefault="008F0C5D" w:rsidP="008F0C5D">
      <w:pPr>
        <w:spacing w:line="480" w:lineRule="auto"/>
        <w:rPr>
          <w:rFonts w:ascii="Times New Roman" w:hAnsi="Times New Roman" w:cs="Times New Roman"/>
          <w:b/>
          <w:sz w:val="24"/>
          <w:szCs w:val="32"/>
        </w:rPr>
      </w:pPr>
    </w:p>
    <w:p w:rsidR="008F0C5D" w:rsidRDefault="008F0C5D" w:rsidP="008F0C5D">
      <w:pPr>
        <w:spacing w:line="480" w:lineRule="auto"/>
        <w:rPr>
          <w:rFonts w:ascii="Times New Roman" w:hAnsi="Times New Roman" w:cs="Times New Roman"/>
          <w:b/>
          <w:sz w:val="24"/>
          <w:szCs w:val="32"/>
        </w:rPr>
      </w:pPr>
    </w:p>
    <w:p w:rsidR="008F0C5D" w:rsidRDefault="008F0C5D" w:rsidP="008F0C5D">
      <w:pPr>
        <w:spacing w:line="480" w:lineRule="auto"/>
        <w:rPr>
          <w:rFonts w:ascii="Times New Roman" w:hAnsi="Times New Roman" w:cs="Times New Roman"/>
          <w:b/>
          <w:sz w:val="24"/>
          <w:szCs w:val="32"/>
        </w:rPr>
      </w:pPr>
    </w:p>
    <w:p w:rsidR="008F0C5D" w:rsidRPr="001D17EC" w:rsidRDefault="008F0C5D" w:rsidP="008F0C5D">
      <w:pPr>
        <w:pStyle w:val="Heading3"/>
        <w:rPr>
          <w:u w:val="single"/>
        </w:rPr>
      </w:pPr>
      <w:bookmarkStart w:id="750" w:name="_Toc440459510"/>
      <w:bookmarkStart w:id="751" w:name="_Toc440464048"/>
      <w:r>
        <w:lastRenderedPageBreak/>
        <w:t>4.5.2</w:t>
      </w:r>
      <w:r w:rsidRPr="0047123D">
        <w:t xml:space="preserve"> Grayscale to</w:t>
      </w:r>
      <w:commentRangeStart w:id="752"/>
      <w:ins w:id="753" w:author="User" w:date="2016-01-14T12:04:00Z">
        <w:r w:rsidR="000C7D33">
          <w:t xml:space="preserve"> </w:t>
        </w:r>
        <w:commentRangeEnd w:id="752"/>
        <w:r w:rsidR="000C7D33">
          <w:rPr>
            <w:rStyle w:val="CommentReference"/>
            <w:rFonts w:ascii="Arial" w:eastAsia="Arial" w:hAnsi="Arial" w:cs="Arial"/>
            <w:b w:val="0"/>
            <w:color w:val="000000"/>
            <w:lang w:eastAsia="zh-CN"/>
          </w:rPr>
          <w:commentReference w:id="752"/>
        </w:r>
      </w:ins>
      <w:r w:rsidRPr="0047123D">
        <w:t>Binary Image</w:t>
      </w:r>
      <w:r>
        <w:t xml:space="preserve"> Conversion of the Pupil</w:t>
      </w:r>
      <w:bookmarkEnd w:id="750"/>
      <w:bookmarkEnd w:id="751"/>
    </w:p>
    <w:p w:rsidR="008F0C5D" w:rsidRDefault="008F0C5D" w:rsidP="008F0C5D">
      <w:pPr>
        <w:spacing w:line="480" w:lineRule="auto"/>
        <w:jc w:val="both"/>
        <w:rPr>
          <w:rFonts w:ascii="Times New Roman" w:hAnsi="Times New Roman" w:cs="Times New Roman"/>
          <w:sz w:val="24"/>
          <w:szCs w:val="32"/>
        </w:rPr>
      </w:pPr>
      <w:r>
        <w:rPr>
          <w:rFonts w:ascii="Times New Roman" w:hAnsi="Times New Roman" w:cs="Times New Roman"/>
          <w:b/>
          <w:sz w:val="24"/>
          <w:szCs w:val="32"/>
        </w:rPr>
        <w:tab/>
      </w:r>
      <w:r>
        <w:rPr>
          <w:rFonts w:ascii="Times New Roman" w:hAnsi="Times New Roman" w:cs="Times New Roman"/>
          <w:sz w:val="24"/>
          <w:szCs w:val="32"/>
        </w:rPr>
        <w:t xml:space="preserve">Figure 4.9 shows the output from </w:t>
      </w:r>
      <w:ins w:id="754" w:author="User" w:date="2016-01-14T12:05:00Z">
        <w:r w:rsidR="00770FC7">
          <w:rPr>
            <w:rFonts w:ascii="Times New Roman" w:hAnsi="Times New Roman" w:cs="Times New Roman"/>
            <w:sz w:val="24"/>
            <w:szCs w:val="32"/>
          </w:rPr>
          <w:t>the</w:t>
        </w:r>
      </w:ins>
      <w:r w:rsidR="00770FC7">
        <w:rPr>
          <w:rFonts w:ascii="Times New Roman" w:hAnsi="Times New Roman" w:cs="Times New Roman"/>
          <w:sz w:val="24"/>
          <w:szCs w:val="32"/>
        </w:rPr>
        <w:t xml:space="preserve"> </w:t>
      </w:r>
      <w:ins w:id="755" w:author="User" w:date="2016-01-14T12:06:00Z">
        <w:r w:rsidR="00770FC7">
          <w:rPr>
            <w:rFonts w:ascii="Times New Roman" w:hAnsi="Times New Roman" w:cs="Times New Roman"/>
            <w:sz w:val="24"/>
            <w:szCs w:val="32"/>
          </w:rPr>
          <w:t>grayscale image</w:t>
        </w:r>
      </w:ins>
      <w:ins w:id="756" w:author="User" w:date="2016-01-14T12:05:00Z">
        <w:r w:rsidR="00770FC7">
          <w:rPr>
            <w:rFonts w:ascii="Times New Roman" w:hAnsi="Times New Roman" w:cs="Times New Roman"/>
            <w:sz w:val="24"/>
            <w:szCs w:val="32"/>
          </w:rPr>
          <w:t xml:space="preserve"> </w:t>
        </w:r>
      </w:ins>
      <w:del w:id="757" w:author="User" w:date="2016-01-14T12:09:00Z">
        <w:r w:rsidDel="00770FC7">
          <w:rPr>
            <w:rFonts w:ascii="Times New Roman" w:hAnsi="Times New Roman" w:cs="Times New Roman"/>
            <w:sz w:val="24"/>
            <w:szCs w:val="32"/>
          </w:rPr>
          <w:delText xml:space="preserve">being </w:delText>
        </w:r>
      </w:del>
      <w:ins w:id="758" w:author="User" w:date="2016-01-14T12:09:00Z">
        <w:r w:rsidR="00770FC7">
          <w:rPr>
            <w:rFonts w:ascii="Times New Roman" w:hAnsi="Times New Roman" w:cs="Times New Roman"/>
            <w:sz w:val="24"/>
            <w:szCs w:val="32"/>
          </w:rPr>
          <w:t xml:space="preserve">that has been </w:t>
        </w:r>
      </w:ins>
      <w:r>
        <w:rPr>
          <w:rFonts w:ascii="Times New Roman" w:hAnsi="Times New Roman" w:cs="Times New Roman"/>
          <w:sz w:val="24"/>
          <w:szCs w:val="32"/>
        </w:rPr>
        <w:t>converted into a</w:t>
      </w:r>
      <w:ins w:id="759" w:author="User" w:date="2016-01-14T12:09:00Z">
        <w:r w:rsidR="00770FC7">
          <w:rPr>
            <w:rFonts w:ascii="Times New Roman" w:hAnsi="Times New Roman" w:cs="Times New Roman"/>
            <w:sz w:val="24"/>
            <w:szCs w:val="32"/>
          </w:rPr>
          <w:t>n ideal</w:t>
        </w:r>
      </w:ins>
      <w:ins w:id="760" w:author="User" w:date="2016-01-14T12:10:00Z">
        <w:r w:rsidR="00770FC7">
          <w:rPr>
            <w:rFonts w:ascii="Times New Roman" w:hAnsi="Times New Roman" w:cs="Times New Roman"/>
            <w:sz w:val="24"/>
            <w:szCs w:val="32"/>
          </w:rPr>
          <w:t xml:space="preserve"> binary image.</w:t>
        </w:r>
      </w:ins>
      <w:del w:id="761" w:author="User" w:date="2016-01-14T12:09:00Z">
        <w:r w:rsidDel="00770FC7">
          <w:rPr>
            <w:rFonts w:ascii="Times New Roman" w:hAnsi="Times New Roman" w:cs="Times New Roman"/>
            <w:sz w:val="24"/>
            <w:szCs w:val="32"/>
          </w:rPr>
          <w:delText xml:space="preserve"> Binary Image</w:delText>
        </w:r>
      </w:del>
      <w:r>
        <w:rPr>
          <w:rFonts w:ascii="Times New Roman" w:hAnsi="Times New Roman" w:cs="Times New Roman"/>
          <w:sz w:val="24"/>
          <w:szCs w:val="32"/>
        </w:rPr>
        <w:t xml:space="preserve">. Different environment changes the binary image output. Figure 4.10 shows the binary image of a partial pupil and Figure 4.11 shows the full iris image in binary. Figure 4.10 shows the result of high light intensity meaning in a very bright environment when the image was captured. Figure 4.11 on the other hand shows the result of low light intensity meaning a very dim environment when the image was captured. Due to the difference in the gain of RGB value and therefore </w:t>
      </w:r>
      <w:del w:id="762" w:author="User" w:date="2016-01-14T12:10:00Z">
        <w:r w:rsidDel="00770FC7">
          <w:rPr>
            <w:rFonts w:ascii="Times New Roman" w:hAnsi="Times New Roman" w:cs="Times New Roman"/>
            <w:sz w:val="24"/>
            <w:szCs w:val="32"/>
          </w:rPr>
          <w:delText xml:space="preserve">Grayscale </w:delText>
        </w:r>
      </w:del>
      <w:ins w:id="763" w:author="User" w:date="2016-01-14T12:10:00Z">
        <w:r w:rsidR="00770FC7">
          <w:rPr>
            <w:rFonts w:ascii="Times New Roman" w:hAnsi="Times New Roman" w:cs="Times New Roman"/>
            <w:sz w:val="24"/>
            <w:szCs w:val="32"/>
          </w:rPr>
          <w:t xml:space="preserve">grayscale </w:t>
        </w:r>
      </w:ins>
      <w:r>
        <w:rPr>
          <w:rFonts w:ascii="Times New Roman" w:hAnsi="Times New Roman" w:cs="Times New Roman"/>
          <w:sz w:val="24"/>
          <w:szCs w:val="32"/>
        </w:rPr>
        <w:t xml:space="preserve">average values, the final binary image will also be affected. By adjusting the threshold to suit the environmental condition, a positive outcome as shown in Figure 4.9 can be achieved. However, to ensure consistency, either several boundary conditions such as illuminators intensity should be fixed </w:t>
      </w:r>
      <w:del w:id="764" w:author="User" w:date="2016-01-14T12:10:00Z">
        <w:r w:rsidDel="00770FC7">
          <w:rPr>
            <w:rFonts w:ascii="Times New Roman" w:hAnsi="Times New Roman" w:cs="Times New Roman"/>
            <w:sz w:val="24"/>
            <w:szCs w:val="32"/>
          </w:rPr>
          <w:delText xml:space="preserve">on </w:delText>
        </w:r>
      </w:del>
      <w:ins w:id="765" w:author="User" w:date="2016-01-14T12:10:00Z">
        <w:r w:rsidR="00770FC7">
          <w:rPr>
            <w:rFonts w:ascii="Times New Roman" w:hAnsi="Times New Roman" w:cs="Times New Roman"/>
            <w:sz w:val="24"/>
            <w:szCs w:val="32"/>
          </w:rPr>
          <w:t xml:space="preserve">or </w:t>
        </w:r>
      </w:ins>
      <w:r>
        <w:rPr>
          <w:rFonts w:ascii="Times New Roman" w:hAnsi="Times New Roman" w:cs="Times New Roman"/>
          <w:sz w:val="24"/>
          <w:szCs w:val="32"/>
        </w:rPr>
        <w:t xml:space="preserve">an automated threshold adjustment module should be in </w:t>
      </w:r>
      <w:del w:id="766" w:author="User" w:date="2016-01-14T12:10:00Z">
        <w:r w:rsidDel="00770FC7">
          <w:rPr>
            <w:rFonts w:ascii="Times New Roman" w:hAnsi="Times New Roman" w:cs="Times New Roman"/>
            <w:sz w:val="24"/>
            <w:szCs w:val="32"/>
          </w:rPr>
          <w:delText>placed</w:delText>
        </w:r>
      </w:del>
      <w:ins w:id="767" w:author="User" w:date="2016-01-14T12:10:00Z">
        <w:r w:rsidR="00770FC7">
          <w:rPr>
            <w:rFonts w:ascii="Times New Roman" w:hAnsi="Times New Roman" w:cs="Times New Roman"/>
            <w:sz w:val="24"/>
            <w:szCs w:val="32"/>
          </w:rPr>
          <w:t>place.</w:t>
        </w:r>
      </w:ins>
    </w:p>
    <w:p w:rsidR="008F0C5D" w:rsidRDefault="008F0C5D" w:rsidP="008F0C5D">
      <w:pPr>
        <w:spacing w:line="240" w:lineRule="auto"/>
        <w:jc w:val="center"/>
        <w:rPr>
          <w:rFonts w:ascii="Times New Roman" w:hAnsi="Times New Roman" w:cs="Times New Roman"/>
          <w:sz w:val="24"/>
          <w:szCs w:val="32"/>
        </w:rPr>
      </w:pPr>
      <w:r>
        <w:rPr>
          <w:rFonts w:ascii="Times New Roman" w:hAnsi="Times New Roman" w:cs="Times New Roman"/>
          <w:noProof/>
          <w:sz w:val="24"/>
          <w:szCs w:val="32"/>
          <w:lang w:val="en-MY" w:eastAsia="en-MY"/>
        </w:rPr>
        <w:drawing>
          <wp:inline distT="0" distB="0" distL="0" distR="0">
            <wp:extent cx="2219325" cy="1333500"/>
            <wp:effectExtent l="19050" t="0" r="9525" b="0"/>
            <wp:docPr id="10" name="Picture 10" descr="C:\Users\KM\Downloads\12443677_1133177230040818_121563761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M\Downloads\12443677_1133177230040818_1215637614_o.jp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20347" cy="1334114"/>
                    </a:xfrm>
                    <a:prstGeom prst="rect">
                      <a:avLst/>
                    </a:prstGeom>
                    <a:noFill/>
                    <a:ln>
                      <a:noFill/>
                    </a:ln>
                  </pic:spPr>
                </pic:pic>
              </a:graphicData>
            </a:graphic>
          </wp:inline>
        </w:drawing>
      </w:r>
    </w:p>
    <w:p w:rsidR="008F0C5D" w:rsidRPr="00286895" w:rsidRDefault="008F0C5D" w:rsidP="008F0C5D">
      <w:pPr>
        <w:spacing w:line="480" w:lineRule="auto"/>
        <w:jc w:val="center"/>
        <w:rPr>
          <w:rFonts w:ascii="Times New Roman" w:hAnsi="Times New Roman" w:cs="Times New Roman"/>
          <w:sz w:val="24"/>
          <w:szCs w:val="32"/>
        </w:rPr>
      </w:pPr>
      <w:r>
        <w:rPr>
          <w:rFonts w:ascii="Times New Roman" w:hAnsi="Times New Roman" w:cs="Times New Roman"/>
          <w:sz w:val="24"/>
          <w:szCs w:val="32"/>
        </w:rPr>
        <w:t>Figure 4.9</w:t>
      </w:r>
      <w:commentRangeStart w:id="768"/>
      <w:ins w:id="769" w:author="User" w:date="2016-01-14T12:04:00Z">
        <w:r w:rsidR="00B0392D">
          <w:rPr>
            <w:rFonts w:ascii="Times New Roman" w:hAnsi="Times New Roman" w:cs="Times New Roman"/>
            <w:sz w:val="24"/>
            <w:szCs w:val="32"/>
          </w:rPr>
          <w:t xml:space="preserve"> </w:t>
        </w:r>
      </w:ins>
      <w:commentRangeEnd w:id="768"/>
      <w:ins w:id="770" w:author="User" w:date="2016-01-14T12:05:00Z">
        <w:r w:rsidR="00B0392D">
          <w:rPr>
            <w:rStyle w:val="CommentReference"/>
            <w:rFonts w:ascii="Arial" w:eastAsia="Arial" w:hAnsi="Arial" w:cs="Arial"/>
            <w:color w:val="000000"/>
            <w:lang w:eastAsia="zh-CN"/>
          </w:rPr>
          <w:commentReference w:id="768"/>
        </w:r>
      </w:ins>
      <w:r>
        <w:rPr>
          <w:rFonts w:ascii="Times New Roman" w:hAnsi="Times New Roman" w:cs="Times New Roman"/>
          <w:sz w:val="24"/>
          <w:szCs w:val="32"/>
        </w:rPr>
        <w:t>Ideal</w:t>
      </w:r>
      <w:r w:rsidRPr="00286895">
        <w:rPr>
          <w:rFonts w:ascii="Times New Roman" w:hAnsi="Times New Roman" w:cs="Times New Roman"/>
          <w:sz w:val="24"/>
          <w:szCs w:val="32"/>
        </w:rPr>
        <w:t xml:space="preserve"> Pupil Binary Image</w:t>
      </w:r>
    </w:p>
    <w:p w:rsidR="008F0C5D" w:rsidRPr="00CD653C" w:rsidRDefault="008F0C5D" w:rsidP="008F0C5D">
      <w:pPr>
        <w:spacing w:line="240" w:lineRule="auto"/>
        <w:jc w:val="center"/>
        <w:rPr>
          <w:rFonts w:ascii="Times New Roman" w:hAnsi="Times New Roman" w:cs="Times New Roman"/>
          <w:b/>
          <w:sz w:val="24"/>
          <w:szCs w:val="32"/>
          <w:u w:val="single"/>
        </w:rPr>
      </w:pPr>
      <w:r>
        <w:rPr>
          <w:rFonts w:ascii="Times New Roman" w:hAnsi="Times New Roman" w:cs="Times New Roman"/>
          <w:noProof/>
          <w:sz w:val="24"/>
          <w:szCs w:val="32"/>
          <w:lang w:val="en-MY" w:eastAsia="en-MY"/>
        </w:rPr>
        <w:drawing>
          <wp:inline distT="0" distB="0" distL="0" distR="0">
            <wp:extent cx="2279176" cy="1483131"/>
            <wp:effectExtent l="0" t="0" r="6985" b="3175"/>
            <wp:docPr id="7" name="Picture 7" descr="C:\Users\KM\Downloads\12465331_1133177070040834_91424314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M\Downloads\12465331_1133177070040834_914243141_o.jp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3620" cy="1486023"/>
                    </a:xfrm>
                    <a:prstGeom prst="rect">
                      <a:avLst/>
                    </a:prstGeom>
                    <a:noFill/>
                    <a:ln>
                      <a:noFill/>
                    </a:ln>
                  </pic:spPr>
                </pic:pic>
              </a:graphicData>
            </a:graphic>
          </wp:inline>
        </w:drawing>
      </w:r>
    </w:p>
    <w:p w:rsidR="008F0C5D" w:rsidRPr="00286895" w:rsidRDefault="008F0C5D" w:rsidP="008F0C5D">
      <w:pPr>
        <w:spacing w:line="48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sz w:val="24"/>
          <w:szCs w:val="32"/>
        </w:rPr>
        <w:t>Figure 4.10</w:t>
      </w:r>
      <w:commentRangeStart w:id="771"/>
      <w:ins w:id="772" w:author="User" w:date="2016-01-14T12:04:00Z">
        <w:r w:rsidR="00B0392D">
          <w:rPr>
            <w:rFonts w:ascii="Times New Roman" w:hAnsi="Times New Roman" w:cs="Times New Roman"/>
            <w:sz w:val="24"/>
            <w:szCs w:val="32"/>
          </w:rPr>
          <w:t xml:space="preserve"> </w:t>
        </w:r>
      </w:ins>
      <w:commentRangeEnd w:id="771"/>
      <w:ins w:id="773" w:author="User" w:date="2016-01-14T12:05:00Z">
        <w:r w:rsidR="00B0392D">
          <w:rPr>
            <w:rStyle w:val="CommentReference"/>
            <w:rFonts w:ascii="Arial" w:eastAsia="Arial" w:hAnsi="Arial" w:cs="Arial"/>
            <w:color w:val="000000"/>
            <w:lang w:eastAsia="zh-CN"/>
          </w:rPr>
          <w:commentReference w:id="771"/>
        </w:r>
      </w:ins>
      <w:ins w:id="774" w:author="User" w:date="2016-01-14T12:11:00Z">
        <w:r w:rsidR="00770FC7">
          <w:rPr>
            <w:rFonts w:ascii="Times New Roman" w:hAnsi="Times New Roman" w:cs="Times New Roman"/>
            <w:sz w:val="24"/>
            <w:szCs w:val="32"/>
          </w:rPr>
          <w:t xml:space="preserve">Non-ideal </w:t>
        </w:r>
      </w:ins>
      <w:r>
        <w:rPr>
          <w:rFonts w:ascii="Times New Roman" w:hAnsi="Times New Roman" w:cs="Times New Roman"/>
          <w:sz w:val="24"/>
          <w:szCs w:val="32"/>
        </w:rPr>
        <w:t xml:space="preserve">Pupil’s Binary Image in </w:t>
      </w:r>
      <w:r w:rsidRPr="00286895">
        <w:rPr>
          <w:rFonts w:ascii="Times New Roman" w:hAnsi="Times New Roman" w:cs="Times New Roman"/>
          <w:sz w:val="24"/>
          <w:szCs w:val="32"/>
        </w:rPr>
        <w:t>High</w:t>
      </w:r>
      <w:r>
        <w:rPr>
          <w:rFonts w:ascii="Times New Roman" w:hAnsi="Times New Roman" w:cs="Times New Roman"/>
          <w:sz w:val="24"/>
          <w:szCs w:val="32"/>
        </w:rPr>
        <w:t xml:space="preserve"> Light</w:t>
      </w:r>
      <w:r w:rsidRPr="00286895">
        <w:rPr>
          <w:rFonts w:ascii="Times New Roman" w:hAnsi="Times New Roman" w:cs="Times New Roman"/>
          <w:sz w:val="24"/>
          <w:szCs w:val="32"/>
        </w:rPr>
        <w:t xml:space="preserve"> Intensity Environment</w:t>
      </w:r>
    </w:p>
    <w:p w:rsidR="008F0C5D" w:rsidRDefault="008F0C5D" w:rsidP="008F0C5D">
      <w:pPr>
        <w:spacing w:line="240" w:lineRule="auto"/>
        <w:jc w:val="center"/>
        <w:rPr>
          <w:rFonts w:ascii="Times New Roman" w:hAnsi="Times New Roman" w:cs="Times New Roman"/>
          <w:sz w:val="24"/>
          <w:szCs w:val="32"/>
        </w:rPr>
      </w:pPr>
      <w:r>
        <w:rPr>
          <w:rFonts w:ascii="Times New Roman" w:hAnsi="Times New Roman" w:cs="Times New Roman"/>
          <w:noProof/>
          <w:sz w:val="24"/>
          <w:szCs w:val="32"/>
          <w:lang w:val="en-MY" w:eastAsia="en-MY"/>
        </w:rPr>
        <w:lastRenderedPageBreak/>
        <w:drawing>
          <wp:inline distT="0" distB="0" distL="0" distR="0">
            <wp:extent cx="2204113" cy="1388718"/>
            <wp:effectExtent l="0" t="0" r="5715" b="2540"/>
            <wp:docPr id="11" name="Picture 11" descr="C:\Users\KM\Downloads\12465227_1133179063373968_105259888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M\Downloads\12465227_1133179063373968_1052598883_o.jp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3493" cy="1388327"/>
                    </a:xfrm>
                    <a:prstGeom prst="rect">
                      <a:avLst/>
                    </a:prstGeom>
                    <a:noFill/>
                    <a:ln>
                      <a:noFill/>
                    </a:ln>
                  </pic:spPr>
                </pic:pic>
              </a:graphicData>
            </a:graphic>
          </wp:inline>
        </w:drawing>
      </w:r>
    </w:p>
    <w:p w:rsidR="008F0C5D" w:rsidRPr="00286895" w:rsidRDefault="008F0C5D" w:rsidP="008F0C5D">
      <w:pPr>
        <w:spacing w:line="480" w:lineRule="auto"/>
        <w:jc w:val="center"/>
        <w:rPr>
          <w:rFonts w:ascii="Times New Roman" w:hAnsi="Times New Roman" w:cs="Times New Roman"/>
          <w:sz w:val="24"/>
          <w:szCs w:val="32"/>
        </w:rPr>
      </w:pPr>
      <w:r>
        <w:rPr>
          <w:rFonts w:ascii="Times New Roman" w:hAnsi="Times New Roman" w:cs="Times New Roman"/>
          <w:sz w:val="24"/>
          <w:szCs w:val="32"/>
        </w:rPr>
        <w:t>Figure 4.11</w:t>
      </w:r>
      <w:commentRangeStart w:id="775"/>
      <w:ins w:id="776" w:author="User" w:date="2016-01-14T12:07:00Z">
        <w:r w:rsidR="00770FC7">
          <w:rPr>
            <w:rFonts w:ascii="Times New Roman" w:hAnsi="Times New Roman" w:cs="Times New Roman"/>
            <w:sz w:val="24"/>
            <w:szCs w:val="32"/>
          </w:rPr>
          <w:t xml:space="preserve"> </w:t>
        </w:r>
        <w:commentRangeEnd w:id="775"/>
        <w:r w:rsidR="00770FC7">
          <w:rPr>
            <w:rStyle w:val="CommentReference"/>
            <w:rFonts w:ascii="Arial" w:eastAsia="Arial" w:hAnsi="Arial" w:cs="Arial"/>
            <w:color w:val="000000"/>
            <w:lang w:eastAsia="zh-CN"/>
          </w:rPr>
          <w:commentReference w:id="775"/>
        </w:r>
      </w:ins>
      <w:ins w:id="777" w:author="User" w:date="2016-01-14T12:11:00Z">
        <w:r w:rsidR="00770FC7">
          <w:rPr>
            <w:rFonts w:ascii="Times New Roman" w:hAnsi="Times New Roman" w:cs="Times New Roman"/>
            <w:sz w:val="24"/>
            <w:szCs w:val="32"/>
          </w:rPr>
          <w:t xml:space="preserve">Non-ideal </w:t>
        </w:r>
      </w:ins>
      <w:r>
        <w:rPr>
          <w:rFonts w:ascii="Times New Roman" w:hAnsi="Times New Roman" w:cs="Times New Roman"/>
          <w:sz w:val="24"/>
          <w:szCs w:val="32"/>
        </w:rPr>
        <w:t xml:space="preserve">Pupil’s Binary Image in </w:t>
      </w:r>
      <w:r w:rsidRPr="00286895">
        <w:rPr>
          <w:rFonts w:ascii="Times New Roman" w:hAnsi="Times New Roman" w:cs="Times New Roman"/>
          <w:sz w:val="24"/>
          <w:szCs w:val="32"/>
        </w:rPr>
        <w:t>Low</w:t>
      </w:r>
      <w:r>
        <w:rPr>
          <w:rFonts w:ascii="Times New Roman" w:hAnsi="Times New Roman" w:cs="Times New Roman"/>
          <w:sz w:val="24"/>
          <w:szCs w:val="32"/>
        </w:rPr>
        <w:t xml:space="preserve"> Light</w:t>
      </w:r>
      <w:r w:rsidRPr="00286895">
        <w:rPr>
          <w:rFonts w:ascii="Times New Roman" w:hAnsi="Times New Roman" w:cs="Times New Roman"/>
          <w:sz w:val="24"/>
          <w:szCs w:val="32"/>
        </w:rPr>
        <w:t xml:space="preserve"> Intensity Environment</w:t>
      </w:r>
    </w:p>
    <w:p w:rsidR="008F0C5D" w:rsidRPr="00A30BCA" w:rsidRDefault="008F0C5D" w:rsidP="008F0C5D">
      <w:pPr>
        <w:pStyle w:val="Heading3"/>
      </w:pPr>
      <w:bookmarkStart w:id="778" w:name="_Toc440459511"/>
      <w:bookmarkStart w:id="779" w:name="_Toc440464049"/>
      <w:r w:rsidRPr="00A30BCA">
        <w:t>4.5.3 Binary Image to Erosion</w:t>
      </w:r>
      <w:bookmarkEnd w:id="778"/>
      <w:bookmarkEnd w:id="779"/>
    </w:p>
    <w:p w:rsidR="008F0C5D" w:rsidRDefault="008F0C5D" w:rsidP="008F0C5D">
      <w:pPr>
        <w:spacing w:line="480" w:lineRule="auto"/>
        <w:jc w:val="both"/>
        <w:rPr>
          <w:rFonts w:ascii="Times New Roman" w:hAnsi="Times New Roman" w:cs="Times New Roman"/>
          <w:sz w:val="24"/>
          <w:szCs w:val="32"/>
        </w:rPr>
      </w:pPr>
      <w:r>
        <w:rPr>
          <w:rFonts w:ascii="Times New Roman" w:hAnsi="Times New Roman" w:cs="Times New Roman"/>
          <w:b/>
          <w:sz w:val="24"/>
          <w:szCs w:val="32"/>
        </w:rPr>
        <w:tab/>
      </w:r>
      <w:r>
        <w:rPr>
          <w:rFonts w:ascii="Times New Roman" w:hAnsi="Times New Roman" w:cs="Times New Roman"/>
          <w:sz w:val="24"/>
          <w:szCs w:val="32"/>
        </w:rPr>
        <w:t xml:space="preserve">Figure 4.12 shows the successful erosion that reduces noise </w:t>
      </w:r>
      <w:del w:id="780" w:author="User" w:date="2016-01-14T12:13:00Z">
        <w:r w:rsidDel="003A0FC2">
          <w:rPr>
            <w:rFonts w:ascii="Times New Roman" w:hAnsi="Times New Roman" w:cs="Times New Roman"/>
            <w:sz w:val="24"/>
            <w:szCs w:val="32"/>
          </w:rPr>
          <w:delText>and but retians</w:delText>
        </w:r>
      </w:del>
      <w:ins w:id="781" w:author="User" w:date="2016-01-14T12:13:00Z">
        <w:r w:rsidR="003A0FC2">
          <w:rPr>
            <w:rFonts w:ascii="Times New Roman" w:hAnsi="Times New Roman" w:cs="Times New Roman"/>
            <w:sz w:val="24"/>
            <w:szCs w:val="32"/>
          </w:rPr>
          <w:t xml:space="preserve"> and retains</w:t>
        </w:r>
      </w:ins>
      <w:r>
        <w:rPr>
          <w:rFonts w:ascii="Times New Roman" w:hAnsi="Times New Roman" w:cs="Times New Roman"/>
          <w:sz w:val="24"/>
          <w:szCs w:val="32"/>
        </w:rPr>
        <w:t xml:space="preserve"> the image size. Figure 4.13</w:t>
      </w:r>
      <w:del w:id="782" w:author="User" w:date="2016-01-14T12:13:00Z">
        <w:r w:rsidDel="003A0FC2">
          <w:rPr>
            <w:rFonts w:ascii="Times New Roman" w:hAnsi="Times New Roman" w:cs="Times New Roman"/>
            <w:sz w:val="24"/>
            <w:szCs w:val="32"/>
          </w:rPr>
          <w:delText>,</w:delText>
        </w:r>
      </w:del>
      <w:r>
        <w:rPr>
          <w:rFonts w:ascii="Times New Roman" w:hAnsi="Times New Roman" w:cs="Times New Roman"/>
          <w:sz w:val="24"/>
          <w:szCs w:val="32"/>
        </w:rPr>
        <w:t xml:space="preserve"> shows that the image noise cannot be reduced due to a large amount of dark area that has been wrongly assumed as a valid image. Figure 4.14 shows that the noise can be reduced but the image size has been reduced and slightly distorted as well.</w:t>
      </w:r>
    </w:p>
    <w:p w:rsidR="008F0C5D" w:rsidRDefault="008F0C5D" w:rsidP="008F0C5D">
      <w:pPr>
        <w:spacing w:line="240" w:lineRule="auto"/>
        <w:jc w:val="center"/>
        <w:rPr>
          <w:rFonts w:ascii="Times New Roman" w:hAnsi="Times New Roman" w:cs="Times New Roman"/>
          <w:sz w:val="24"/>
          <w:szCs w:val="32"/>
        </w:rPr>
      </w:pPr>
      <w:r>
        <w:rPr>
          <w:rFonts w:ascii="Times New Roman" w:hAnsi="Times New Roman" w:cs="Times New Roman"/>
          <w:noProof/>
          <w:sz w:val="24"/>
          <w:szCs w:val="32"/>
          <w:lang w:val="en-MY" w:eastAsia="en-MY"/>
        </w:rPr>
        <w:drawing>
          <wp:inline distT="0" distB="0" distL="0" distR="0">
            <wp:extent cx="2408829" cy="1674181"/>
            <wp:effectExtent l="0" t="0" r="0" b="2540"/>
            <wp:docPr id="16" name="Picture 16" descr="C:\Users\KM\Downloads\12463457_1133183426706865_123599870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M\Downloads\12463457_1133183426706865_1235998702_n.jp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4527" cy="1678141"/>
                    </a:xfrm>
                    <a:prstGeom prst="rect">
                      <a:avLst/>
                    </a:prstGeom>
                    <a:noFill/>
                    <a:ln>
                      <a:noFill/>
                    </a:ln>
                  </pic:spPr>
                </pic:pic>
              </a:graphicData>
            </a:graphic>
          </wp:inline>
        </w:drawing>
      </w:r>
    </w:p>
    <w:p w:rsidR="008F0C5D" w:rsidRPr="00CA33C8" w:rsidRDefault="008F0C5D" w:rsidP="008F0C5D">
      <w:pPr>
        <w:spacing w:line="480" w:lineRule="auto"/>
        <w:jc w:val="center"/>
        <w:rPr>
          <w:rFonts w:ascii="Times New Roman" w:hAnsi="Times New Roman" w:cs="Times New Roman"/>
          <w:sz w:val="24"/>
          <w:szCs w:val="32"/>
        </w:rPr>
      </w:pPr>
      <w:r>
        <w:rPr>
          <w:rFonts w:ascii="Times New Roman" w:hAnsi="Times New Roman" w:cs="Times New Roman"/>
          <w:sz w:val="24"/>
          <w:szCs w:val="32"/>
        </w:rPr>
        <w:t xml:space="preserve">Figure 4.12 </w:t>
      </w:r>
      <w:r w:rsidRPr="00CA33C8">
        <w:rPr>
          <w:rFonts w:ascii="Times New Roman" w:hAnsi="Times New Roman" w:cs="Times New Roman"/>
          <w:sz w:val="24"/>
          <w:szCs w:val="32"/>
        </w:rPr>
        <w:t>Result of Successful Erosion</w:t>
      </w:r>
    </w:p>
    <w:p w:rsidR="008F0C5D" w:rsidRDefault="00D609A4" w:rsidP="008F0C5D">
      <w:pPr>
        <w:spacing w:line="240" w:lineRule="auto"/>
        <w:jc w:val="center"/>
        <w:rPr>
          <w:rFonts w:ascii="Times New Roman" w:hAnsi="Times New Roman" w:cs="Times New Roman"/>
          <w:b/>
          <w:sz w:val="24"/>
          <w:szCs w:val="32"/>
          <w:u w:val="single"/>
        </w:rPr>
      </w:pPr>
      <w:r w:rsidRPr="00D609A4">
        <w:rPr>
          <w:rFonts w:ascii="Times New Roman" w:hAnsi="Times New Roman" w:cs="Times New Roman"/>
          <w:b/>
          <w:noProof/>
          <w:sz w:val="24"/>
          <w:szCs w:val="32"/>
        </w:rPr>
        <w:pict>
          <v:shape id="Text Box 250" o:spid="_x0000_s1108" type="#_x0000_t202" style="position:absolute;left:0;text-align:left;margin-left:363.75pt;margin-top:39.75pt;width:73.9pt;height:23.25pt;z-index:25170124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" fillcolor="white [3201]" strokecolor="white [3212]" strokeweight=".5pt">
            <v:textbox>
              <w:txbxContent>
                <w:p w:rsidR="00D77732" w:rsidRDefault="00D77732" w:rsidP="008F0C5D">
                  <w:r>
                    <w:t>Noise part</w:t>
                  </w:r>
                </w:p>
              </w:txbxContent>
            </v:textbox>
          </v:shape>
        </w:pict>
      </w:r>
      <w:r w:rsidRPr="00D609A4">
        <w:rPr>
          <w:rFonts w:ascii="Times New Roman" w:hAnsi="Times New Roman" w:cs="Times New Roman"/>
          <w:b/>
          <w:noProof/>
          <w:sz w:val="24"/>
          <w:szCs w:val="32"/>
        </w:rPr>
        <w:pict>
          <v:shape id="Straight Arrow Connector 247" o:spid="_x0000_s1122" type="#_x0000_t32" style="position:absolute;left:0;text-align:left;margin-left:270.2pt;margin-top:39.7pt;width:93.5pt;height:7.5pt;flip:x y;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" strokecolor="black [3040]">
            <v:stroke endarrow="open"/>
          </v:shape>
        </w:pict>
      </w:r>
      <w:r w:rsidR="008F0C5D" w:rsidRPr="00B868FA">
        <w:rPr>
          <w:rFonts w:ascii="Times New Roman" w:hAnsi="Times New Roman" w:cs="Times New Roman"/>
          <w:b/>
          <w:noProof/>
          <w:sz w:val="24"/>
          <w:szCs w:val="32"/>
          <w:lang w:val="en-MY" w:eastAsia="en-MY"/>
        </w:rPr>
        <w:drawing>
          <wp:inline distT="0" distB="0" distL="0" distR="0">
            <wp:extent cx="2314575" cy="1354873"/>
            <wp:effectExtent l="0" t="0" r="0" b="0"/>
            <wp:docPr id="19" name="Picture 19" descr="C:\Users\KM\Downloads\12438702_1133191660039375_84291790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M\Downloads\12438702_1133191660039375_842917907_o.jp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4575" cy="1354873"/>
                    </a:xfrm>
                    <a:prstGeom prst="rect">
                      <a:avLst/>
                    </a:prstGeom>
                    <a:noFill/>
                    <a:ln>
                      <a:noFill/>
                    </a:ln>
                  </pic:spPr>
                </pic:pic>
              </a:graphicData>
            </a:graphic>
          </wp:inline>
        </w:drawing>
      </w:r>
      <w:r w:rsidR="008F0C5D">
        <w:rPr>
          <w:rFonts w:ascii="Times New Roman" w:hAnsi="Times New Roman" w:cs="Times New Roman"/>
          <w:b/>
          <w:sz w:val="24"/>
          <w:szCs w:val="32"/>
          <w:u w:val="single"/>
        </w:rPr>
        <w:br/>
      </w:r>
      <w:r w:rsidR="008F0C5D">
        <w:rPr>
          <w:rFonts w:ascii="Times New Roman" w:hAnsi="Times New Roman" w:cs="Times New Roman"/>
          <w:sz w:val="24"/>
          <w:szCs w:val="32"/>
        </w:rPr>
        <w:t>Figure 4.13</w:t>
      </w:r>
      <w:r w:rsidR="008F0C5D" w:rsidRPr="007F18D1">
        <w:rPr>
          <w:rFonts w:ascii="Times New Roman" w:hAnsi="Times New Roman" w:cs="Times New Roman"/>
          <w:sz w:val="24"/>
          <w:szCs w:val="32"/>
        </w:rPr>
        <w:t xml:space="preserve"> Result of Unsuccessful Erosion</w:t>
      </w:r>
    </w:p>
    <w:p w:rsidR="008F0C5D" w:rsidRPr="007344B7" w:rsidRDefault="008F0C5D" w:rsidP="008F0C5D">
      <w:pPr>
        <w:spacing w:line="240" w:lineRule="auto"/>
        <w:jc w:val="center"/>
        <w:rPr>
          <w:rFonts w:ascii="Times New Roman" w:hAnsi="Times New Roman" w:cs="Times New Roman"/>
          <w:b/>
          <w:sz w:val="24"/>
          <w:szCs w:val="32"/>
          <w:u w:val="single"/>
        </w:rPr>
      </w:pPr>
      <w:r w:rsidRPr="00BE1EA0">
        <w:rPr>
          <w:rFonts w:ascii="Times New Roman" w:hAnsi="Times New Roman" w:cs="Times New Roman"/>
          <w:b/>
          <w:noProof/>
          <w:sz w:val="24"/>
          <w:szCs w:val="32"/>
          <w:lang w:val="en-MY" w:eastAsia="en-MY"/>
        </w:rPr>
        <w:lastRenderedPageBreak/>
        <w:drawing>
          <wp:inline distT="0" distB="0" distL="0" distR="0">
            <wp:extent cx="2314575" cy="1514475"/>
            <wp:effectExtent l="0" t="0" r="9525" b="9525"/>
            <wp:docPr id="17" name="Picture 17" descr="C:\Users\KM\Downloads\12436631_1133184363373438_92539786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M\Downloads\12436631_1133184363373438_925397860_o.jp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7452" cy="1516357"/>
                    </a:xfrm>
                    <a:prstGeom prst="rect">
                      <a:avLst/>
                    </a:prstGeom>
                    <a:noFill/>
                    <a:ln>
                      <a:noFill/>
                    </a:ln>
                  </pic:spPr>
                </pic:pic>
              </a:graphicData>
            </a:graphic>
          </wp:inline>
        </w:drawing>
      </w:r>
      <w:r>
        <w:rPr>
          <w:rFonts w:ascii="Times New Roman" w:hAnsi="Times New Roman" w:cs="Times New Roman"/>
          <w:b/>
          <w:sz w:val="24"/>
          <w:szCs w:val="32"/>
          <w:u w:val="single"/>
        </w:rPr>
        <w:br/>
      </w:r>
      <w:r>
        <w:rPr>
          <w:rFonts w:ascii="Times New Roman" w:hAnsi="Times New Roman" w:cs="Times New Roman"/>
          <w:sz w:val="24"/>
          <w:szCs w:val="32"/>
        </w:rPr>
        <w:t>Figure 4.14</w:t>
      </w:r>
      <w:r w:rsidRPr="00BC2EEB">
        <w:rPr>
          <w:rFonts w:ascii="Times New Roman" w:hAnsi="Times New Roman" w:cs="Times New Roman"/>
          <w:sz w:val="24"/>
          <w:szCs w:val="32"/>
        </w:rPr>
        <w:t xml:space="preserve"> Result of Unsuccessful Erosion</w:t>
      </w:r>
    </w:p>
    <w:p w:rsidR="008F0C5D" w:rsidRPr="00C40F9F" w:rsidRDefault="008F0C5D" w:rsidP="008F0C5D">
      <w:pPr>
        <w:pStyle w:val="Heading3"/>
      </w:pPr>
      <w:bookmarkStart w:id="783" w:name="_Toc440459512"/>
      <w:bookmarkStart w:id="784" w:name="_Toc440464050"/>
      <w:r>
        <w:t>4.5.4</w:t>
      </w:r>
      <w:r w:rsidRPr="00C40F9F">
        <w:t xml:space="preserve"> Dilation</w:t>
      </w:r>
      <w:bookmarkEnd w:id="783"/>
      <w:bookmarkEnd w:id="784"/>
    </w:p>
    <w:p w:rsidR="008F0C5D" w:rsidRDefault="008F0C5D" w:rsidP="008F0C5D">
      <w:pPr>
        <w:spacing w:line="480" w:lineRule="auto"/>
        <w:jc w:val="both"/>
        <w:rPr>
          <w:rFonts w:ascii="Times New Roman" w:hAnsi="Times New Roman" w:cs="Times New Roman"/>
          <w:sz w:val="24"/>
          <w:szCs w:val="32"/>
        </w:rPr>
      </w:pPr>
      <w:r>
        <w:rPr>
          <w:rFonts w:ascii="Times New Roman" w:hAnsi="Times New Roman" w:cs="Times New Roman"/>
          <w:sz w:val="24"/>
          <w:szCs w:val="32"/>
        </w:rPr>
        <w:tab/>
      </w:r>
      <w:del w:id="785" w:author="User" w:date="2016-01-14T12:51:00Z">
        <w:r w:rsidDel="00855C54">
          <w:rPr>
            <w:rFonts w:ascii="Times New Roman" w:hAnsi="Times New Roman" w:cs="Times New Roman"/>
            <w:sz w:val="24"/>
            <w:szCs w:val="32"/>
          </w:rPr>
          <w:delText xml:space="preserve">Erosion </w:delText>
        </w:r>
      </w:del>
      <w:r>
        <w:rPr>
          <w:rFonts w:ascii="Times New Roman" w:hAnsi="Times New Roman" w:cs="Times New Roman"/>
          <w:sz w:val="24"/>
          <w:szCs w:val="32"/>
        </w:rPr>
        <w:t xml:space="preserve">Figure 4.12 shows a prefect </w:t>
      </w:r>
      <w:ins w:id="786" w:author="User" w:date="2016-01-14T12:51:00Z">
        <w:r w:rsidR="00855C54">
          <w:rPr>
            <w:rFonts w:ascii="Times New Roman" w:hAnsi="Times New Roman" w:cs="Times New Roman"/>
            <w:sz w:val="24"/>
            <w:szCs w:val="32"/>
          </w:rPr>
          <w:t xml:space="preserve">image after erosion which </w:t>
        </w:r>
      </w:ins>
      <w:del w:id="787" w:author="User" w:date="2016-01-14T12:52:00Z">
        <w:r w:rsidDel="00855C54">
          <w:rPr>
            <w:rFonts w:ascii="Times New Roman" w:hAnsi="Times New Roman" w:cs="Times New Roman"/>
            <w:sz w:val="24"/>
            <w:szCs w:val="32"/>
          </w:rPr>
          <w:delText xml:space="preserve">of </w:delText>
        </w:r>
      </w:del>
      <w:ins w:id="788" w:author="User" w:date="2016-01-14T12:52:00Z">
        <w:r w:rsidR="00855C54">
          <w:rPr>
            <w:rFonts w:ascii="Times New Roman" w:hAnsi="Times New Roman" w:cs="Times New Roman"/>
            <w:sz w:val="24"/>
            <w:szCs w:val="32"/>
          </w:rPr>
          <w:t xml:space="preserve">has successfully </w:t>
        </w:r>
      </w:ins>
      <w:r>
        <w:rPr>
          <w:rFonts w:ascii="Times New Roman" w:hAnsi="Times New Roman" w:cs="Times New Roman"/>
          <w:sz w:val="24"/>
          <w:szCs w:val="32"/>
        </w:rPr>
        <w:t>reduce</w:t>
      </w:r>
      <w:del w:id="789" w:author="User" w:date="2016-01-14T12:52:00Z">
        <w:r w:rsidDel="00855C54">
          <w:rPr>
            <w:rFonts w:ascii="Times New Roman" w:hAnsi="Times New Roman" w:cs="Times New Roman"/>
            <w:sz w:val="24"/>
            <w:szCs w:val="32"/>
          </w:rPr>
          <w:delText>s</w:delText>
        </w:r>
      </w:del>
      <w:r>
        <w:rPr>
          <w:rFonts w:ascii="Times New Roman" w:hAnsi="Times New Roman" w:cs="Times New Roman"/>
          <w:sz w:val="24"/>
          <w:szCs w:val="32"/>
        </w:rPr>
        <w:t xml:space="preserve"> </w:t>
      </w:r>
      <w:ins w:id="790" w:author="User" w:date="2016-01-14T12:52:00Z">
        <w:r w:rsidR="00855C54">
          <w:rPr>
            <w:rFonts w:ascii="Times New Roman" w:hAnsi="Times New Roman" w:cs="Times New Roman"/>
            <w:sz w:val="24"/>
            <w:szCs w:val="32"/>
          </w:rPr>
          <w:t xml:space="preserve">the image </w:t>
        </w:r>
      </w:ins>
      <w:r>
        <w:rPr>
          <w:rFonts w:ascii="Times New Roman" w:hAnsi="Times New Roman" w:cs="Times New Roman"/>
          <w:sz w:val="24"/>
          <w:szCs w:val="32"/>
        </w:rPr>
        <w:t xml:space="preserve">noise but there are some pupil data </w:t>
      </w:r>
      <w:del w:id="791" w:author="User" w:date="2016-01-14T12:52:00Z">
        <w:r w:rsidDel="00855C54">
          <w:rPr>
            <w:rFonts w:ascii="Times New Roman" w:hAnsi="Times New Roman" w:cs="Times New Roman"/>
            <w:sz w:val="24"/>
            <w:szCs w:val="32"/>
          </w:rPr>
          <w:delText>is reduces</w:delText>
        </w:r>
      </w:del>
      <w:ins w:id="792" w:author="User" w:date="2016-01-14T12:53:00Z">
        <w:r w:rsidR="00855C54">
          <w:rPr>
            <w:rFonts w:ascii="Times New Roman" w:hAnsi="Times New Roman" w:cs="Times New Roman"/>
            <w:sz w:val="24"/>
            <w:szCs w:val="32"/>
          </w:rPr>
          <w:t xml:space="preserve"> </w:t>
        </w:r>
      </w:ins>
      <w:ins w:id="793" w:author="User" w:date="2016-01-14T12:52:00Z">
        <w:r w:rsidR="00855C54">
          <w:rPr>
            <w:rFonts w:ascii="Times New Roman" w:hAnsi="Times New Roman" w:cs="Times New Roman"/>
            <w:sz w:val="24"/>
            <w:szCs w:val="32"/>
          </w:rPr>
          <w:t>that is missing</w:t>
        </w:r>
      </w:ins>
      <w:r>
        <w:rPr>
          <w:rFonts w:ascii="Times New Roman" w:hAnsi="Times New Roman" w:cs="Times New Roman"/>
          <w:sz w:val="24"/>
          <w:szCs w:val="32"/>
        </w:rPr>
        <w:t xml:space="preserve">. Figure 4.15 shows the result of dilation </w:t>
      </w:r>
      <w:del w:id="794" w:author="User" w:date="2016-01-14T12:53:00Z">
        <w:r w:rsidDel="00855C54">
          <w:rPr>
            <w:rFonts w:ascii="Times New Roman" w:hAnsi="Times New Roman" w:cs="Times New Roman"/>
            <w:sz w:val="24"/>
            <w:szCs w:val="32"/>
          </w:rPr>
          <w:delText>that is</w:delText>
        </w:r>
      </w:del>
      <w:ins w:id="795" w:author="User" w:date="2016-01-14T12:53:00Z">
        <w:r w:rsidR="00855C54">
          <w:rPr>
            <w:rFonts w:ascii="Times New Roman" w:hAnsi="Times New Roman" w:cs="Times New Roman"/>
            <w:sz w:val="24"/>
            <w:szCs w:val="32"/>
          </w:rPr>
          <w:t xml:space="preserve"> used</w:t>
        </w:r>
      </w:ins>
      <w:r>
        <w:rPr>
          <w:rFonts w:ascii="Times New Roman" w:hAnsi="Times New Roman" w:cs="Times New Roman"/>
          <w:sz w:val="24"/>
          <w:szCs w:val="32"/>
        </w:rPr>
        <w:t xml:space="preserve"> to </w:t>
      </w:r>
      <w:del w:id="796" w:author="User" w:date="2016-01-14T12:53:00Z">
        <w:r w:rsidDel="00855C54">
          <w:rPr>
            <w:rFonts w:ascii="Times New Roman" w:hAnsi="Times New Roman" w:cs="Times New Roman"/>
            <w:sz w:val="24"/>
            <w:szCs w:val="32"/>
          </w:rPr>
          <w:delText>overcome the results</w:delText>
        </w:r>
      </w:del>
      <w:ins w:id="797" w:author="User" w:date="2016-01-14T12:53:00Z">
        <w:r w:rsidR="00855C54">
          <w:rPr>
            <w:rFonts w:ascii="Times New Roman" w:hAnsi="Times New Roman" w:cs="Times New Roman"/>
            <w:sz w:val="24"/>
            <w:szCs w:val="32"/>
          </w:rPr>
          <w:t xml:space="preserve"> compensate the missing pupil data</w:t>
        </w:r>
      </w:ins>
      <w:r>
        <w:rPr>
          <w:rFonts w:ascii="Times New Roman" w:hAnsi="Times New Roman" w:cs="Times New Roman"/>
          <w:sz w:val="24"/>
          <w:szCs w:val="32"/>
        </w:rPr>
        <w:t xml:space="preserve"> after </w:t>
      </w:r>
      <w:ins w:id="798" w:author="User" w:date="2016-01-14T12:53:00Z">
        <w:r w:rsidR="00855C54">
          <w:rPr>
            <w:rFonts w:ascii="Times New Roman" w:hAnsi="Times New Roman" w:cs="Times New Roman"/>
            <w:sz w:val="24"/>
            <w:szCs w:val="32"/>
          </w:rPr>
          <w:t xml:space="preserve">the </w:t>
        </w:r>
      </w:ins>
      <w:r>
        <w:rPr>
          <w:rFonts w:ascii="Times New Roman" w:hAnsi="Times New Roman" w:cs="Times New Roman"/>
          <w:sz w:val="24"/>
          <w:szCs w:val="32"/>
        </w:rPr>
        <w:t>erosion</w:t>
      </w:r>
      <w:ins w:id="799" w:author="User" w:date="2016-01-14T12:53:00Z">
        <w:r w:rsidR="00855C54">
          <w:rPr>
            <w:rFonts w:ascii="Times New Roman" w:hAnsi="Times New Roman" w:cs="Times New Roman"/>
            <w:sz w:val="24"/>
            <w:szCs w:val="32"/>
          </w:rPr>
          <w:t xml:space="preserve"> process.</w:t>
        </w:r>
      </w:ins>
      <w:del w:id="800" w:author="User" w:date="2016-01-14T12:53:00Z">
        <w:r w:rsidDel="00855C54">
          <w:rPr>
            <w:rFonts w:ascii="Times New Roman" w:hAnsi="Times New Roman" w:cs="Times New Roman"/>
            <w:sz w:val="24"/>
            <w:szCs w:val="32"/>
          </w:rPr>
          <w:delText xml:space="preserve"> to fulfill back the missing part of pupil</w:delText>
        </w:r>
      </w:del>
      <w:r>
        <w:rPr>
          <w:rFonts w:ascii="Times New Roman" w:hAnsi="Times New Roman" w:cs="Times New Roman"/>
          <w:sz w:val="24"/>
          <w:szCs w:val="32"/>
        </w:rPr>
        <w:t xml:space="preserve">. </w:t>
      </w:r>
    </w:p>
    <w:p w:rsidR="008F0C5D" w:rsidRDefault="008F0C5D" w:rsidP="008F0C5D">
      <w:pPr>
        <w:spacing w:line="240" w:lineRule="auto"/>
        <w:jc w:val="center"/>
        <w:rPr>
          <w:rFonts w:ascii="Times New Roman" w:hAnsi="Times New Roman" w:cs="Times New Roman"/>
          <w:sz w:val="24"/>
          <w:szCs w:val="32"/>
        </w:rPr>
      </w:pPr>
      <w:r>
        <w:rPr>
          <w:rFonts w:ascii="Times New Roman" w:hAnsi="Times New Roman" w:cs="Times New Roman"/>
          <w:noProof/>
          <w:sz w:val="24"/>
          <w:szCs w:val="32"/>
          <w:lang w:val="en-MY" w:eastAsia="en-MY"/>
        </w:rPr>
        <w:drawing>
          <wp:inline distT="0" distB="0" distL="0" distR="0">
            <wp:extent cx="2876550" cy="1933815"/>
            <wp:effectExtent l="19050" t="0" r="0" b="0"/>
            <wp:docPr id="18" name="Picture 18" descr="C:\Users\KM\Downloads\12438726_1133186276706580_102736827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M\Downloads\12438726_1133186276706580_1027368272_o.jp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8664" cy="1935236"/>
                    </a:xfrm>
                    <a:prstGeom prst="rect">
                      <a:avLst/>
                    </a:prstGeom>
                    <a:noFill/>
                    <a:ln>
                      <a:noFill/>
                    </a:ln>
                  </pic:spPr>
                </pic:pic>
              </a:graphicData>
            </a:graphic>
          </wp:inline>
        </w:drawing>
      </w:r>
      <w:r>
        <w:rPr>
          <w:rFonts w:ascii="Times New Roman" w:hAnsi="Times New Roman" w:cs="Times New Roman"/>
          <w:sz w:val="24"/>
          <w:szCs w:val="32"/>
        </w:rPr>
        <w:br/>
        <w:t>Figure 4.15</w:t>
      </w:r>
      <w:r w:rsidRPr="0004363C">
        <w:rPr>
          <w:rFonts w:ascii="Times New Roman" w:hAnsi="Times New Roman" w:cs="Times New Roman"/>
          <w:sz w:val="24"/>
          <w:szCs w:val="32"/>
        </w:rPr>
        <w:t xml:space="preserve"> Result of Dilation Image</w:t>
      </w:r>
    </w:p>
    <w:p w:rsidR="008F0C5D" w:rsidRDefault="008F0C5D" w:rsidP="008F0C5D">
      <w:pPr>
        <w:spacing w:line="480" w:lineRule="auto"/>
        <w:jc w:val="both"/>
        <w:rPr>
          <w:rFonts w:ascii="Times New Roman" w:hAnsi="Times New Roman" w:cs="Times New Roman"/>
          <w:b/>
          <w:sz w:val="24"/>
          <w:szCs w:val="32"/>
        </w:rPr>
      </w:pPr>
    </w:p>
    <w:p w:rsidR="008F0C5D" w:rsidRDefault="008F0C5D" w:rsidP="008F0C5D">
      <w:pPr>
        <w:spacing w:line="480" w:lineRule="auto"/>
        <w:jc w:val="both"/>
        <w:rPr>
          <w:rFonts w:ascii="Times New Roman" w:hAnsi="Times New Roman" w:cs="Times New Roman"/>
          <w:b/>
          <w:sz w:val="24"/>
          <w:szCs w:val="32"/>
        </w:rPr>
      </w:pPr>
    </w:p>
    <w:p w:rsidR="008F0C5D" w:rsidRDefault="008F0C5D" w:rsidP="008F0C5D">
      <w:pPr>
        <w:spacing w:line="480" w:lineRule="auto"/>
        <w:jc w:val="both"/>
        <w:rPr>
          <w:rFonts w:ascii="Times New Roman" w:hAnsi="Times New Roman" w:cs="Times New Roman"/>
          <w:b/>
          <w:sz w:val="24"/>
          <w:szCs w:val="32"/>
        </w:rPr>
      </w:pPr>
    </w:p>
    <w:p w:rsidR="008F0C5D" w:rsidRDefault="008F0C5D" w:rsidP="008F0C5D">
      <w:pPr>
        <w:spacing w:line="480" w:lineRule="auto"/>
        <w:jc w:val="both"/>
        <w:rPr>
          <w:rFonts w:ascii="Times New Roman" w:hAnsi="Times New Roman" w:cs="Times New Roman"/>
          <w:b/>
          <w:sz w:val="24"/>
          <w:szCs w:val="32"/>
        </w:rPr>
      </w:pPr>
    </w:p>
    <w:p w:rsidR="008F0C5D" w:rsidRDefault="008F0C5D" w:rsidP="008F0C5D">
      <w:pPr>
        <w:spacing w:line="480" w:lineRule="auto"/>
        <w:jc w:val="both"/>
        <w:rPr>
          <w:rFonts w:ascii="Times New Roman" w:hAnsi="Times New Roman" w:cs="Times New Roman"/>
          <w:b/>
          <w:sz w:val="24"/>
          <w:szCs w:val="32"/>
        </w:rPr>
      </w:pPr>
    </w:p>
    <w:p w:rsidR="008F0C5D" w:rsidRDefault="008F0C5D" w:rsidP="008F0C5D">
      <w:pPr>
        <w:pStyle w:val="Heading3"/>
      </w:pPr>
      <w:bookmarkStart w:id="801" w:name="_Toc440459513"/>
      <w:bookmarkStart w:id="802" w:name="_Toc440464051"/>
      <w:r>
        <w:lastRenderedPageBreak/>
        <w:t>4.5.5</w:t>
      </w:r>
      <w:r w:rsidRPr="00C40F9F">
        <w:t xml:space="preserve"> Pupil </w:t>
      </w:r>
      <w:r>
        <w:t>and Iris Points Detection</w:t>
      </w:r>
      <w:bookmarkEnd w:id="801"/>
      <w:bookmarkEnd w:id="802"/>
    </w:p>
    <w:p w:rsidR="008F0C5D" w:rsidRDefault="008F0C5D" w:rsidP="008F0C5D">
      <w:pPr>
        <w:spacing w:line="480" w:lineRule="auto"/>
        <w:jc w:val="both"/>
        <w:rPr>
          <w:rFonts w:ascii="Times New Roman" w:hAnsi="Times New Roman" w:cs="Times New Roman"/>
          <w:sz w:val="24"/>
          <w:szCs w:val="32"/>
        </w:rPr>
      </w:pPr>
      <w:r>
        <w:rPr>
          <w:rFonts w:ascii="Times New Roman" w:hAnsi="Times New Roman" w:cs="Times New Roman"/>
          <w:b/>
          <w:sz w:val="24"/>
          <w:szCs w:val="32"/>
        </w:rPr>
        <w:tab/>
      </w:r>
      <w:r>
        <w:rPr>
          <w:rFonts w:ascii="Times New Roman" w:hAnsi="Times New Roman" w:cs="Times New Roman"/>
          <w:sz w:val="24"/>
          <w:szCs w:val="32"/>
        </w:rPr>
        <w:t>Figure 4.16 shows the display of pupil and iris points on the monitor. The purple arrows represent the pupil point and the black arrow represent</w:t>
      </w:r>
      <w:ins w:id="803" w:author="User" w:date="2016-01-14T12:55:00Z">
        <w:r w:rsidR="00DF5C55">
          <w:rPr>
            <w:rFonts w:ascii="Times New Roman" w:hAnsi="Times New Roman" w:cs="Times New Roman"/>
            <w:sz w:val="24"/>
            <w:szCs w:val="32"/>
          </w:rPr>
          <w:t>s</w:t>
        </w:r>
      </w:ins>
      <w:r>
        <w:rPr>
          <w:rFonts w:ascii="Times New Roman" w:hAnsi="Times New Roman" w:cs="Times New Roman"/>
          <w:sz w:val="24"/>
          <w:szCs w:val="32"/>
        </w:rPr>
        <w:t xml:space="preserve"> </w:t>
      </w:r>
      <w:del w:id="804" w:author="User" w:date="2016-01-14T12:55:00Z">
        <w:r w:rsidDel="00DF5C55">
          <w:rPr>
            <w:rFonts w:ascii="Times New Roman" w:hAnsi="Times New Roman" w:cs="Times New Roman"/>
            <w:sz w:val="24"/>
            <w:szCs w:val="32"/>
          </w:rPr>
          <w:delText xml:space="preserve">is </w:delText>
        </w:r>
      </w:del>
      <w:r>
        <w:rPr>
          <w:rFonts w:ascii="Times New Roman" w:hAnsi="Times New Roman" w:cs="Times New Roman"/>
          <w:sz w:val="24"/>
          <w:szCs w:val="32"/>
        </w:rPr>
        <w:t>the iris point</w:t>
      </w:r>
      <w:ins w:id="805" w:author="User" w:date="2016-01-14T12:55:00Z">
        <w:r w:rsidR="00DF5C55">
          <w:rPr>
            <w:rFonts w:ascii="Times New Roman" w:hAnsi="Times New Roman" w:cs="Times New Roman"/>
            <w:sz w:val="24"/>
            <w:szCs w:val="32"/>
          </w:rPr>
          <w:t>s</w:t>
        </w:r>
      </w:ins>
      <w:r>
        <w:rPr>
          <w:rFonts w:ascii="Times New Roman" w:hAnsi="Times New Roman" w:cs="Times New Roman"/>
          <w:sz w:val="24"/>
          <w:szCs w:val="32"/>
        </w:rPr>
        <w:t xml:space="preserve">. </w:t>
      </w:r>
    </w:p>
    <w:p w:rsidR="008F0C5D" w:rsidRPr="0007478B" w:rsidRDefault="00D609A4" w:rsidP="008F0C5D">
      <w:pPr>
        <w:spacing w:line="240" w:lineRule="auto"/>
        <w:jc w:val="center"/>
        <w:rPr>
          <w:rFonts w:ascii="Times New Roman" w:hAnsi="Times New Roman" w:cs="Times New Roman"/>
          <w:b/>
          <w:sz w:val="24"/>
          <w:szCs w:val="32"/>
          <w:u w:val="single"/>
        </w:rPr>
      </w:pPr>
      <w:r w:rsidRPr="00D609A4">
        <w:rPr>
          <w:rFonts w:ascii="Times New Roman" w:hAnsi="Times New Roman" w:cs="Times New Roman"/>
          <w:noProof/>
          <w:sz w:val="24"/>
          <w:szCs w:val="32"/>
        </w:rPr>
        <w:pict>
          <v:shape id="Text Box 83" o:spid="_x0000_s1109" type="#_x0000_t202" style="position:absolute;left:0;text-align:left;margin-left:395.25pt;margin-top:31.45pt;width:68.25pt;height:21.75pt;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" fillcolor="white [3201]" strokecolor="white [3212]" strokeweight=".5pt">
            <v:textbox>
              <w:txbxContent>
                <w:p w:rsidR="00D77732" w:rsidRDefault="00D77732" w:rsidP="008F0C5D">
                  <w:r>
                    <w:t>Iris Point</w:t>
                  </w:r>
                </w:p>
              </w:txbxContent>
            </v:textbox>
          </v:shape>
        </w:pict>
      </w:r>
      <w:r w:rsidRPr="00D609A4">
        <w:rPr>
          <w:rFonts w:ascii="Times New Roman" w:hAnsi="Times New Roman" w:cs="Times New Roman"/>
          <w:noProof/>
          <w:sz w:val="24"/>
          <w:szCs w:val="32"/>
        </w:rPr>
        <w:pict>
          <v:shape id="Straight Arrow Connector 82" o:spid="_x0000_s1121" type="#_x0000_t32" style="position:absolute;left:0;text-align:left;margin-left:391.5pt;margin-top:53.95pt;width:24pt;height:22.5pt;flip:y;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" strokecolor="black [3040]">
            <v:stroke endarrow="open"/>
          </v:shape>
        </w:pict>
      </w:r>
      <w:r w:rsidRPr="00D609A4">
        <w:rPr>
          <w:rFonts w:ascii="Times New Roman" w:hAnsi="Times New Roman" w:cs="Times New Roman"/>
          <w:noProof/>
          <w:sz w:val="24"/>
          <w:szCs w:val="32"/>
        </w:rPr>
        <w:pict>
          <v:line id="Straight Connector 81" o:spid="_x0000_s1120" style="position:absolute;left:0;text-align:left;z-index:251712512;visibility:visible" from="82.45pt,76.45pt" to="415.4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" strokecolor="black [3040]"/>
        </w:pict>
      </w:r>
      <w:r w:rsidRPr="00D609A4">
        <w:rPr>
          <w:rFonts w:ascii="Times New Roman" w:hAnsi="Times New Roman" w:cs="Times New Roman"/>
          <w:noProof/>
          <w:sz w:val="24"/>
          <w:szCs w:val="32"/>
        </w:rPr>
        <w:pict>
          <v:shape id="Straight Arrow Connector 50" o:spid="_x0000_s1119" type="#_x0000_t32" style="position:absolute;left:0;text-align:left;margin-left:57.75pt;margin-top:76.45pt;width:24.7pt;height:36.75pt;flip:x;z-index:2517063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" strokecolor="black [3213]">
            <v:stroke endarrow="open"/>
          </v:shape>
        </w:pict>
      </w:r>
      <w:r w:rsidRPr="00D609A4">
        <w:rPr>
          <w:rFonts w:ascii="Times New Roman" w:hAnsi="Times New Roman" w:cs="Times New Roman"/>
          <w:noProof/>
          <w:sz w:val="24"/>
          <w:szCs w:val="32"/>
        </w:rPr>
        <w:pict>
          <v:shape id="Straight Arrow Connector 51" o:spid="_x0000_s1118" type="#_x0000_t32" style="position:absolute;left:0;text-align:left;margin-left:391.5pt;margin-top:76.45pt;width:23.95pt;height:36.75pt;flip:x;z-index:2517073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" strokecolor="black [3213]">
            <v:stroke endarrow="open"/>
          </v:shape>
        </w:pict>
      </w:r>
      <w:r w:rsidRPr="00D609A4">
        <w:rPr>
          <w:rFonts w:ascii="Times New Roman" w:hAnsi="Times New Roman" w:cs="Times New Roman"/>
          <w:noProof/>
          <w:sz w:val="24"/>
          <w:szCs w:val="32"/>
        </w:rPr>
        <w:pict>
          <v:shape id="Text Box 80" o:spid="_x0000_s1110" type="#_x0000_t202" style="position:absolute;left:0;text-align:left;margin-left:237.75pt;margin-top:32.2pt;width:68.25pt;height:21.75pt;z-index:251711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" fillcolor="white [3201]" strokecolor="white [3212]" strokeweight=".5pt">
            <v:textbox>
              <w:txbxContent>
                <w:p w:rsidR="00D77732" w:rsidRDefault="00D77732" w:rsidP="008F0C5D">
                  <w:r>
                    <w:t>Pupil Point</w:t>
                  </w:r>
                </w:p>
              </w:txbxContent>
            </v:textbox>
          </v:shape>
        </w:pict>
      </w:r>
      <w:r w:rsidRPr="00D609A4">
        <w:rPr>
          <w:rFonts w:ascii="Times New Roman" w:hAnsi="Times New Roman" w:cs="Times New Roman"/>
          <w:noProof/>
          <w:sz w:val="24"/>
          <w:szCs w:val="32"/>
        </w:rPr>
        <w:pict>
          <v:shape id="Straight Arrow Connector 79" o:spid="_x0000_s1117" type="#_x0000_t32" style="position:absolute;left:0;text-align:left;margin-left:227.25pt;margin-top:53.95pt;width:26.25pt;height:26.25pt;flip:y;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" strokecolor="#5f497a [2407]">
            <v:stroke endarrow="open"/>
          </v:shape>
        </w:pict>
      </w:r>
      <w:r w:rsidRPr="00D609A4">
        <w:rPr>
          <w:rFonts w:ascii="Times New Roman" w:hAnsi="Times New Roman" w:cs="Times New Roman"/>
          <w:noProof/>
          <w:sz w:val="24"/>
          <w:szCs w:val="32"/>
        </w:rPr>
        <w:pict>
          <v:line id="Straight Connector 53" o:spid="_x0000_s1116" style="position:absolute;left:0;text-align:left;z-index:251709440;visibility:visible" from="227.25pt,23.95pt" to="227.25pt,1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" strokecolor="#5f497a [2407]"/>
        </w:pict>
      </w:r>
      <w:r w:rsidRPr="00D609A4">
        <w:rPr>
          <w:rFonts w:ascii="Times New Roman" w:hAnsi="Times New Roman" w:cs="Times New Roman"/>
          <w:noProof/>
          <w:sz w:val="24"/>
          <w:szCs w:val="32"/>
        </w:rPr>
        <w:pict>
          <v:line id="Straight Connector 52" o:spid="_x0000_s1115" style="position:absolute;left:0;text-align:left;z-index:251708416;visibility:visible" from="185.25pt,80.2pt" to="306pt,8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" strokecolor="#5f497a [2407]"/>
        </w:pict>
      </w:r>
      <w:r w:rsidRPr="00D609A4">
        <w:rPr>
          <w:rFonts w:ascii="Times New Roman" w:hAnsi="Times New Roman" w:cs="Times New Roman"/>
          <w:noProof/>
          <w:sz w:val="24"/>
          <w:szCs w:val="32"/>
        </w:rPr>
        <w:pict>
          <v:shape id="Straight Arrow Connector 49" o:spid="_x0000_s1114" type="#_x0000_t32" style="position:absolute;left:0;text-align:left;margin-left:158.25pt;margin-top:80.2pt;width:27pt;height:39pt;flip:x;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" strokecolor="#5f497a [2407]">
            <v:stroke endarrow="open"/>
          </v:shape>
        </w:pict>
      </w:r>
      <w:r w:rsidRPr="00D609A4">
        <w:rPr>
          <w:rFonts w:ascii="Times New Roman" w:hAnsi="Times New Roman" w:cs="Times New Roman"/>
          <w:noProof/>
          <w:sz w:val="24"/>
          <w:szCs w:val="32"/>
        </w:rPr>
        <w:pict>
          <v:shape id="Straight Arrow Connector 43" o:spid="_x0000_s1113" type="#_x0000_t32" style="position:absolute;left:0;text-align:left;margin-left:200.25pt;margin-top:131.2pt;width:27pt;height:39pt;flip:x;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" strokecolor="#5f497a [2407]">
            <v:stroke endarrow="open"/>
          </v:shape>
        </w:pict>
      </w:r>
      <w:r w:rsidRPr="00D609A4">
        <w:rPr>
          <w:rFonts w:ascii="Times New Roman" w:hAnsi="Times New Roman" w:cs="Times New Roman"/>
          <w:noProof/>
          <w:sz w:val="24"/>
          <w:szCs w:val="32"/>
        </w:rPr>
        <w:pict>
          <v:shape id="Straight Arrow Connector 36" o:spid="_x0000_s1112" type="#_x0000_t32" style="position:absolute;left:0;text-align:left;margin-left:279pt;margin-top:80.2pt;width:27pt;height:39pt;flip:x;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" strokecolor="#5f497a [2407]">
            <v:stroke endarrow="open"/>
          </v:shape>
        </w:pict>
      </w:r>
      <w:r w:rsidRPr="00D609A4">
        <w:rPr>
          <w:rFonts w:ascii="Times New Roman" w:hAnsi="Times New Roman" w:cs="Times New Roman"/>
          <w:noProof/>
          <w:sz w:val="24"/>
          <w:szCs w:val="32"/>
        </w:rPr>
        <w:pict>
          <v:shape id="Straight Arrow Connector 255" o:spid="_x0000_s1111" type="#_x0000_t32" style="position:absolute;left:0;text-align:left;margin-left:200.25pt;margin-top:23.95pt;width:27pt;height:39pt;flip:x;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" strokecolor="#5f497a [2407]">
            <v:stroke endarrow="open"/>
          </v:shape>
        </w:pict>
      </w:r>
      <w:r w:rsidR="008F0C5D">
        <w:rPr>
          <w:rFonts w:ascii="Times New Roman" w:hAnsi="Times New Roman" w:cs="Times New Roman"/>
          <w:noProof/>
          <w:sz w:val="24"/>
          <w:szCs w:val="32"/>
          <w:lang w:val="en-MY" w:eastAsia="en-MY"/>
        </w:rPr>
        <w:drawing>
          <wp:inline distT="0" distB="0" distL="0" distR="0">
            <wp:extent cx="6286500" cy="36836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89473" cy="3685410"/>
                    </a:xfrm>
                    <a:prstGeom prst="rect">
                      <a:avLst/>
                    </a:prstGeom>
                    <a:noFill/>
                    <a:ln>
                      <a:noFill/>
                    </a:ln>
                  </pic:spPr>
                </pic:pic>
              </a:graphicData>
            </a:graphic>
          </wp:inline>
        </w:drawing>
      </w:r>
      <w:r w:rsidR="008F0C5D">
        <w:rPr>
          <w:rFonts w:ascii="Times New Roman" w:hAnsi="Times New Roman" w:cs="Times New Roman"/>
          <w:sz w:val="24"/>
          <w:szCs w:val="32"/>
        </w:rPr>
        <w:br/>
        <w:t>Figure 4.16</w:t>
      </w:r>
      <w:r w:rsidR="008F0C5D" w:rsidRPr="00B22BE1">
        <w:rPr>
          <w:rFonts w:ascii="Times New Roman" w:hAnsi="Times New Roman" w:cs="Times New Roman"/>
          <w:sz w:val="24"/>
          <w:szCs w:val="32"/>
        </w:rPr>
        <w:t xml:space="preserve"> Iris and Pupil Point</w:t>
      </w:r>
      <w:ins w:id="806" w:author="User" w:date="2016-01-14T12:55:00Z">
        <w:r w:rsidR="00DF5C55">
          <w:rPr>
            <w:rFonts w:ascii="Times New Roman" w:hAnsi="Times New Roman" w:cs="Times New Roman"/>
            <w:sz w:val="24"/>
            <w:szCs w:val="32"/>
          </w:rPr>
          <w:t>s</w:t>
        </w:r>
      </w:ins>
    </w:p>
    <w:p w:rsidR="008F0C5D" w:rsidRDefault="008F0C5D" w:rsidP="008F0C5D">
      <w:pPr>
        <w:spacing w:line="480" w:lineRule="auto"/>
        <w:jc w:val="both"/>
        <w:rPr>
          <w:rFonts w:ascii="Times New Roman" w:hAnsi="Times New Roman" w:cs="Times New Roman"/>
          <w:b/>
          <w:sz w:val="24"/>
          <w:szCs w:val="32"/>
        </w:rPr>
      </w:pPr>
    </w:p>
    <w:p w:rsidR="008F0C5D" w:rsidRDefault="008F0C5D" w:rsidP="008F0C5D">
      <w:pPr>
        <w:spacing w:line="480" w:lineRule="auto"/>
        <w:jc w:val="both"/>
        <w:rPr>
          <w:rFonts w:ascii="Times New Roman" w:hAnsi="Times New Roman" w:cs="Times New Roman"/>
          <w:b/>
          <w:sz w:val="24"/>
          <w:szCs w:val="32"/>
        </w:rPr>
      </w:pPr>
    </w:p>
    <w:p w:rsidR="008F0C5D" w:rsidRDefault="008F0C5D" w:rsidP="008F0C5D">
      <w:pPr>
        <w:spacing w:line="480" w:lineRule="auto"/>
        <w:jc w:val="both"/>
        <w:rPr>
          <w:rFonts w:ascii="Times New Roman" w:hAnsi="Times New Roman" w:cs="Times New Roman"/>
          <w:b/>
          <w:sz w:val="24"/>
          <w:szCs w:val="32"/>
        </w:rPr>
      </w:pPr>
    </w:p>
    <w:p w:rsidR="008F0C5D" w:rsidRDefault="008F0C5D" w:rsidP="008F0C5D">
      <w:pPr>
        <w:spacing w:line="480" w:lineRule="auto"/>
        <w:jc w:val="both"/>
        <w:rPr>
          <w:rFonts w:ascii="Times New Roman" w:hAnsi="Times New Roman" w:cs="Times New Roman"/>
          <w:b/>
          <w:sz w:val="24"/>
          <w:szCs w:val="32"/>
        </w:rPr>
      </w:pPr>
    </w:p>
    <w:p w:rsidR="008F0C5D" w:rsidRDefault="008F0C5D" w:rsidP="008F0C5D">
      <w:pPr>
        <w:spacing w:line="480" w:lineRule="auto"/>
        <w:jc w:val="both"/>
        <w:rPr>
          <w:rFonts w:ascii="Times New Roman" w:hAnsi="Times New Roman" w:cs="Times New Roman"/>
          <w:b/>
          <w:sz w:val="24"/>
          <w:szCs w:val="32"/>
        </w:rPr>
      </w:pPr>
    </w:p>
    <w:p w:rsidR="008F0C5D" w:rsidRDefault="008F0C5D" w:rsidP="008F0C5D">
      <w:pPr>
        <w:spacing w:line="480" w:lineRule="auto"/>
        <w:jc w:val="both"/>
        <w:rPr>
          <w:rFonts w:ascii="Times New Roman" w:hAnsi="Times New Roman" w:cs="Times New Roman"/>
          <w:b/>
          <w:sz w:val="24"/>
          <w:szCs w:val="32"/>
        </w:rPr>
      </w:pPr>
    </w:p>
    <w:p w:rsidR="008F0C5D" w:rsidRDefault="008F0C5D" w:rsidP="008F0C5D">
      <w:pPr>
        <w:pStyle w:val="Heading2"/>
      </w:pPr>
      <w:bookmarkStart w:id="807" w:name="_Toc440459514"/>
      <w:bookmarkStart w:id="808" w:name="_Toc440464052"/>
      <w:del w:id="809" w:author="User" w:date="2016-01-14T13:01:00Z">
        <w:r w:rsidRPr="00CD244B" w:rsidDel="00D77732">
          <w:lastRenderedPageBreak/>
          <w:delText>4.</w:delText>
        </w:r>
        <w:r w:rsidDel="00D77732">
          <w:delText>7</w:delText>
        </w:r>
      </w:del>
      <w:ins w:id="810" w:author="User" w:date="2016-01-14T13:01:00Z">
        <w:r w:rsidR="00D77732">
          <w:t>4.6</w:t>
        </w:r>
      </w:ins>
      <w:r>
        <w:t xml:space="preserve"> Iris Acquisition and Segmentation</w:t>
      </w:r>
      <w:bookmarkEnd w:id="807"/>
      <w:bookmarkEnd w:id="808"/>
    </w:p>
    <w:p w:rsidR="008F0C5D" w:rsidRDefault="008F0C5D" w:rsidP="008F0C5D">
      <w:pPr>
        <w:spacing w:line="480" w:lineRule="auto"/>
        <w:jc w:val="both"/>
        <w:rPr>
          <w:rFonts w:ascii="Times New Roman" w:hAnsi="Times New Roman" w:cs="Times New Roman"/>
          <w:sz w:val="24"/>
          <w:szCs w:val="32"/>
        </w:rPr>
      </w:pPr>
      <w:r>
        <w:rPr>
          <w:rFonts w:ascii="Times New Roman" w:hAnsi="Times New Roman" w:cs="Times New Roman"/>
          <w:sz w:val="24"/>
          <w:szCs w:val="32"/>
        </w:rPr>
        <w:t xml:space="preserve">Figure 4.17 shows a pie chart for the </w:t>
      </w:r>
      <w:ins w:id="811" w:author="User" w:date="2016-01-14T12:58:00Z">
        <w:r w:rsidR="00C96597">
          <w:rPr>
            <w:rFonts w:ascii="Times New Roman" w:hAnsi="Times New Roman" w:cs="Times New Roman"/>
            <w:sz w:val="24"/>
            <w:szCs w:val="32"/>
          </w:rPr>
          <w:t xml:space="preserve">recognition </w:t>
        </w:r>
      </w:ins>
      <w:r>
        <w:rPr>
          <w:rFonts w:ascii="Times New Roman" w:hAnsi="Times New Roman" w:cs="Times New Roman"/>
          <w:sz w:val="24"/>
          <w:szCs w:val="32"/>
        </w:rPr>
        <w:t xml:space="preserve">success rate </w:t>
      </w:r>
      <w:ins w:id="812" w:author="User" w:date="2016-01-14T12:58:00Z">
        <w:r w:rsidR="00C96597">
          <w:rPr>
            <w:rFonts w:ascii="Times New Roman" w:hAnsi="Times New Roman" w:cs="Times New Roman"/>
            <w:sz w:val="24"/>
            <w:szCs w:val="32"/>
          </w:rPr>
          <w:t xml:space="preserve">and </w:t>
        </w:r>
      </w:ins>
      <w:r>
        <w:rPr>
          <w:rFonts w:ascii="Times New Roman" w:hAnsi="Times New Roman" w:cs="Times New Roman"/>
          <w:sz w:val="24"/>
          <w:szCs w:val="32"/>
        </w:rPr>
        <w:t>the result indicate</w:t>
      </w:r>
      <w:ins w:id="813" w:author="User" w:date="2016-01-14T12:58:00Z">
        <w:r w:rsidR="00C96597">
          <w:rPr>
            <w:rFonts w:ascii="Times New Roman" w:hAnsi="Times New Roman" w:cs="Times New Roman"/>
            <w:sz w:val="24"/>
            <w:szCs w:val="32"/>
          </w:rPr>
          <w:t>s</w:t>
        </w:r>
      </w:ins>
      <w:r>
        <w:rPr>
          <w:rFonts w:ascii="Times New Roman" w:hAnsi="Times New Roman" w:cs="Times New Roman"/>
          <w:sz w:val="24"/>
          <w:szCs w:val="32"/>
        </w:rPr>
        <w:t xml:space="preserve"> 71% success and 29% failure to obtain the Iris and Pupil Points by comparing 10 images. The failure was due to the binary image and the erosion because the threshold was set too high which would result in a smaller image while setting the threshold too low will result in excessive noise in different areas. Figure 4.18 shows the image of unsuccessful iris and pupil point detection.</w:t>
      </w:r>
      <w:ins w:id="814" w:author="User" w:date="2016-01-14T13:00:00Z">
        <w:r w:rsidR="00C96597">
          <w:rPr>
            <w:rFonts w:ascii="Times New Roman" w:hAnsi="Times New Roman" w:cs="Times New Roman"/>
            <w:sz w:val="24"/>
            <w:szCs w:val="32"/>
          </w:rPr>
          <w:t xml:space="preserve"> </w:t>
        </w:r>
      </w:ins>
      <w:commentRangeStart w:id="815"/>
      <w:r>
        <w:rPr>
          <w:rFonts w:ascii="Times New Roman" w:hAnsi="Times New Roman" w:cs="Times New Roman"/>
          <w:sz w:val="24"/>
          <w:szCs w:val="32"/>
        </w:rPr>
        <w:t>Figure</w:t>
      </w:r>
      <w:commentRangeEnd w:id="815"/>
      <w:r w:rsidR="00C96597">
        <w:rPr>
          <w:rStyle w:val="CommentReference"/>
          <w:rFonts w:ascii="Arial" w:eastAsia="Arial" w:hAnsi="Arial" w:cs="Arial"/>
          <w:color w:val="000000"/>
          <w:lang w:eastAsia="zh-CN"/>
        </w:rPr>
        <w:commentReference w:id="815"/>
      </w:r>
      <w:r>
        <w:rPr>
          <w:rFonts w:ascii="Times New Roman" w:hAnsi="Times New Roman" w:cs="Times New Roman"/>
          <w:sz w:val="24"/>
          <w:szCs w:val="32"/>
        </w:rPr>
        <w:t xml:space="preserve"> 4.19 shows the image of a successful iris and pupil point detection.</w:t>
      </w:r>
    </w:p>
    <w:p w:rsidR="008F0C5D" w:rsidRDefault="008F0C5D" w:rsidP="008F0C5D">
      <w:pPr>
        <w:spacing w:line="240" w:lineRule="auto"/>
        <w:jc w:val="center"/>
        <w:rPr>
          <w:rFonts w:ascii="Times New Roman" w:hAnsi="Times New Roman" w:cs="Times New Roman"/>
          <w:sz w:val="24"/>
          <w:szCs w:val="32"/>
        </w:rPr>
      </w:pPr>
      <w:r>
        <w:rPr>
          <w:rFonts w:ascii="Times New Roman" w:hAnsi="Times New Roman" w:cs="Times New Roman"/>
          <w:noProof/>
          <w:sz w:val="24"/>
          <w:szCs w:val="32"/>
          <w:lang w:val="en-MY" w:eastAsia="en-MY"/>
        </w:rPr>
        <w:drawing>
          <wp:inline distT="0" distB="0" distL="0" distR="0">
            <wp:extent cx="5486400" cy="3200400"/>
            <wp:effectExtent l="19050" t="0" r="19050" b="0"/>
            <wp:docPr id="364" name="Chart 36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8F0C5D" w:rsidRPr="00561AA0" w:rsidRDefault="008F0C5D" w:rsidP="008F0C5D">
      <w:pPr>
        <w:spacing w:line="480" w:lineRule="auto"/>
        <w:jc w:val="center"/>
        <w:rPr>
          <w:rFonts w:ascii="Times New Roman" w:hAnsi="Times New Roman" w:cs="Times New Roman"/>
          <w:sz w:val="24"/>
          <w:szCs w:val="32"/>
        </w:rPr>
      </w:pPr>
      <w:r>
        <w:rPr>
          <w:rFonts w:ascii="Times New Roman" w:hAnsi="Times New Roman" w:cs="Times New Roman"/>
          <w:sz w:val="24"/>
          <w:szCs w:val="32"/>
        </w:rPr>
        <w:t>Figure 4.17</w:t>
      </w:r>
      <w:r w:rsidRPr="00561AA0">
        <w:rPr>
          <w:rFonts w:ascii="Times New Roman" w:hAnsi="Times New Roman" w:cs="Times New Roman"/>
          <w:sz w:val="24"/>
          <w:szCs w:val="32"/>
        </w:rPr>
        <w:t>: Success Rate of Iris and Pupil Point Detection</w:t>
      </w:r>
    </w:p>
    <w:p w:rsidR="008F0C5D" w:rsidRDefault="008F0C5D" w:rsidP="008F0C5D">
      <w:pPr>
        <w:spacing w:line="480" w:lineRule="auto"/>
        <w:jc w:val="center"/>
        <w:rPr>
          <w:rFonts w:ascii="Times New Roman" w:hAnsi="Times New Roman" w:cs="Times New Roman"/>
          <w:b/>
          <w:sz w:val="24"/>
          <w:szCs w:val="32"/>
          <w:u w:val="single"/>
        </w:rPr>
      </w:pPr>
    </w:p>
    <w:p w:rsidR="008F0C5D" w:rsidRDefault="008F0C5D" w:rsidP="008F0C5D">
      <w:pPr>
        <w:spacing w:line="360" w:lineRule="auto"/>
        <w:jc w:val="center"/>
        <w:rPr>
          <w:rFonts w:ascii="Times New Roman" w:hAnsi="Times New Roman" w:cs="Times New Roman"/>
          <w:b/>
          <w:sz w:val="24"/>
          <w:szCs w:val="32"/>
          <w:u w:val="single"/>
        </w:rPr>
      </w:pPr>
      <w:r w:rsidRPr="009109D9">
        <w:rPr>
          <w:rFonts w:ascii="Times New Roman" w:hAnsi="Times New Roman" w:cs="Times New Roman"/>
          <w:b/>
          <w:noProof/>
          <w:sz w:val="24"/>
          <w:szCs w:val="32"/>
          <w:lang w:val="en-MY" w:eastAsia="en-MY"/>
        </w:rPr>
        <w:lastRenderedPageBreak/>
        <w:drawing>
          <wp:inline distT="0" distB="0" distL="0" distR="0">
            <wp:extent cx="2886075" cy="2273930"/>
            <wp:effectExtent l="0" t="0" r="0" b="0"/>
            <wp:docPr id="23" name="Picture 23" descr="C:\Users\KM\Downloads\12449304_1133197563372118_183371267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M\Downloads\12449304_1133197563372118_1833712670_o.jp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6075" cy="2273930"/>
                    </a:xfrm>
                    <a:prstGeom prst="rect">
                      <a:avLst/>
                    </a:prstGeom>
                    <a:noFill/>
                    <a:ln>
                      <a:noFill/>
                    </a:ln>
                  </pic:spPr>
                </pic:pic>
              </a:graphicData>
            </a:graphic>
          </wp:inline>
        </w:drawing>
      </w:r>
      <w:r w:rsidRPr="00E377FF">
        <w:rPr>
          <w:rFonts w:ascii="Times New Roman" w:hAnsi="Times New Roman" w:cs="Times New Roman"/>
          <w:b/>
          <w:noProof/>
          <w:sz w:val="24"/>
          <w:szCs w:val="32"/>
          <w:lang w:val="en-MY" w:eastAsia="en-MY"/>
        </w:rPr>
        <w:drawing>
          <wp:inline distT="0" distB="0" distL="0" distR="0">
            <wp:extent cx="2600325" cy="2278798"/>
            <wp:effectExtent l="0" t="0" r="0" b="7620"/>
            <wp:docPr id="24" name="Picture 24" descr="C:\Users\KM\Downloads\12459192_1133199310038610_197923072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M\Downloads\12459192_1133199310038610_1979230728_o.jp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0325" cy="2278798"/>
                    </a:xfrm>
                    <a:prstGeom prst="rect">
                      <a:avLst/>
                    </a:prstGeom>
                    <a:noFill/>
                    <a:ln>
                      <a:noFill/>
                    </a:ln>
                  </pic:spPr>
                </pic:pic>
              </a:graphicData>
            </a:graphic>
          </wp:inline>
        </w:drawing>
      </w:r>
      <w:r>
        <w:rPr>
          <w:rFonts w:ascii="Times New Roman" w:hAnsi="Times New Roman" w:cs="Times New Roman"/>
          <w:b/>
          <w:sz w:val="24"/>
          <w:szCs w:val="32"/>
          <w:u w:val="single"/>
        </w:rPr>
        <w:br/>
      </w:r>
      <w:r w:rsidRPr="002655D0">
        <w:rPr>
          <w:rFonts w:ascii="Times New Roman" w:hAnsi="Times New Roman" w:cs="Times New Roman"/>
          <w:sz w:val="24"/>
          <w:szCs w:val="32"/>
        </w:rPr>
        <w:t>Figure 4</w:t>
      </w:r>
      <w:r>
        <w:rPr>
          <w:rFonts w:ascii="Times New Roman" w:hAnsi="Times New Roman" w:cs="Times New Roman"/>
          <w:sz w:val="24"/>
          <w:szCs w:val="32"/>
        </w:rPr>
        <w:t>.18:</w:t>
      </w:r>
      <w:r w:rsidRPr="002655D0">
        <w:rPr>
          <w:rFonts w:ascii="Times New Roman" w:hAnsi="Times New Roman" w:cs="Times New Roman"/>
          <w:sz w:val="24"/>
          <w:szCs w:val="32"/>
        </w:rPr>
        <w:t xml:space="preserve"> Unsuccessful Pupil and Iris Point Detection</w:t>
      </w:r>
    </w:p>
    <w:p w:rsidR="008F0C5D" w:rsidRDefault="008F0C5D" w:rsidP="008F0C5D">
      <w:pPr>
        <w:spacing w:line="240" w:lineRule="auto"/>
        <w:jc w:val="center"/>
        <w:rPr>
          <w:rFonts w:ascii="Times New Roman" w:hAnsi="Times New Roman" w:cs="Times New Roman"/>
          <w:b/>
          <w:sz w:val="24"/>
          <w:szCs w:val="32"/>
          <w:u w:val="single"/>
        </w:rPr>
      </w:pPr>
      <w:r>
        <w:rPr>
          <w:rFonts w:ascii="Times New Roman" w:hAnsi="Times New Roman" w:cs="Times New Roman"/>
          <w:noProof/>
          <w:sz w:val="24"/>
          <w:szCs w:val="32"/>
          <w:lang w:val="en-MY" w:eastAsia="en-MY"/>
        </w:rPr>
        <w:drawing>
          <wp:inline distT="0" distB="0" distL="0" distR="0">
            <wp:extent cx="2676525" cy="17023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0727" cy="1704974"/>
                    </a:xfrm>
                    <a:prstGeom prst="rect">
                      <a:avLst/>
                    </a:prstGeom>
                    <a:noFill/>
                    <a:ln>
                      <a:noFill/>
                    </a:ln>
                  </pic:spPr>
                </pic:pic>
              </a:graphicData>
            </a:graphic>
          </wp:inline>
        </w:drawing>
      </w:r>
      <w:r>
        <w:rPr>
          <w:rFonts w:ascii="Times New Roman" w:hAnsi="Times New Roman" w:cs="Times New Roman"/>
          <w:noProof/>
          <w:sz w:val="24"/>
          <w:szCs w:val="32"/>
          <w:lang w:val="en-MY" w:eastAsia="en-MY"/>
        </w:rPr>
        <w:drawing>
          <wp:inline distT="0" distB="0" distL="0" distR="0">
            <wp:extent cx="2857500" cy="1704975"/>
            <wp:effectExtent l="0" t="0" r="0" b="9525"/>
            <wp:docPr id="224" name="Picture 224" descr="C:\Users\KM\Downloads\12438726_1133186276706580_102736827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M\Downloads\12438726_1133186276706580_1027368272_o.jp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9600" cy="1706228"/>
                    </a:xfrm>
                    <a:prstGeom prst="rect">
                      <a:avLst/>
                    </a:prstGeom>
                    <a:noFill/>
                    <a:ln>
                      <a:noFill/>
                    </a:ln>
                  </pic:spPr>
                </pic:pic>
              </a:graphicData>
            </a:graphic>
          </wp:inline>
        </w:drawing>
      </w:r>
    </w:p>
    <w:p w:rsidR="008F0C5D" w:rsidRPr="002851AA" w:rsidRDefault="008F0C5D" w:rsidP="008F0C5D">
      <w:pPr>
        <w:spacing w:line="480" w:lineRule="auto"/>
        <w:jc w:val="center"/>
        <w:rPr>
          <w:rFonts w:ascii="Times New Roman" w:hAnsi="Times New Roman" w:cs="Times New Roman"/>
          <w:sz w:val="24"/>
          <w:szCs w:val="32"/>
        </w:rPr>
      </w:pPr>
      <w:r>
        <w:rPr>
          <w:rFonts w:ascii="Times New Roman" w:hAnsi="Times New Roman" w:cs="Times New Roman"/>
          <w:sz w:val="24"/>
          <w:szCs w:val="32"/>
        </w:rPr>
        <w:t>Figure 4.19:</w:t>
      </w:r>
      <w:r w:rsidRPr="002851AA">
        <w:rPr>
          <w:rFonts w:ascii="Times New Roman" w:hAnsi="Times New Roman" w:cs="Times New Roman"/>
          <w:sz w:val="24"/>
          <w:szCs w:val="32"/>
        </w:rPr>
        <w:t xml:space="preserve"> Successful Pupil and Iris Point Detection</w:t>
      </w:r>
    </w:p>
    <w:p w:rsidR="008F0C5D" w:rsidRDefault="008F0C5D" w:rsidP="008F0C5D">
      <w:pPr>
        <w:spacing w:line="480" w:lineRule="auto"/>
        <w:rPr>
          <w:rFonts w:ascii="Times New Roman" w:hAnsi="Times New Roman" w:cs="Times New Roman"/>
          <w:b/>
          <w:sz w:val="24"/>
          <w:szCs w:val="32"/>
          <w:u w:val="single"/>
        </w:rPr>
      </w:pPr>
    </w:p>
    <w:p w:rsidR="008F0C5D" w:rsidRDefault="008F0C5D" w:rsidP="008F0C5D">
      <w:pPr>
        <w:spacing w:line="480" w:lineRule="auto"/>
        <w:rPr>
          <w:rFonts w:ascii="Times New Roman" w:hAnsi="Times New Roman" w:cs="Times New Roman"/>
          <w:color w:val="4F81BD" w:themeColor="accent1"/>
          <w:sz w:val="32"/>
          <w:szCs w:val="32"/>
        </w:rPr>
      </w:pPr>
    </w:p>
    <w:p w:rsidR="008F0C5D" w:rsidRDefault="008F0C5D" w:rsidP="008F0C5D">
      <w:pPr>
        <w:spacing w:line="480" w:lineRule="auto"/>
        <w:rPr>
          <w:rFonts w:ascii="Times New Roman" w:hAnsi="Times New Roman" w:cs="Times New Roman"/>
          <w:color w:val="4F81BD" w:themeColor="accent1"/>
          <w:sz w:val="32"/>
          <w:szCs w:val="32"/>
        </w:rPr>
      </w:pPr>
    </w:p>
    <w:p w:rsidR="008F0C5D" w:rsidRDefault="008F0C5D" w:rsidP="008F0C5D">
      <w:pPr>
        <w:spacing w:line="480" w:lineRule="auto"/>
        <w:rPr>
          <w:rFonts w:ascii="Times New Roman" w:hAnsi="Times New Roman" w:cs="Times New Roman"/>
          <w:color w:val="4F81BD" w:themeColor="accent1"/>
          <w:sz w:val="32"/>
          <w:szCs w:val="32"/>
        </w:rPr>
      </w:pPr>
    </w:p>
    <w:p w:rsidR="008F0C5D" w:rsidRDefault="008F0C5D" w:rsidP="008F0C5D">
      <w:pPr>
        <w:spacing w:line="480" w:lineRule="auto"/>
        <w:jc w:val="center"/>
        <w:rPr>
          <w:rFonts w:ascii="Times New Roman" w:hAnsi="Times New Roman" w:cs="Times New Roman"/>
          <w:color w:val="4F81BD" w:themeColor="accent1"/>
          <w:sz w:val="32"/>
          <w:szCs w:val="32"/>
        </w:rPr>
      </w:pPr>
    </w:p>
    <w:p w:rsidR="008F0C5D" w:rsidRDefault="008F0C5D" w:rsidP="008F0C5D">
      <w:pPr>
        <w:spacing w:line="480" w:lineRule="auto"/>
        <w:rPr>
          <w:rFonts w:ascii="Times New Roman" w:hAnsi="Times New Roman" w:cs="Times New Roman"/>
          <w:b/>
          <w:sz w:val="24"/>
          <w:szCs w:val="32"/>
        </w:rPr>
      </w:pPr>
    </w:p>
    <w:p w:rsidR="008F0C5D" w:rsidRDefault="008F0C5D" w:rsidP="008F0C5D">
      <w:pPr>
        <w:pStyle w:val="Heading2"/>
      </w:pPr>
      <w:bookmarkStart w:id="816" w:name="_Toc440459515"/>
      <w:bookmarkStart w:id="817" w:name="_Toc440464053"/>
      <w:del w:id="818" w:author="User" w:date="2016-01-14T13:01:00Z">
        <w:r w:rsidDel="00D77732">
          <w:lastRenderedPageBreak/>
          <w:delText>4.8</w:delText>
        </w:r>
      </w:del>
      <w:ins w:id="819" w:author="User" w:date="2016-01-14T13:01:00Z">
        <w:r w:rsidR="00D77732">
          <w:t>4.7</w:t>
        </w:r>
      </w:ins>
      <w:r>
        <w:t xml:space="preserve"> Integrated Result</w:t>
      </w:r>
      <w:bookmarkEnd w:id="816"/>
      <w:bookmarkEnd w:id="817"/>
    </w:p>
    <w:p w:rsidR="00855E9E" w:rsidRDefault="00D77732" w:rsidP="008F0C5D">
      <w:pPr>
        <w:spacing w:line="480" w:lineRule="auto"/>
        <w:jc w:val="both"/>
        <w:rPr>
          <w:rFonts w:ascii="Times New Roman" w:hAnsi="Times New Roman" w:cs="Times New Roman"/>
          <w:sz w:val="24"/>
          <w:szCs w:val="32"/>
        </w:rPr>
      </w:pPr>
      <w:ins w:id="820" w:author="User" w:date="2016-01-14T13:02:00Z">
        <w:r>
          <w:rPr>
            <w:rFonts w:ascii="Times New Roman" w:hAnsi="Times New Roman" w:cs="Times New Roman"/>
            <w:sz w:val="24"/>
            <w:szCs w:val="32"/>
          </w:rPr>
          <w:t xml:space="preserve">Firstly, all eye images </w:t>
        </w:r>
      </w:ins>
      <w:ins w:id="821" w:author="User" w:date="2016-01-14T13:03:00Z">
        <w:r>
          <w:rPr>
            <w:rFonts w:ascii="Times New Roman" w:hAnsi="Times New Roman" w:cs="Times New Roman"/>
            <w:sz w:val="24"/>
            <w:szCs w:val="32"/>
          </w:rPr>
          <w:t>from CASIA database version 1 were</w:t>
        </w:r>
      </w:ins>
      <w:ins w:id="822" w:author="User" w:date="2016-01-14T13:02:00Z">
        <w:r>
          <w:rPr>
            <w:rFonts w:ascii="Times New Roman" w:hAnsi="Times New Roman" w:cs="Times New Roman"/>
            <w:sz w:val="24"/>
            <w:szCs w:val="32"/>
          </w:rPr>
          <w:t xml:space="preserve"> captured using the CCD Camera</w:t>
        </w:r>
      </w:ins>
      <w:ins w:id="823" w:author="User" w:date="2016-01-14T13:03:00Z">
        <w:r>
          <w:rPr>
            <w:rFonts w:ascii="Times New Roman" w:hAnsi="Times New Roman" w:cs="Times New Roman"/>
            <w:sz w:val="24"/>
            <w:szCs w:val="32"/>
          </w:rPr>
          <w:t xml:space="preserve">. </w:t>
        </w:r>
      </w:ins>
      <w:r w:rsidR="008F0C5D">
        <w:rPr>
          <w:rFonts w:ascii="Times New Roman" w:hAnsi="Times New Roman" w:cs="Times New Roman"/>
          <w:sz w:val="24"/>
          <w:szCs w:val="32"/>
        </w:rPr>
        <w:t>Figure 4.20 to Figure 4.28 show</w:t>
      </w:r>
      <w:del w:id="824" w:author="User" w:date="2016-01-14T13:03:00Z">
        <w:r w:rsidR="008F0C5D" w:rsidDel="00D77732">
          <w:rPr>
            <w:rFonts w:ascii="Times New Roman" w:hAnsi="Times New Roman" w:cs="Times New Roman"/>
            <w:sz w:val="24"/>
            <w:szCs w:val="32"/>
          </w:rPr>
          <w:delText>s</w:delText>
        </w:r>
      </w:del>
      <w:r w:rsidR="008F0C5D">
        <w:rPr>
          <w:rFonts w:ascii="Times New Roman" w:hAnsi="Times New Roman" w:cs="Times New Roman"/>
          <w:sz w:val="24"/>
          <w:szCs w:val="32"/>
        </w:rPr>
        <w:t xml:space="preserve"> that the result of </w:t>
      </w:r>
      <w:ins w:id="825" w:author="User" w:date="2016-01-14T13:03:00Z">
        <w:r>
          <w:rPr>
            <w:rFonts w:ascii="Times New Roman" w:hAnsi="Times New Roman" w:cs="Times New Roman"/>
            <w:sz w:val="24"/>
            <w:szCs w:val="32"/>
          </w:rPr>
          <w:t xml:space="preserve">iris images </w:t>
        </w:r>
      </w:ins>
      <w:r w:rsidR="008F0C5D">
        <w:rPr>
          <w:rFonts w:ascii="Times New Roman" w:hAnsi="Times New Roman" w:cs="Times New Roman"/>
          <w:sz w:val="24"/>
          <w:szCs w:val="32"/>
        </w:rPr>
        <w:t xml:space="preserve">after </w:t>
      </w:r>
      <w:ins w:id="826" w:author="User" w:date="2016-01-14T13:04:00Z">
        <w:r>
          <w:rPr>
            <w:rFonts w:ascii="Times New Roman" w:hAnsi="Times New Roman" w:cs="Times New Roman"/>
            <w:sz w:val="24"/>
            <w:szCs w:val="32"/>
          </w:rPr>
          <w:t xml:space="preserve">being </w:t>
        </w:r>
      </w:ins>
      <w:r w:rsidR="008F0C5D">
        <w:rPr>
          <w:rFonts w:ascii="Times New Roman" w:hAnsi="Times New Roman" w:cs="Times New Roman"/>
          <w:sz w:val="24"/>
          <w:szCs w:val="32"/>
        </w:rPr>
        <w:t>capture</w:t>
      </w:r>
      <w:ins w:id="827" w:author="User" w:date="2016-01-14T13:04:00Z">
        <w:r>
          <w:rPr>
            <w:rFonts w:ascii="Times New Roman" w:hAnsi="Times New Roman" w:cs="Times New Roman"/>
            <w:sz w:val="24"/>
            <w:szCs w:val="32"/>
          </w:rPr>
          <w:t>d</w:t>
        </w:r>
      </w:ins>
      <w:r w:rsidR="008F0C5D">
        <w:rPr>
          <w:rFonts w:ascii="Times New Roman" w:hAnsi="Times New Roman" w:cs="Times New Roman"/>
          <w:sz w:val="24"/>
          <w:szCs w:val="32"/>
        </w:rPr>
        <w:t xml:space="preserve"> and trained into database. There are 3 different </w:t>
      </w:r>
      <w:del w:id="828" w:author="User" w:date="2016-01-14T13:05:00Z">
        <w:r w:rsidR="008F0C5D" w:rsidDel="00D77732">
          <w:rPr>
            <w:rFonts w:ascii="Times New Roman" w:hAnsi="Times New Roman" w:cs="Times New Roman"/>
            <w:sz w:val="24"/>
            <w:szCs w:val="32"/>
          </w:rPr>
          <w:delText xml:space="preserve">of </w:delText>
        </w:r>
      </w:del>
      <w:r w:rsidR="008F0C5D">
        <w:rPr>
          <w:rFonts w:ascii="Times New Roman" w:hAnsi="Times New Roman" w:cs="Times New Roman"/>
          <w:sz w:val="24"/>
          <w:szCs w:val="32"/>
        </w:rPr>
        <w:t xml:space="preserve">users </w:t>
      </w:r>
      <w:ins w:id="829" w:author="User" w:date="2016-01-14T13:05:00Z">
        <w:r>
          <w:rPr>
            <w:rFonts w:ascii="Times New Roman" w:hAnsi="Times New Roman" w:cs="Times New Roman"/>
            <w:sz w:val="24"/>
            <w:szCs w:val="32"/>
          </w:rPr>
          <w:t xml:space="preserve">being shown, while </w:t>
        </w:r>
      </w:ins>
      <w:r w:rsidR="008F0C5D">
        <w:rPr>
          <w:rFonts w:ascii="Times New Roman" w:hAnsi="Times New Roman" w:cs="Times New Roman"/>
          <w:sz w:val="24"/>
          <w:szCs w:val="32"/>
        </w:rPr>
        <w:t xml:space="preserve">Figure 4.20 to Figure 4.22 is known as user 1, Figure 4.23 to Figure 4.25 is known as user 2 and Figure 4.26 to 4.28 is known as user 3. </w:t>
      </w:r>
      <w:ins w:id="830" w:author="User" w:date="2016-01-14T13:14:00Z">
        <w:r w:rsidR="00855E9E">
          <w:rPr>
            <w:rFonts w:ascii="Times New Roman" w:hAnsi="Times New Roman" w:cs="Times New Roman"/>
            <w:sz w:val="24"/>
            <w:szCs w:val="32"/>
          </w:rPr>
          <w:t xml:space="preserve">It can be observed that each of the 3 users where trained a total of three times and later stored as three varying samples in the database for matching purposes. </w:t>
        </w:r>
      </w:ins>
    </w:p>
    <w:p w:rsidR="00855E9E" w:rsidRPr="00A851D2" w:rsidRDefault="00855E9E" w:rsidP="00855E9E">
      <w:pPr>
        <w:jc w:val="center"/>
        <w:rPr>
          <w:rFonts w:ascii="Times New Roman" w:hAnsi="Times New Roman" w:cs="Times New Roman"/>
          <w:b/>
          <w:sz w:val="36"/>
          <w:szCs w:val="36"/>
        </w:rPr>
      </w:pPr>
      <w:bookmarkStart w:id="831" w:name="_Toc440362497"/>
      <w:bookmarkStart w:id="832" w:name="_Toc440458453"/>
      <w:r>
        <w:rPr>
          <w:noProof/>
          <w:lang w:val="en-MY" w:eastAsia="en-MY"/>
        </w:rPr>
        <w:drawing>
          <wp:inline distT="0" distB="0" distL="0" distR="0">
            <wp:extent cx="1797538" cy="1491509"/>
            <wp:effectExtent l="0" t="0" r="0" b="0"/>
            <wp:docPr id="13" name="Picture 87" descr="https://lh4.googleusercontent.com/jel8rlGvQyzx_fsxGNuqWIlDSk6Ot8FOyh-2l8uex6L4Oflq-78kloWvPkwbd1JJYMcw4iCtokdHdF9XalN2kCvgmH-KNoJifskG12lQjPOMrUMkAmQvZte5YDT3G8ZVaFRv_Nx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el8rlGvQyzx_fsxGNuqWIlDSk6Ot8FOyh-2l8uex6L4Oflq-78kloWvPkwbd1JJYMcw4iCtokdHdF9XalN2kCvgmH-KNoJifskG12lQjPOMrUMkAmQvZte5YDT3G8ZVaFRv_NxgBg"/>
                    <pic:cNvPicPr>
                      <a:picLocks noChangeAspect="1" noChangeArrowheads="1"/>
                    </pic:cNvPicPr>
                  </pic:nvPicPr>
                  <pic:blipFill>
                    <a:blip r:embed="rId64"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9205" cy="1517784"/>
                    </a:xfrm>
                    <a:prstGeom prst="rect">
                      <a:avLst/>
                    </a:prstGeom>
                    <a:noFill/>
                    <a:ln>
                      <a:noFill/>
                    </a:ln>
                  </pic:spPr>
                </pic:pic>
              </a:graphicData>
            </a:graphic>
          </wp:inline>
        </w:drawing>
      </w:r>
      <w:r>
        <w:rPr>
          <w:noProof/>
          <w:lang w:val="en-MY" w:eastAsia="en-MY"/>
        </w:rPr>
        <w:drawing>
          <wp:inline distT="0" distB="0" distL="0" distR="0">
            <wp:extent cx="1702636" cy="1461477"/>
            <wp:effectExtent l="0" t="0" r="0" b="5715"/>
            <wp:docPr id="14" name="Picture 88" descr="https://lh6.googleusercontent.com/hkiRhUeDkBh9Oy5pTwhU5avZ6eZR8SQ0rOr_hmurNtYROl5QS_X-PrsZ_WqHzmcGxtngqOVUdm2c4zTEuR32BLmlFmoPN4h0LsSpG3qNuDZdmZrDIDaZriaFa0XA59odO1yOxmW2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hkiRhUeDkBh9Oy5pTwhU5avZ6eZR8SQ0rOr_hmurNtYROl5QS_X-PrsZ_WqHzmcGxtngqOVUdm2c4zTEuR32BLmlFmoPN4h0LsSpG3qNuDZdmZrDIDaZriaFa0XA59odO1yOxmW29Q"/>
                    <pic:cNvPicPr>
                      <a:picLocks noChangeAspect="1" noChangeArrowheads="1"/>
                    </pic:cNvPicPr>
                  </pic:nvPicPr>
                  <pic:blipFill>
                    <a:blip r:embed="rId65"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0800000" flipV="1">
                      <a:off x="0" y="0"/>
                      <a:ext cx="1723406" cy="1479305"/>
                    </a:xfrm>
                    <a:prstGeom prst="rect">
                      <a:avLst/>
                    </a:prstGeom>
                    <a:noFill/>
                    <a:ln>
                      <a:noFill/>
                    </a:ln>
                  </pic:spPr>
                </pic:pic>
              </a:graphicData>
            </a:graphic>
          </wp:inline>
        </w:drawing>
      </w:r>
      <w:r>
        <w:rPr>
          <w:noProof/>
          <w:lang w:val="en-MY" w:eastAsia="en-MY"/>
        </w:rPr>
        <w:drawing>
          <wp:inline distT="0" distB="0" distL="0" distR="0">
            <wp:extent cx="1688818" cy="1445846"/>
            <wp:effectExtent l="0" t="0" r="6985" b="2540"/>
            <wp:docPr id="22" name="Picture 89" descr="https://lh3.googleusercontent.com/8qJ6PDrYcEDNHLDBb8_x-Q_0EBtHxt10f4k_e0_4kTLcN137766mmeEPF2mEbWHp9laCu2G2aQGmr4eRfW_L-kOqtMgotTdxJgxSfy_TTEunh1fa1Kci5MIpWKET-913Zql2Eq55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8qJ6PDrYcEDNHLDBb8_x-Q_0EBtHxt10f4k_e0_4kTLcN137766mmeEPF2mEbWHp9laCu2G2aQGmr4eRfW_L-kOqtMgotTdxJgxSfy_TTEunh1fa1Kci5MIpWKET-913Zql2Eq55yg"/>
                    <pic:cNvPicPr>
                      <a:picLocks noChangeAspect="1" noChangeArrowheads="1"/>
                    </pic:cNvPicPr>
                  </pic:nvPicPr>
                  <pic:blipFill>
                    <a:blip r:embed="rId66"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6341" cy="1469410"/>
                    </a:xfrm>
                    <a:prstGeom prst="rect">
                      <a:avLst/>
                    </a:prstGeom>
                    <a:noFill/>
                    <a:ln>
                      <a:noFill/>
                    </a:ln>
                  </pic:spPr>
                </pic:pic>
              </a:graphicData>
            </a:graphic>
          </wp:inline>
        </w:drawing>
      </w:r>
      <w:bookmarkEnd w:id="831"/>
      <w:bookmarkEnd w:id="832"/>
    </w:p>
    <w:p w:rsidR="00855E9E" w:rsidRDefault="00855E9E" w:rsidP="00855E9E">
      <w:pPr>
        <w:rPr>
          <w:rFonts w:ascii="Times New Roman" w:hAnsi="Times New Roman" w:cs="Times New Roman"/>
          <w:sz w:val="20"/>
          <w:szCs w:val="20"/>
        </w:rPr>
      </w:pPr>
      <w:r>
        <w:rPr>
          <w:rFonts w:ascii="Times New Roman" w:hAnsi="Times New Roman" w:cs="Times New Roman"/>
          <w:sz w:val="20"/>
          <w:szCs w:val="20"/>
        </w:rPr>
        <w:t xml:space="preserve">             Figure 4.20: User_1 </w:t>
      </w:r>
      <w:ins w:id="833" w:author="User" w:date="2016-01-14T13:18:00Z">
        <w:r>
          <w:rPr>
            <w:rFonts w:ascii="Times New Roman" w:hAnsi="Times New Roman" w:cs="Times New Roman"/>
            <w:sz w:val="20"/>
            <w:szCs w:val="20"/>
          </w:rPr>
          <w:t>(Sample 1)</w:t>
        </w:r>
      </w:ins>
      <w:r>
        <w:rPr>
          <w:rFonts w:ascii="Times New Roman" w:hAnsi="Times New Roman" w:cs="Times New Roman"/>
          <w:sz w:val="20"/>
          <w:szCs w:val="20"/>
        </w:rPr>
        <w:t xml:space="preserve">     Figure 4.21: User_1 </w:t>
      </w:r>
      <w:ins w:id="834" w:author="User" w:date="2016-01-14T13:18:00Z">
        <w:r>
          <w:rPr>
            <w:rFonts w:ascii="Times New Roman" w:hAnsi="Times New Roman" w:cs="Times New Roman"/>
            <w:sz w:val="20"/>
            <w:szCs w:val="20"/>
          </w:rPr>
          <w:t xml:space="preserve">(Sample </w:t>
        </w:r>
      </w:ins>
      <w:r>
        <w:rPr>
          <w:rFonts w:ascii="Times New Roman" w:hAnsi="Times New Roman" w:cs="Times New Roman"/>
          <w:sz w:val="20"/>
          <w:szCs w:val="20"/>
        </w:rPr>
        <w:t>2</w:t>
      </w:r>
      <w:ins w:id="835" w:author="User" w:date="2016-01-14T13:18:00Z">
        <w:r>
          <w:rPr>
            <w:rFonts w:ascii="Times New Roman" w:hAnsi="Times New Roman" w:cs="Times New Roman"/>
            <w:sz w:val="20"/>
            <w:szCs w:val="20"/>
          </w:rPr>
          <w:t>)</w:t>
        </w:r>
      </w:ins>
      <w:r>
        <w:rPr>
          <w:rFonts w:ascii="Times New Roman" w:hAnsi="Times New Roman" w:cs="Times New Roman"/>
          <w:sz w:val="20"/>
          <w:szCs w:val="20"/>
        </w:rPr>
        <w:t xml:space="preserve">      </w:t>
      </w:r>
      <w:r>
        <w:rPr>
          <w:rFonts w:ascii="Times New Roman" w:hAnsi="Times New Roman" w:cs="Times New Roman"/>
          <w:sz w:val="20"/>
          <w:szCs w:val="20"/>
        </w:rPr>
        <w:tab/>
        <w:t xml:space="preserve">Figure 4.22: User_1 </w:t>
      </w:r>
      <w:ins w:id="836" w:author="User" w:date="2016-01-14T13:18:00Z">
        <w:r>
          <w:rPr>
            <w:rFonts w:ascii="Times New Roman" w:hAnsi="Times New Roman" w:cs="Times New Roman"/>
            <w:sz w:val="20"/>
            <w:szCs w:val="20"/>
          </w:rPr>
          <w:t xml:space="preserve">(Sample </w:t>
        </w:r>
      </w:ins>
      <w:r w:rsidR="00075418">
        <w:rPr>
          <w:rFonts w:ascii="Times New Roman" w:hAnsi="Times New Roman" w:cs="Times New Roman"/>
          <w:sz w:val="20"/>
          <w:szCs w:val="20"/>
        </w:rPr>
        <w:t>3</w:t>
      </w:r>
      <w:ins w:id="837" w:author="User" w:date="2016-01-14T13:18:00Z">
        <w:r>
          <w:rPr>
            <w:rFonts w:ascii="Times New Roman" w:hAnsi="Times New Roman" w:cs="Times New Roman"/>
            <w:sz w:val="20"/>
            <w:szCs w:val="20"/>
          </w:rPr>
          <w:t>)</w:t>
        </w:r>
      </w:ins>
      <w:r>
        <w:rPr>
          <w:rFonts w:ascii="Times New Roman" w:hAnsi="Times New Roman" w:cs="Times New Roman"/>
          <w:sz w:val="20"/>
          <w:szCs w:val="20"/>
        </w:rPr>
        <w:t xml:space="preserve">      </w:t>
      </w:r>
    </w:p>
    <w:p w:rsidR="00855E9E" w:rsidRDefault="00855E9E" w:rsidP="00855E9E">
      <w:pPr>
        <w:jc w:val="center"/>
        <w:rPr>
          <w:rFonts w:ascii="Times New Roman" w:hAnsi="Times New Roman" w:cs="Times New Roman"/>
          <w:sz w:val="20"/>
          <w:szCs w:val="20"/>
        </w:rPr>
      </w:pPr>
      <w:r>
        <w:rPr>
          <w:noProof/>
          <w:lang w:val="en-MY" w:eastAsia="en-MY"/>
        </w:rPr>
        <w:drawing>
          <wp:inline distT="0" distB="0" distL="0" distR="0">
            <wp:extent cx="1805354" cy="1422995"/>
            <wp:effectExtent l="0" t="0" r="4445" b="6350"/>
            <wp:docPr id="29" name="Picture 90" descr="https://lh3.googleusercontent.com/15fLffBUPAUdg8tdQbmqZluqKfvTd7IQ-GYYcPs7TGbkPeOUX95jer43B5vdQeSgqo9a7xI4v4OuzH64atuzV5gOQrF1Bk8J9NIQWIo7oXzc6q5cMIxvHowq5-yWQ09yjSg0d6Zr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15fLffBUPAUdg8tdQbmqZluqKfvTd7IQ-GYYcPs7TGbkPeOUX95jer43B5vdQeSgqo9a7xI4v4OuzH64atuzV5gOQrF1Bk8J9NIQWIo7oXzc6q5cMIxvHowq5-yWQ09yjSg0d6ZrLQ"/>
                    <pic:cNvPicPr>
                      <a:picLocks noChangeAspect="1" noChangeArrowheads="1"/>
                    </pic:cNvPicPr>
                  </pic:nvPicPr>
                  <pic:blipFill>
                    <a:blip r:embed="rId67"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2174" cy="1436253"/>
                    </a:xfrm>
                    <a:prstGeom prst="rect">
                      <a:avLst/>
                    </a:prstGeom>
                    <a:noFill/>
                    <a:ln>
                      <a:noFill/>
                    </a:ln>
                  </pic:spPr>
                </pic:pic>
              </a:graphicData>
            </a:graphic>
          </wp:inline>
        </w:drawing>
      </w:r>
      <w:r>
        <w:rPr>
          <w:noProof/>
          <w:lang w:val="en-MY" w:eastAsia="en-MY"/>
        </w:rPr>
        <w:drawing>
          <wp:inline distT="0" distB="0" distL="0" distR="0">
            <wp:extent cx="1781908" cy="1390779"/>
            <wp:effectExtent l="0" t="0" r="8890" b="0"/>
            <wp:docPr id="30" name="Picture 92" descr="https://lh4.googleusercontent.com/K3Mo2F3FVQqZ7lLlAdyyrc9EBCaC5k7IJ0eMXnoQxMJPheAu8kR954XhKoSgQqs0RVl4IVy1TiXEGZ9UsdPK5-2CI_XVNtM459SAPXtmGJaEHEhxCgvVRIInj5DPKgx36mV09c-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3Mo2F3FVQqZ7lLlAdyyrc9EBCaC5k7IJ0eMXnoQxMJPheAu8kR954XhKoSgQqs0RVl4IVy1TiXEGZ9UsdPK5-2CI_XVNtM459SAPXtmGJaEHEhxCgvVRIInj5DPKgx36mV09c-OQQ"/>
                    <pic:cNvPicPr>
                      <a:picLocks noChangeAspect="1" noChangeArrowheads="1"/>
                    </pic:cNvPicPr>
                  </pic:nvPicPr>
                  <pic:blipFill>
                    <a:blip r:embed="rId68"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0800000" flipV="1">
                      <a:off x="0" y="0"/>
                      <a:ext cx="1796728" cy="1402346"/>
                    </a:xfrm>
                    <a:prstGeom prst="rect">
                      <a:avLst/>
                    </a:prstGeom>
                    <a:noFill/>
                    <a:ln>
                      <a:noFill/>
                    </a:ln>
                  </pic:spPr>
                </pic:pic>
              </a:graphicData>
            </a:graphic>
          </wp:inline>
        </w:drawing>
      </w:r>
      <w:r>
        <w:rPr>
          <w:noProof/>
          <w:lang w:val="en-MY" w:eastAsia="en-MY"/>
        </w:rPr>
        <w:drawing>
          <wp:inline distT="0" distB="0" distL="0" distR="0">
            <wp:extent cx="1758859" cy="1398953"/>
            <wp:effectExtent l="0" t="0" r="0" b="0"/>
            <wp:docPr id="31" name="Picture 93" descr="https://lh5.googleusercontent.com/Uh95zVxREOSe039BdMvuw70Qs1GihglVAqsKc6UqtQphXH1sQWYFlPZhKVUZU879G2TP91EbjDqZe1n1Ew_P6FvkBScpM_w68kw2vrVifrOcPs-IkwYUwix6XxuI6S0D-z9-Aae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h95zVxREOSe039BdMvuw70Qs1GihglVAqsKc6UqtQphXH1sQWYFlPZhKVUZU879G2TP91EbjDqZe1n1Ew_P6FvkBScpM_w68kw2vrVifrOcPs-IkwYUwix6XxuI6S0D-z9-AaeTsA"/>
                    <pic:cNvPicPr>
                      <a:picLocks noChangeAspect="1" noChangeArrowheads="1"/>
                    </pic:cNvPicPr>
                  </pic:nvPicPr>
                  <pic:blipFill>
                    <a:blip r:embed="rId69"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0720" cy="1408387"/>
                    </a:xfrm>
                    <a:prstGeom prst="rect">
                      <a:avLst/>
                    </a:prstGeom>
                    <a:noFill/>
                    <a:ln>
                      <a:noFill/>
                    </a:ln>
                  </pic:spPr>
                </pic:pic>
              </a:graphicData>
            </a:graphic>
          </wp:inline>
        </w:drawing>
      </w:r>
    </w:p>
    <w:p w:rsidR="00855E9E" w:rsidRDefault="00855E9E" w:rsidP="00855E9E">
      <w:pPr>
        <w:rPr>
          <w:rFonts w:ascii="Times New Roman" w:hAnsi="Times New Roman" w:cs="Times New Roman"/>
          <w:sz w:val="20"/>
          <w:szCs w:val="20"/>
        </w:rPr>
      </w:pPr>
      <w:r>
        <w:rPr>
          <w:rFonts w:ascii="Times New Roman" w:hAnsi="Times New Roman" w:cs="Times New Roman"/>
          <w:sz w:val="20"/>
          <w:szCs w:val="20"/>
        </w:rPr>
        <w:t xml:space="preserve">           Figure 4.23: User_2 </w:t>
      </w:r>
      <w:ins w:id="838" w:author="User" w:date="2016-01-14T13:18:00Z">
        <w:r>
          <w:rPr>
            <w:rFonts w:ascii="Times New Roman" w:hAnsi="Times New Roman" w:cs="Times New Roman"/>
            <w:sz w:val="20"/>
            <w:szCs w:val="20"/>
          </w:rPr>
          <w:t>(Sample 1)</w:t>
        </w:r>
      </w:ins>
      <w:r>
        <w:rPr>
          <w:rFonts w:ascii="Times New Roman" w:hAnsi="Times New Roman" w:cs="Times New Roman"/>
          <w:sz w:val="20"/>
          <w:szCs w:val="20"/>
        </w:rPr>
        <w:t xml:space="preserve">       Figure 4.24: User_2 </w:t>
      </w:r>
      <w:ins w:id="839" w:author="User" w:date="2016-01-14T13:18:00Z">
        <w:r>
          <w:rPr>
            <w:rFonts w:ascii="Times New Roman" w:hAnsi="Times New Roman" w:cs="Times New Roman"/>
            <w:sz w:val="20"/>
            <w:szCs w:val="20"/>
          </w:rPr>
          <w:t xml:space="preserve">(Sample </w:t>
        </w:r>
      </w:ins>
      <w:r>
        <w:rPr>
          <w:rFonts w:ascii="Times New Roman" w:hAnsi="Times New Roman" w:cs="Times New Roman"/>
          <w:sz w:val="20"/>
          <w:szCs w:val="20"/>
        </w:rPr>
        <w:t>2</w:t>
      </w:r>
      <w:ins w:id="840" w:author="User" w:date="2016-01-14T13:18:00Z">
        <w:r>
          <w:rPr>
            <w:rFonts w:ascii="Times New Roman" w:hAnsi="Times New Roman" w:cs="Times New Roman"/>
            <w:sz w:val="20"/>
            <w:szCs w:val="20"/>
          </w:rPr>
          <w:t>)</w:t>
        </w:r>
      </w:ins>
      <w:r>
        <w:rPr>
          <w:rFonts w:ascii="Times New Roman" w:hAnsi="Times New Roman" w:cs="Times New Roman"/>
          <w:sz w:val="20"/>
          <w:szCs w:val="20"/>
        </w:rPr>
        <w:t xml:space="preserve">      </w:t>
      </w:r>
      <w:r>
        <w:rPr>
          <w:rFonts w:ascii="Times New Roman" w:hAnsi="Times New Roman" w:cs="Times New Roman"/>
          <w:sz w:val="20"/>
          <w:szCs w:val="20"/>
        </w:rPr>
        <w:tab/>
        <w:t xml:space="preserve">Figure 4.25: User_2 </w:t>
      </w:r>
      <w:ins w:id="841" w:author="User" w:date="2016-01-14T13:18:00Z">
        <w:r>
          <w:rPr>
            <w:rFonts w:ascii="Times New Roman" w:hAnsi="Times New Roman" w:cs="Times New Roman"/>
            <w:sz w:val="20"/>
            <w:szCs w:val="20"/>
          </w:rPr>
          <w:t xml:space="preserve">(Sample </w:t>
        </w:r>
      </w:ins>
      <w:r w:rsidR="00075418">
        <w:rPr>
          <w:rFonts w:ascii="Times New Roman" w:hAnsi="Times New Roman" w:cs="Times New Roman"/>
          <w:sz w:val="20"/>
          <w:szCs w:val="20"/>
        </w:rPr>
        <w:t>3</w:t>
      </w:r>
      <w:ins w:id="842" w:author="User" w:date="2016-01-14T13:18:00Z">
        <w:r>
          <w:rPr>
            <w:rFonts w:ascii="Times New Roman" w:hAnsi="Times New Roman" w:cs="Times New Roman"/>
            <w:sz w:val="20"/>
            <w:szCs w:val="20"/>
          </w:rPr>
          <w:t>)</w:t>
        </w:r>
      </w:ins>
      <w:r>
        <w:rPr>
          <w:rFonts w:ascii="Times New Roman" w:hAnsi="Times New Roman" w:cs="Times New Roman"/>
          <w:sz w:val="20"/>
          <w:szCs w:val="20"/>
        </w:rPr>
        <w:t xml:space="preserve">      </w:t>
      </w:r>
    </w:p>
    <w:p w:rsidR="00855E9E" w:rsidRDefault="00855E9E" w:rsidP="00855E9E">
      <w:pPr>
        <w:jc w:val="center"/>
        <w:rPr>
          <w:rFonts w:ascii="Times New Roman" w:hAnsi="Times New Roman" w:cs="Times New Roman"/>
          <w:sz w:val="20"/>
          <w:szCs w:val="20"/>
        </w:rPr>
      </w:pPr>
      <w:r>
        <w:rPr>
          <w:noProof/>
          <w:lang w:val="en-MY" w:eastAsia="en-MY"/>
        </w:rPr>
        <w:drawing>
          <wp:inline distT="0" distB="0" distL="0" distR="0">
            <wp:extent cx="1809750" cy="1304925"/>
            <wp:effectExtent l="19050" t="0" r="0" b="0"/>
            <wp:docPr id="32" name="Picture 94" descr="https://lh4.googleusercontent.com/soL4AuTCyyvi3hmwuFmg3YskaHbaJ4ifvjKFnKqVrGOlhwuBNrhiHHF_1l-_fVou8SL1t3qKbac_YxsWxTd9aqwLLqQmoIjVaMjwSRPbhCnmR90ZG9yxpeWbmccTIhTfScTih28F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soL4AuTCyyvi3hmwuFmg3YskaHbaJ4ifvjKFnKqVrGOlhwuBNrhiHHF_1l-_fVou8SL1t3qKbac_YxsWxTd9aqwLLqQmoIjVaMjwSRPbhCnmR90ZG9yxpeWbmccTIhTfScTih28FxA"/>
                    <pic:cNvPicPr>
                      <a:picLocks noChangeAspect="1" noChangeArrowheads="1"/>
                    </pic:cNvPicPr>
                  </pic:nvPicPr>
                  <pic:blipFill>
                    <a:blip r:embed="rId70"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50465" cy="1334283"/>
                    </a:xfrm>
                    <a:prstGeom prst="rect">
                      <a:avLst/>
                    </a:prstGeom>
                    <a:noFill/>
                    <a:ln>
                      <a:noFill/>
                    </a:ln>
                  </pic:spPr>
                </pic:pic>
              </a:graphicData>
            </a:graphic>
          </wp:inline>
        </w:drawing>
      </w:r>
      <w:r>
        <w:rPr>
          <w:noProof/>
          <w:lang w:val="en-MY" w:eastAsia="en-MY"/>
        </w:rPr>
        <w:drawing>
          <wp:inline distT="0" distB="0" distL="0" distR="0">
            <wp:extent cx="1788225" cy="1276350"/>
            <wp:effectExtent l="19050" t="0" r="2475" b="0"/>
            <wp:docPr id="33" name="Picture 95" descr="https://lh4.googleusercontent.com/sOw7C_JyyJVKU7AMlq39ux8XY0EYBtAaPKms2NMxZQFlAAn_u2EUDZWjm-Z4iNUOOkAnCA8MOOYM1iXe_K6OMH-bX3V1GZf8xYEfl3rPiL5-Vv6P8nsnsG3mhQn79-OfRruphMu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sOw7C_JyyJVKU7AMlq39ux8XY0EYBtAaPKms2NMxZQFlAAn_u2EUDZWjm-Z4iNUOOkAnCA8MOOYM1iXe_K6OMH-bX3V1GZf8xYEfl3rPiL5-Vv6P8nsnsG3mhQn79-OfRruphMuCHA"/>
                    <pic:cNvPicPr>
                      <a:picLocks noChangeAspect="1" noChangeArrowheads="1"/>
                    </pic:cNvPicPr>
                  </pic:nvPicPr>
                  <pic:blipFill>
                    <a:blip r:embed="rId71"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0800000" flipV="1">
                      <a:off x="0" y="0"/>
                      <a:ext cx="1809076" cy="1291232"/>
                    </a:xfrm>
                    <a:prstGeom prst="rect">
                      <a:avLst/>
                    </a:prstGeom>
                    <a:noFill/>
                    <a:ln>
                      <a:noFill/>
                    </a:ln>
                  </pic:spPr>
                </pic:pic>
              </a:graphicData>
            </a:graphic>
          </wp:inline>
        </w:drawing>
      </w:r>
      <w:r>
        <w:rPr>
          <w:noProof/>
          <w:lang w:val="en-MY" w:eastAsia="en-MY"/>
        </w:rPr>
        <w:drawing>
          <wp:inline distT="0" distB="0" distL="0" distR="0">
            <wp:extent cx="1822450" cy="1275035"/>
            <wp:effectExtent l="19050" t="0" r="6350" b="0"/>
            <wp:docPr id="34" name="Picture 288" descr="https://lh4.googleusercontent.com/iwQX-sutls_6kdjRMxIXBjEVDWR7dzCvdFX3O5WDcLcuAhBFzQQ1dL2uyuozm425pvtapvJsr6FcB2t88QlsrlrzR7KU0kU-gfC18QeZmE6GwLXCKZx6sE_0VWWVBo2HiqlLv_lF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iwQX-sutls_6kdjRMxIXBjEVDWR7dzCvdFX3O5WDcLcuAhBFzQQ1dL2uyuozm425pvtapvJsr6FcB2t88QlsrlrzR7KU0kU-gfC18QeZmE6GwLXCKZx6sE_0VWWVBo2HiqlLv_lFXA"/>
                    <pic:cNvPicPr>
                      <a:picLocks noChangeAspect="1" noChangeArrowheads="1"/>
                    </pic:cNvPicPr>
                  </pic:nvPicPr>
                  <pic:blipFill>
                    <a:blip r:embed="rId72"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5581" cy="1291218"/>
                    </a:xfrm>
                    <a:prstGeom prst="rect">
                      <a:avLst/>
                    </a:prstGeom>
                    <a:noFill/>
                    <a:ln>
                      <a:noFill/>
                    </a:ln>
                  </pic:spPr>
                </pic:pic>
              </a:graphicData>
            </a:graphic>
          </wp:inline>
        </w:drawing>
      </w:r>
    </w:p>
    <w:p w:rsidR="00855E9E" w:rsidRDefault="00855E9E" w:rsidP="00855E9E">
      <w:pPr>
        <w:rPr>
          <w:rFonts w:ascii="Times New Roman" w:hAnsi="Times New Roman" w:cs="Times New Roman"/>
          <w:sz w:val="20"/>
          <w:szCs w:val="20"/>
        </w:rPr>
      </w:pPr>
      <w:r>
        <w:rPr>
          <w:rFonts w:ascii="Times New Roman" w:hAnsi="Times New Roman" w:cs="Times New Roman"/>
          <w:sz w:val="20"/>
          <w:szCs w:val="20"/>
        </w:rPr>
        <w:t xml:space="preserve">        Figure 4.26: User_3 </w:t>
      </w:r>
      <w:ins w:id="843" w:author="User" w:date="2016-01-14T13:18:00Z">
        <w:r>
          <w:rPr>
            <w:rFonts w:ascii="Times New Roman" w:hAnsi="Times New Roman" w:cs="Times New Roman"/>
            <w:sz w:val="20"/>
            <w:szCs w:val="20"/>
          </w:rPr>
          <w:t>(Sample 1)</w:t>
        </w:r>
      </w:ins>
      <w:r>
        <w:rPr>
          <w:rFonts w:ascii="Times New Roman" w:hAnsi="Times New Roman" w:cs="Times New Roman"/>
          <w:sz w:val="20"/>
          <w:szCs w:val="20"/>
        </w:rPr>
        <w:t xml:space="preserve">        Figure 4.27: User_3 </w:t>
      </w:r>
      <w:ins w:id="844" w:author="User" w:date="2016-01-14T13:18:00Z">
        <w:r>
          <w:rPr>
            <w:rFonts w:ascii="Times New Roman" w:hAnsi="Times New Roman" w:cs="Times New Roman"/>
            <w:sz w:val="20"/>
            <w:szCs w:val="20"/>
          </w:rPr>
          <w:t xml:space="preserve">(Sample </w:t>
        </w:r>
      </w:ins>
      <w:r>
        <w:rPr>
          <w:rFonts w:ascii="Times New Roman" w:hAnsi="Times New Roman" w:cs="Times New Roman"/>
          <w:sz w:val="20"/>
          <w:szCs w:val="20"/>
        </w:rPr>
        <w:t>2</w:t>
      </w:r>
      <w:ins w:id="845" w:author="User" w:date="2016-01-14T13:18:00Z">
        <w:r>
          <w:rPr>
            <w:rFonts w:ascii="Times New Roman" w:hAnsi="Times New Roman" w:cs="Times New Roman"/>
            <w:sz w:val="20"/>
            <w:szCs w:val="20"/>
          </w:rPr>
          <w:t>)</w:t>
        </w:r>
      </w:ins>
      <w:r>
        <w:rPr>
          <w:rFonts w:ascii="Times New Roman" w:hAnsi="Times New Roman" w:cs="Times New Roman"/>
          <w:sz w:val="20"/>
          <w:szCs w:val="20"/>
        </w:rPr>
        <w:t xml:space="preserve">      </w:t>
      </w:r>
      <w:r>
        <w:rPr>
          <w:rFonts w:ascii="Times New Roman" w:hAnsi="Times New Roman" w:cs="Times New Roman"/>
          <w:sz w:val="20"/>
          <w:szCs w:val="20"/>
        </w:rPr>
        <w:tab/>
        <w:t xml:space="preserve"> Figure 4.28: User_3 </w:t>
      </w:r>
      <w:ins w:id="846" w:author="User" w:date="2016-01-14T13:18:00Z">
        <w:r>
          <w:rPr>
            <w:rFonts w:ascii="Times New Roman" w:hAnsi="Times New Roman" w:cs="Times New Roman"/>
            <w:sz w:val="20"/>
            <w:szCs w:val="20"/>
          </w:rPr>
          <w:t xml:space="preserve">(Sample </w:t>
        </w:r>
      </w:ins>
      <w:r w:rsidR="00075418">
        <w:rPr>
          <w:rFonts w:ascii="Times New Roman" w:hAnsi="Times New Roman" w:cs="Times New Roman"/>
          <w:sz w:val="20"/>
          <w:szCs w:val="20"/>
        </w:rPr>
        <w:t>3</w:t>
      </w:r>
      <w:ins w:id="847" w:author="User" w:date="2016-01-14T13:18:00Z">
        <w:r>
          <w:rPr>
            <w:rFonts w:ascii="Times New Roman" w:hAnsi="Times New Roman" w:cs="Times New Roman"/>
            <w:sz w:val="20"/>
            <w:szCs w:val="20"/>
          </w:rPr>
          <w:t>)</w:t>
        </w:r>
      </w:ins>
      <w:r>
        <w:rPr>
          <w:rFonts w:ascii="Times New Roman" w:hAnsi="Times New Roman" w:cs="Times New Roman"/>
          <w:sz w:val="20"/>
          <w:szCs w:val="20"/>
        </w:rPr>
        <w:t xml:space="preserve">      </w:t>
      </w:r>
    </w:p>
    <w:p w:rsidR="008F0C5D" w:rsidRDefault="008F0C5D" w:rsidP="00855E9E">
      <w:pPr>
        <w:spacing w:line="480" w:lineRule="auto"/>
        <w:ind w:firstLine="720"/>
        <w:jc w:val="both"/>
        <w:rPr>
          <w:rFonts w:ascii="Times New Roman" w:hAnsi="Times New Roman" w:cs="Times New Roman"/>
          <w:sz w:val="24"/>
          <w:szCs w:val="32"/>
        </w:rPr>
      </w:pPr>
      <w:commentRangeStart w:id="848"/>
      <w:r>
        <w:rPr>
          <w:rFonts w:ascii="Times New Roman" w:hAnsi="Times New Roman" w:cs="Times New Roman"/>
          <w:sz w:val="24"/>
          <w:szCs w:val="32"/>
        </w:rPr>
        <w:lastRenderedPageBreak/>
        <w:t>Table 4.2</w:t>
      </w:r>
      <w:ins w:id="849" w:author="User" w:date="2016-01-14T13:05:00Z">
        <w:r w:rsidR="00D77732">
          <w:rPr>
            <w:rFonts w:ascii="Times New Roman" w:hAnsi="Times New Roman" w:cs="Times New Roman"/>
            <w:sz w:val="24"/>
            <w:szCs w:val="32"/>
          </w:rPr>
          <w:t>, on the other hand</w:t>
        </w:r>
      </w:ins>
      <w:r>
        <w:rPr>
          <w:rFonts w:ascii="Times New Roman" w:hAnsi="Times New Roman" w:cs="Times New Roman"/>
          <w:sz w:val="24"/>
          <w:szCs w:val="32"/>
        </w:rPr>
        <w:t xml:space="preserve"> shows </w:t>
      </w:r>
      <w:ins w:id="850" w:author="User" w:date="2016-01-14T13:05:00Z">
        <w:r w:rsidR="00D77732">
          <w:rPr>
            <w:rFonts w:ascii="Times New Roman" w:hAnsi="Times New Roman" w:cs="Times New Roman"/>
            <w:sz w:val="24"/>
            <w:szCs w:val="32"/>
          </w:rPr>
          <w:t xml:space="preserve">the </w:t>
        </w:r>
      </w:ins>
      <w:r>
        <w:rPr>
          <w:rFonts w:ascii="Times New Roman" w:hAnsi="Times New Roman" w:cs="Times New Roman"/>
          <w:sz w:val="24"/>
          <w:szCs w:val="32"/>
        </w:rPr>
        <w:t>matching result</w:t>
      </w:r>
      <w:ins w:id="851" w:author="User" w:date="2016-01-14T13:05:00Z">
        <w:r w:rsidR="00D77732">
          <w:rPr>
            <w:rFonts w:ascii="Times New Roman" w:hAnsi="Times New Roman" w:cs="Times New Roman"/>
            <w:sz w:val="24"/>
            <w:szCs w:val="32"/>
          </w:rPr>
          <w:t>s</w:t>
        </w:r>
      </w:ins>
      <w:r>
        <w:rPr>
          <w:rFonts w:ascii="Times New Roman" w:hAnsi="Times New Roman" w:cs="Times New Roman"/>
          <w:sz w:val="24"/>
          <w:szCs w:val="32"/>
        </w:rPr>
        <w:t xml:space="preserve">, to test the </w:t>
      </w:r>
      <w:ins w:id="852" w:author="User" w:date="2016-01-14T13:06:00Z">
        <w:r w:rsidR="00D77732">
          <w:rPr>
            <w:rFonts w:ascii="Times New Roman" w:hAnsi="Times New Roman" w:cs="Times New Roman"/>
            <w:sz w:val="24"/>
            <w:szCs w:val="32"/>
          </w:rPr>
          <w:t>recognition accuracy</w:t>
        </w:r>
      </w:ins>
      <w:del w:id="853" w:author="User" w:date="2016-01-14T13:06:00Z">
        <w:r w:rsidDel="00D77732">
          <w:rPr>
            <w:rFonts w:ascii="Times New Roman" w:hAnsi="Times New Roman" w:cs="Times New Roman"/>
            <w:sz w:val="24"/>
            <w:szCs w:val="32"/>
          </w:rPr>
          <w:delText xml:space="preserve"> </w:delText>
        </w:r>
      </w:del>
      <w:ins w:id="854" w:author="User" w:date="2016-01-14T13:06:00Z">
        <w:r w:rsidR="00D77732">
          <w:rPr>
            <w:rFonts w:ascii="Times New Roman" w:hAnsi="Times New Roman" w:cs="Times New Roman"/>
            <w:sz w:val="24"/>
            <w:szCs w:val="32"/>
          </w:rPr>
          <w:t xml:space="preserve">for a total of 10 conducted tests. </w:t>
        </w:r>
      </w:ins>
      <w:r>
        <w:rPr>
          <w:rFonts w:ascii="Times New Roman" w:hAnsi="Times New Roman" w:cs="Times New Roman"/>
          <w:sz w:val="24"/>
          <w:szCs w:val="32"/>
        </w:rPr>
        <w:t>User 1</w:t>
      </w:r>
      <w:ins w:id="855" w:author="User" w:date="2016-01-14T13:08:00Z">
        <w:r w:rsidR="00D77732">
          <w:rPr>
            <w:rFonts w:ascii="Times New Roman" w:hAnsi="Times New Roman" w:cs="Times New Roman"/>
            <w:sz w:val="24"/>
            <w:szCs w:val="32"/>
          </w:rPr>
          <w:t xml:space="preserve"> and User 2</w:t>
        </w:r>
      </w:ins>
      <w:r>
        <w:rPr>
          <w:rFonts w:ascii="Times New Roman" w:hAnsi="Times New Roman" w:cs="Times New Roman"/>
          <w:sz w:val="24"/>
          <w:szCs w:val="32"/>
        </w:rPr>
        <w:t xml:space="preserve"> </w:t>
      </w:r>
      <w:ins w:id="856" w:author="User" w:date="2016-01-14T13:07:00Z">
        <w:r w:rsidR="00D77732">
          <w:rPr>
            <w:rFonts w:ascii="Times New Roman" w:hAnsi="Times New Roman" w:cs="Times New Roman"/>
            <w:sz w:val="24"/>
            <w:szCs w:val="32"/>
          </w:rPr>
          <w:t xml:space="preserve">can be successfully recognized </w:t>
        </w:r>
      </w:ins>
      <w:r>
        <w:rPr>
          <w:rFonts w:ascii="Times New Roman" w:hAnsi="Times New Roman" w:cs="Times New Roman"/>
          <w:sz w:val="24"/>
          <w:szCs w:val="32"/>
        </w:rPr>
        <w:t>40%</w:t>
      </w:r>
      <w:ins w:id="857" w:author="User" w:date="2016-01-14T13:07:00Z">
        <w:r w:rsidR="00D77732">
          <w:rPr>
            <w:rFonts w:ascii="Times New Roman" w:hAnsi="Times New Roman" w:cs="Times New Roman"/>
            <w:sz w:val="24"/>
            <w:szCs w:val="32"/>
          </w:rPr>
          <w:t xml:space="preserve"> of the time</w:t>
        </w:r>
      </w:ins>
      <w:r w:rsidR="00855E9E">
        <w:rPr>
          <w:rFonts w:ascii="Times New Roman" w:hAnsi="Times New Roman" w:cs="Times New Roman"/>
          <w:sz w:val="24"/>
          <w:szCs w:val="32"/>
        </w:rPr>
        <w:t xml:space="preserve"> </w:t>
      </w:r>
      <w:ins w:id="858" w:author="User" w:date="2016-01-14T13:08:00Z">
        <w:r w:rsidR="00D77732">
          <w:rPr>
            <w:rFonts w:ascii="Times New Roman" w:hAnsi="Times New Roman" w:cs="Times New Roman"/>
            <w:sz w:val="24"/>
            <w:szCs w:val="32"/>
          </w:rPr>
          <w:t>while User_3 an be successfully recognized</w:t>
        </w:r>
      </w:ins>
      <w:r>
        <w:rPr>
          <w:rFonts w:ascii="Times New Roman" w:hAnsi="Times New Roman" w:cs="Times New Roman"/>
          <w:sz w:val="24"/>
          <w:szCs w:val="32"/>
        </w:rPr>
        <w:t xml:space="preserve"> 30%</w:t>
      </w:r>
      <w:ins w:id="859" w:author="User" w:date="2016-01-14T13:09:00Z">
        <w:r w:rsidR="00D77732">
          <w:rPr>
            <w:rFonts w:ascii="Times New Roman" w:hAnsi="Times New Roman" w:cs="Times New Roman"/>
            <w:sz w:val="24"/>
            <w:szCs w:val="32"/>
          </w:rPr>
          <w:t xml:space="preserve"> of the time</w:t>
        </w:r>
      </w:ins>
      <w:r>
        <w:rPr>
          <w:rFonts w:ascii="Times New Roman" w:hAnsi="Times New Roman" w:cs="Times New Roman"/>
          <w:sz w:val="24"/>
          <w:szCs w:val="32"/>
        </w:rPr>
        <w:t>. Overall</w:t>
      </w:r>
      <w:ins w:id="860" w:author="User" w:date="2016-01-14T13:09:00Z">
        <w:r w:rsidR="00D77732">
          <w:rPr>
            <w:rFonts w:ascii="Times New Roman" w:hAnsi="Times New Roman" w:cs="Times New Roman"/>
            <w:sz w:val="24"/>
            <w:szCs w:val="32"/>
          </w:rPr>
          <w:t>,</w:t>
        </w:r>
      </w:ins>
      <w:r>
        <w:rPr>
          <w:rFonts w:ascii="Times New Roman" w:hAnsi="Times New Roman" w:cs="Times New Roman"/>
          <w:sz w:val="24"/>
          <w:szCs w:val="32"/>
        </w:rPr>
        <w:t xml:space="preserve"> </w:t>
      </w:r>
      <w:ins w:id="861" w:author="User" w:date="2016-01-14T13:09:00Z">
        <w:r w:rsidR="00D77732">
          <w:rPr>
            <w:rFonts w:ascii="Times New Roman" w:hAnsi="Times New Roman" w:cs="Times New Roman"/>
            <w:sz w:val="24"/>
            <w:szCs w:val="32"/>
          </w:rPr>
          <w:t xml:space="preserve">all users can be successfully recognized </w:t>
        </w:r>
      </w:ins>
      <w:r>
        <w:rPr>
          <w:rFonts w:ascii="Times New Roman" w:hAnsi="Times New Roman" w:cs="Times New Roman"/>
          <w:sz w:val="24"/>
          <w:szCs w:val="32"/>
        </w:rPr>
        <w:t>36.6%</w:t>
      </w:r>
      <w:ins w:id="862" w:author="User" w:date="2016-01-14T13:09:00Z">
        <w:r w:rsidR="00D77732">
          <w:rPr>
            <w:rFonts w:ascii="Times New Roman" w:hAnsi="Times New Roman" w:cs="Times New Roman"/>
            <w:sz w:val="24"/>
            <w:szCs w:val="32"/>
          </w:rPr>
          <w:t xml:space="preserve"> of the </w:t>
        </w:r>
      </w:ins>
      <w:del w:id="863" w:author="User" w:date="2016-01-14T13:09:00Z">
        <w:r w:rsidDel="00855E9E">
          <w:rPr>
            <w:rFonts w:ascii="Times New Roman" w:hAnsi="Times New Roman" w:cs="Times New Roman"/>
            <w:sz w:val="24"/>
            <w:szCs w:val="32"/>
          </w:rPr>
          <w:delText xml:space="preserve"> </w:delText>
        </w:r>
      </w:del>
      <w:ins w:id="864" w:author="User" w:date="2016-01-14T13:09:00Z">
        <w:r w:rsidR="00855E9E">
          <w:rPr>
            <w:rFonts w:ascii="Times New Roman" w:hAnsi="Times New Roman" w:cs="Times New Roman"/>
            <w:sz w:val="24"/>
            <w:szCs w:val="32"/>
          </w:rPr>
          <w:t>time</w:t>
        </w:r>
        <w:r w:rsidR="00855E9E">
          <w:rPr>
            <w:rFonts w:ascii="Times New Roman" w:hAnsi="Times New Roman" w:cs="Times New Roman"/>
            <w:sz w:val="24"/>
            <w:szCs w:val="32"/>
          </w:rPr>
          <w:t xml:space="preserve">. The recognition accuracy for Users 1, 2 and 3 however are 100%, 90% and 100% </w:t>
        </w:r>
      </w:ins>
      <w:ins w:id="865" w:author="User" w:date="2016-01-14T13:10:00Z">
        <w:r w:rsidR="00855E9E">
          <w:rPr>
            <w:rFonts w:ascii="Times New Roman" w:hAnsi="Times New Roman" w:cs="Times New Roman"/>
            <w:sz w:val="24"/>
            <w:szCs w:val="32"/>
          </w:rPr>
          <w:t>respectively</w:t>
        </w:r>
      </w:ins>
      <w:ins w:id="866" w:author="User" w:date="2016-01-14T13:13:00Z">
        <w:r w:rsidR="00855E9E">
          <w:rPr>
            <w:rFonts w:ascii="Times New Roman" w:hAnsi="Times New Roman" w:cs="Times New Roman"/>
            <w:sz w:val="24"/>
            <w:szCs w:val="32"/>
          </w:rPr>
          <w:t xml:space="preserve"> with an average of ~96.67%</w:t>
        </w:r>
      </w:ins>
      <w:ins w:id="867" w:author="User" w:date="2016-01-14T13:09:00Z">
        <w:r w:rsidR="00855E9E">
          <w:rPr>
            <w:rFonts w:ascii="Times New Roman" w:hAnsi="Times New Roman" w:cs="Times New Roman"/>
            <w:sz w:val="24"/>
            <w:szCs w:val="32"/>
          </w:rPr>
          <w:t xml:space="preserve"> </w:t>
        </w:r>
      </w:ins>
      <w:ins w:id="868" w:author="User" w:date="2016-01-14T13:10:00Z">
        <w:r w:rsidR="00855E9E">
          <w:rPr>
            <w:rFonts w:ascii="Times New Roman" w:hAnsi="Times New Roman" w:cs="Times New Roman"/>
            <w:sz w:val="24"/>
            <w:szCs w:val="32"/>
          </w:rPr>
          <w:t xml:space="preserve">based on </w:t>
        </w:r>
      </w:ins>
      <w:ins w:id="869" w:author="User" w:date="2016-01-14T13:11:00Z">
        <w:r w:rsidR="00855E9E">
          <w:rPr>
            <w:rFonts w:ascii="Times New Roman" w:hAnsi="Times New Roman" w:cs="Times New Roman"/>
            <w:sz w:val="24"/>
            <w:szCs w:val="32"/>
          </w:rPr>
          <w:t xml:space="preserve">a total of 10 </w:t>
        </w:r>
      </w:ins>
      <w:ins w:id="870" w:author="User" w:date="2016-01-14T13:10:00Z">
        <w:r w:rsidR="00855E9E">
          <w:rPr>
            <w:rFonts w:ascii="Times New Roman" w:hAnsi="Times New Roman" w:cs="Times New Roman"/>
            <w:sz w:val="24"/>
            <w:szCs w:val="32"/>
          </w:rPr>
          <w:t>conducted tests</w:t>
        </w:r>
      </w:ins>
      <w:ins w:id="871" w:author="User" w:date="2016-01-14T13:11:00Z">
        <w:r w:rsidR="00855E9E">
          <w:rPr>
            <w:rFonts w:ascii="Times New Roman" w:hAnsi="Times New Roman" w:cs="Times New Roman"/>
            <w:sz w:val="24"/>
            <w:szCs w:val="32"/>
          </w:rPr>
          <w:t xml:space="preserve"> shown in Table 4.2.</w:t>
        </w:r>
      </w:ins>
      <w:ins w:id="872" w:author="User" w:date="2016-01-14T13:10:00Z">
        <w:r w:rsidR="00855E9E">
          <w:rPr>
            <w:rFonts w:ascii="Times New Roman" w:hAnsi="Times New Roman" w:cs="Times New Roman"/>
            <w:sz w:val="24"/>
            <w:szCs w:val="32"/>
          </w:rPr>
          <w:t xml:space="preserve"> </w:t>
        </w:r>
      </w:ins>
      <w:r>
        <w:rPr>
          <w:rFonts w:ascii="Times New Roman" w:hAnsi="Times New Roman" w:cs="Times New Roman"/>
          <w:sz w:val="24"/>
          <w:szCs w:val="32"/>
        </w:rPr>
        <w:t>Figure 4.29 shows the results in a bar chart form that the user success recognized.</w:t>
      </w:r>
      <w:commentRangeEnd w:id="848"/>
      <w:r w:rsidR="00855E9E">
        <w:rPr>
          <w:rStyle w:val="CommentReference"/>
          <w:rFonts w:ascii="Arial" w:eastAsia="Arial" w:hAnsi="Arial" w:cs="Arial"/>
          <w:color w:val="000000"/>
          <w:lang w:eastAsia="zh-CN"/>
        </w:rPr>
        <w:commentReference w:id="848"/>
      </w:r>
    </w:p>
    <w:tbl>
      <w:tblPr>
        <w:tblStyle w:val="TableGrid"/>
        <w:tblpPr w:leftFromText="180" w:rightFromText="180" w:vertAnchor="text" w:horzAnchor="margin" w:tblpXSpec="center" w:tblpY="277"/>
        <w:tblW w:w="11430" w:type="dxa"/>
        <w:tblLayout w:type="fixed"/>
        <w:tblLook w:val="01E0"/>
        <w:tblPrChange w:id="873" w:author="User" w:date="2016-01-14T13:16:00Z">
          <w:tblPr>
            <w:tblStyle w:val="TableGrid"/>
            <w:tblpPr w:leftFromText="180" w:rightFromText="180" w:vertAnchor="text" w:horzAnchor="margin" w:tblpXSpec="center" w:tblpY="277"/>
            <w:tblW w:w="11430" w:type="dxa"/>
            <w:tblLayout w:type="fixed"/>
            <w:tblLook w:val="01E0"/>
          </w:tblPr>
        </w:tblPrChange>
      </w:tblPr>
      <w:tblGrid>
        <w:gridCol w:w="1890"/>
        <w:gridCol w:w="909"/>
        <w:gridCol w:w="959"/>
        <w:gridCol w:w="959"/>
        <w:gridCol w:w="959"/>
        <w:gridCol w:w="959"/>
        <w:gridCol w:w="959"/>
        <w:gridCol w:w="320"/>
        <w:gridCol w:w="639"/>
        <w:gridCol w:w="959"/>
        <w:gridCol w:w="959"/>
        <w:gridCol w:w="959"/>
        <w:tblGridChange w:id="874">
          <w:tblGrid>
            <w:gridCol w:w="1890"/>
            <w:gridCol w:w="909"/>
            <w:gridCol w:w="959"/>
            <w:gridCol w:w="959"/>
            <w:gridCol w:w="959"/>
            <w:gridCol w:w="959"/>
            <w:gridCol w:w="959"/>
            <w:gridCol w:w="320"/>
            <w:gridCol w:w="639"/>
            <w:gridCol w:w="959"/>
            <w:gridCol w:w="959"/>
            <w:gridCol w:w="959"/>
          </w:tblGrid>
        </w:tblGridChange>
      </w:tblGrid>
      <w:tr w:rsidR="008F0C5D" w:rsidTr="00855E9E">
        <w:trPr>
          <w:trHeight w:val="347"/>
          <w:trPrChange w:id="875" w:author="User" w:date="2016-01-14T13:16:00Z">
            <w:trPr>
              <w:trHeight w:val="752"/>
            </w:trPr>
          </w:trPrChange>
        </w:trPr>
        <w:tc>
          <w:tcPr>
            <w:tcW w:w="1890" w:type="dxa"/>
            <w:tcPrChange w:id="876" w:author="User" w:date="2016-01-14T13:16:00Z">
              <w:tcPr>
                <w:tcW w:w="1890" w:type="dxa"/>
              </w:tcPr>
            </w:tcPrChange>
          </w:tcPr>
          <w:p w:rsidR="008F0C5D" w:rsidRDefault="008F0C5D" w:rsidP="00855E9E">
            <w:pPr>
              <w:jc w:val="center"/>
              <w:rPr>
                <w:rFonts w:ascii="Times New Roman" w:hAnsi="Times New Roman" w:cs="Times New Roman"/>
                <w:sz w:val="24"/>
                <w:szCs w:val="32"/>
              </w:rPr>
              <w:pPrChange w:id="877" w:author="User" w:date="2016-01-14T13:15:00Z">
                <w:pPr>
                  <w:framePr w:hSpace="180" w:wrap="around" w:vAnchor="text" w:hAnchor="margin" w:xAlign="center" w:y="277"/>
                  <w:spacing w:line="480" w:lineRule="auto"/>
                  <w:jc w:val="center"/>
                </w:pPr>
              </w:pPrChange>
            </w:pPr>
            <w:r>
              <w:rPr>
                <w:rFonts w:ascii="Times New Roman" w:hAnsi="Times New Roman" w:cs="Times New Roman"/>
                <w:sz w:val="24"/>
                <w:szCs w:val="32"/>
              </w:rPr>
              <w:t>Trained User</w:t>
            </w:r>
          </w:p>
        </w:tc>
        <w:tc>
          <w:tcPr>
            <w:tcW w:w="6024" w:type="dxa"/>
            <w:gridSpan w:val="7"/>
            <w:tcBorders>
              <w:right w:val="nil"/>
            </w:tcBorders>
            <w:tcPrChange w:id="878" w:author="User" w:date="2016-01-14T13:16:00Z">
              <w:tcPr>
                <w:tcW w:w="6024" w:type="dxa"/>
                <w:gridSpan w:val="7"/>
                <w:tcBorders>
                  <w:right w:val="nil"/>
                </w:tcBorders>
              </w:tcPr>
            </w:tcPrChange>
          </w:tcPr>
          <w:p w:rsidR="008F0C5D" w:rsidRDefault="008F0C5D" w:rsidP="00855E9E">
            <w:pPr>
              <w:rPr>
                <w:rFonts w:ascii="Times New Roman" w:hAnsi="Times New Roman" w:cs="Times New Roman"/>
                <w:sz w:val="24"/>
                <w:szCs w:val="32"/>
              </w:rPr>
              <w:pPrChange w:id="879"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 xml:space="preserve">Matching </w:t>
            </w:r>
            <w:del w:id="880" w:author="User" w:date="2016-01-14T13:20:00Z">
              <w:r w:rsidDel="009A0520">
                <w:rPr>
                  <w:rFonts w:ascii="Times New Roman" w:hAnsi="Times New Roman" w:cs="Times New Roman"/>
                  <w:sz w:val="24"/>
                  <w:szCs w:val="32"/>
                </w:rPr>
                <w:delText>Accuarcy</w:delText>
              </w:r>
            </w:del>
            <w:ins w:id="881" w:author="User" w:date="2016-01-14T13:20:00Z">
              <w:r w:rsidR="009A0520">
                <w:rPr>
                  <w:rFonts w:ascii="Times New Roman" w:hAnsi="Times New Roman" w:cs="Times New Roman"/>
                  <w:sz w:val="24"/>
                  <w:szCs w:val="32"/>
                </w:rPr>
                <w:t>Accuracy</w:t>
              </w:r>
            </w:ins>
          </w:p>
        </w:tc>
        <w:tc>
          <w:tcPr>
            <w:tcW w:w="3516" w:type="dxa"/>
            <w:gridSpan w:val="4"/>
            <w:tcBorders>
              <w:top w:val="single" w:sz="4" w:space="0" w:color="auto"/>
              <w:left w:val="nil"/>
              <w:bottom w:val="nil"/>
            </w:tcBorders>
            <w:shd w:val="clear" w:color="auto" w:fill="auto"/>
            <w:tcPrChange w:id="882" w:author="User" w:date="2016-01-14T13:16:00Z">
              <w:tcPr>
                <w:tcW w:w="3516" w:type="dxa"/>
                <w:gridSpan w:val="4"/>
                <w:tcBorders>
                  <w:top w:val="single" w:sz="4" w:space="0" w:color="auto"/>
                  <w:left w:val="nil"/>
                  <w:bottom w:val="nil"/>
                </w:tcBorders>
                <w:shd w:val="clear" w:color="auto" w:fill="auto"/>
              </w:tcPr>
            </w:tcPrChange>
          </w:tcPr>
          <w:p w:rsidR="008F0C5D" w:rsidRDefault="008F0C5D" w:rsidP="00855E9E">
            <w:pPr>
              <w:rPr>
                <w:rFonts w:ascii="Times New Roman" w:hAnsi="Times New Roman" w:cs="Times New Roman"/>
                <w:sz w:val="24"/>
                <w:szCs w:val="32"/>
              </w:rPr>
            </w:pPr>
          </w:p>
        </w:tc>
      </w:tr>
      <w:tr w:rsidR="008F0C5D" w:rsidTr="00855E9E">
        <w:trPr>
          <w:trHeight w:val="347"/>
          <w:trPrChange w:id="883" w:author="User" w:date="2016-01-14T13:16:00Z">
            <w:trPr>
              <w:trHeight w:val="752"/>
            </w:trPr>
          </w:trPrChange>
        </w:trPr>
        <w:tc>
          <w:tcPr>
            <w:tcW w:w="1890" w:type="dxa"/>
            <w:tcPrChange w:id="884" w:author="User" w:date="2016-01-14T13:16:00Z">
              <w:tcPr>
                <w:tcW w:w="1890" w:type="dxa"/>
              </w:tcPr>
            </w:tcPrChange>
          </w:tcPr>
          <w:p w:rsidR="008F0C5D" w:rsidRDefault="008F0C5D" w:rsidP="009A0520">
            <w:pPr>
              <w:jc w:val="center"/>
              <w:rPr>
                <w:rFonts w:ascii="Times New Roman" w:hAnsi="Times New Roman" w:cs="Times New Roman"/>
                <w:sz w:val="24"/>
                <w:szCs w:val="32"/>
              </w:rPr>
              <w:pPrChange w:id="885" w:author="User" w:date="2016-01-14T13:20:00Z">
                <w:pPr>
                  <w:framePr w:hSpace="180" w:wrap="around" w:vAnchor="text" w:hAnchor="margin" w:xAlign="center" w:y="277"/>
                  <w:spacing w:line="480" w:lineRule="auto"/>
                </w:pPr>
              </w:pPrChange>
            </w:pPr>
            <w:r>
              <w:rPr>
                <w:rFonts w:ascii="Times New Roman" w:hAnsi="Times New Roman" w:cs="Times New Roman"/>
                <w:sz w:val="24"/>
                <w:szCs w:val="32"/>
              </w:rPr>
              <w:t>User_1</w:t>
            </w:r>
          </w:p>
        </w:tc>
        <w:tc>
          <w:tcPr>
            <w:tcW w:w="909" w:type="dxa"/>
            <w:tcPrChange w:id="886" w:author="User" w:date="2016-01-14T13:16:00Z">
              <w:tcPr>
                <w:tcW w:w="909" w:type="dxa"/>
              </w:tcPr>
            </w:tcPrChange>
          </w:tcPr>
          <w:p w:rsidR="008F0C5D" w:rsidRDefault="008F0C5D" w:rsidP="00855E9E">
            <w:pPr>
              <w:rPr>
                <w:rFonts w:ascii="Times New Roman" w:hAnsi="Times New Roman" w:cs="Times New Roman"/>
                <w:sz w:val="24"/>
                <w:szCs w:val="32"/>
              </w:rPr>
              <w:pPrChange w:id="887"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1</w:t>
            </w:r>
          </w:p>
        </w:tc>
        <w:tc>
          <w:tcPr>
            <w:tcW w:w="959" w:type="dxa"/>
            <w:tcPrChange w:id="888" w:author="User" w:date="2016-01-14T13:16:00Z">
              <w:tcPr>
                <w:tcW w:w="959" w:type="dxa"/>
              </w:tcPr>
            </w:tcPrChange>
          </w:tcPr>
          <w:p w:rsidR="008F0C5D" w:rsidRDefault="008F0C5D" w:rsidP="00855E9E">
            <w:pPr>
              <w:rPr>
                <w:rFonts w:ascii="Times New Roman" w:hAnsi="Times New Roman" w:cs="Times New Roman"/>
                <w:sz w:val="24"/>
                <w:szCs w:val="32"/>
              </w:rPr>
              <w:pPrChange w:id="889"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1</w:t>
            </w:r>
          </w:p>
        </w:tc>
        <w:tc>
          <w:tcPr>
            <w:tcW w:w="959" w:type="dxa"/>
            <w:tcPrChange w:id="890" w:author="User" w:date="2016-01-14T13:16:00Z">
              <w:tcPr>
                <w:tcW w:w="959" w:type="dxa"/>
              </w:tcPr>
            </w:tcPrChange>
          </w:tcPr>
          <w:p w:rsidR="008F0C5D" w:rsidRDefault="008F0C5D" w:rsidP="00855E9E">
            <w:pPr>
              <w:rPr>
                <w:rFonts w:ascii="Times New Roman" w:hAnsi="Times New Roman" w:cs="Times New Roman"/>
                <w:sz w:val="24"/>
                <w:szCs w:val="32"/>
              </w:rPr>
              <w:pPrChange w:id="891"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892" w:author="User" w:date="2016-01-14T13:16:00Z">
              <w:tcPr>
                <w:tcW w:w="959" w:type="dxa"/>
              </w:tcPr>
            </w:tcPrChange>
          </w:tcPr>
          <w:p w:rsidR="008F0C5D" w:rsidRDefault="008F0C5D" w:rsidP="00855E9E">
            <w:pPr>
              <w:rPr>
                <w:rFonts w:ascii="Times New Roman" w:hAnsi="Times New Roman" w:cs="Times New Roman"/>
                <w:sz w:val="24"/>
                <w:szCs w:val="32"/>
              </w:rPr>
              <w:pPrChange w:id="893"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894" w:author="User" w:date="2016-01-14T13:16:00Z">
              <w:tcPr>
                <w:tcW w:w="959" w:type="dxa"/>
              </w:tcPr>
            </w:tcPrChange>
          </w:tcPr>
          <w:p w:rsidR="008F0C5D" w:rsidRDefault="008F0C5D" w:rsidP="00855E9E">
            <w:pPr>
              <w:rPr>
                <w:rFonts w:ascii="Times New Roman" w:hAnsi="Times New Roman" w:cs="Times New Roman"/>
                <w:sz w:val="24"/>
                <w:szCs w:val="32"/>
              </w:rPr>
              <w:pPrChange w:id="895"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896" w:author="User" w:date="2016-01-14T13:16:00Z">
              <w:tcPr>
                <w:tcW w:w="959" w:type="dxa"/>
              </w:tcPr>
            </w:tcPrChange>
          </w:tcPr>
          <w:p w:rsidR="008F0C5D" w:rsidRDefault="008F0C5D" w:rsidP="00855E9E">
            <w:pPr>
              <w:rPr>
                <w:rFonts w:ascii="Times New Roman" w:hAnsi="Times New Roman" w:cs="Times New Roman"/>
                <w:sz w:val="24"/>
                <w:szCs w:val="32"/>
              </w:rPr>
              <w:pPrChange w:id="897"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gridSpan w:val="2"/>
            <w:tcPrChange w:id="898" w:author="User" w:date="2016-01-14T13:16:00Z">
              <w:tcPr>
                <w:tcW w:w="959" w:type="dxa"/>
                <w:gridSpan w:val="2"/>
              </w:tcPr>
            </w:tcPrChange>
          </w:tcPr>
          <w:p w:rsidR="008F0C5D" w:rsidRDefault="008F0C5D" w:rsidP="00855E9E">
            <w:pPr>
              <w:rPr>
                <w:rFonts w:ascii="Times New Roman" w:hAnsi="Times New Roman" w:cs="Times New Roman"/>
                <w:sz w:val="24"/>
                <w:szCs w:val="32"/>
              </w:rPr>
              <w:pPrChange w:id="899"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1</w:t>
            </w:r>
          </w:p>
        </w:tc>
        <w:tc>
          <w:tcPr>
            <w:tcW w:w="959" w:type="dxa"/>
            <w:tcPrChange w:id="900" w:author="User" w:date="2016-01-14T13:16:00Z">
              <w:tcPr>
                <w:tcW w:w="959" w:type="dxa"/>
              </w:tcPr>
            </w:tcPrChange>
          </w:tcPr>
          <w:p w:rsidR="008F0C5D" w:rsidRDefault="008F0C5D" w:rsidP="00855E9E">
            <w:pPr>
              <w:rPr>
                <w:rFonts w:ascii="Times New Roman" w:hAnsi="Times New Roman" w:cs="Times New Roman"/>
                <w:sz w:val="24"/>
                <w:szCs w:val="32"/>
              </w:rPr>
              <w:pPrChange w:id="901"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1</w:t>
            </w:r>
          </w:p>
        </w:tc>
        <w:tc>
          <w:tcPr>
            <w:tcW w:w="959" w:type="dxa"/>
            <w:tcPrChange w:id="902" w:author="User" w:date="2016-01-14T13:16:00Z">
              <w:tcPr>
                <w:tcW w:w="959" w:type="dxa"/>
              </w:tcPr>
            </w:tcPrChange>
          </w:tcPr>
          <w:p w:rsidR="008F0C5D" w:rsidRDefault="008F0C5D" w:rsidP="00855E9E">
            <w:pPr>
              <w:rPr>
                <w:rFonts w:ascii="Times New Roman" w:hAnsi="Times New Roman" w:cs="Times New Roman"/>
                <w:sz w:val="24"/>
                <w:szCs w:val="32"/>
              </w:rPr>
              <w:pPrChange w:id="903"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904" w:author="User" w:date="2016-01-14T13:16:00Z">
              <w:tcPr>
                <w:tcW w:w="959" w:type="dxa"/>
              </w:tcPr>
            </w:tcPrChange>
          </w:tcPr>
          <w:p w:rsidR="008F0C5D" w:rsidRDefault="008F0C5D" w:rsidP="00855E9E">
            <w:pPr>
              <w:rPr>
                <w:rFonts w:ascii="Times New Roman" w:hAnsi="Times New Roman" w:cs="Times New Roman"/>
                <w:sz w:val="24"/>
                <w:szCs w:val="32"/>
              </w:rPr>
            </w:pPr>
            <w:r>
              <w:rPr>
                <w:rFonts w:ascii="Times New Roman" w:hAnsi="Times New Roman" w:cs="Times New Roman"/>
                <w:sz w:val="24"/>
                <w:szCs w:val="32"/>
              </w:rPr>
              <w:t>x</w:t>
            </w:r>
          </w:p>
        </w:tc>
      </w:tr>
      <w:tr w:rsidR="008F0C5D" w:rsidTr="00855E9E">
        <w:trPr>
          <w:trHeight w:val="257"/>
          <w:trPrChange w:id="905" w:author="User" w:date="2016-01-14T13:16:00Z">
            <w:trPr>
              <w:trHeight w:val="752"/>
            </w:trPr>
          </w:trPrChange>
        </w:trPr>
        <w:tc>
          <w:tcPr>
            <w:tcW w:w="1890" w:type="dxa"/>
            <w:tcPrChange w:id="906" w:author="User" w:date="2016-01-14T13:16:00Z">
              <w:tcPr>
                <w:tcW w:w="1890" w:type="dxa"/>
              </w:tcPr>
            </w:tcPrChange>
          </w:tcPr>
          <w:p w:rsidR="008F0C5D" w:rsidRDefault="008F0C5D" w:rsidP="009A0520">
            <w:pPr>
              <w:jc w:val="center"/>
              <w:rPr>
                <w:rFonts w:ascii="Times New Roman" w:hAnsi="Times New Roman" w:cs="Times New Roman"/>
                <w:sz w:val="24"/>
                <w:szCs w:val="32"/>
              </w:rPr>
              <w:pPrChange w:id="907" w:author="User" w:date="2016-01-14T13:20:00Z">
                <w:pPr>
                  <w:framePr w:hSpace="180" w:wrap="around" w:vAnchor="text" w:hAnchor="margin" w:xAlign="center" w:y="277"/>
                  <w:spacing w:line="480" w:lineRule="auto"/>
                </w:pPr>
              </w:pPrChange>
            </w:pPr>
            <w:r>
              <w:rPr>
                <w:rFonts w:ascii="Times New Roman" w:hAnsi="Times New Roman" w:cs="Times New Roman"/>
                <w:sz w:val="24"/>
                <w:szCs w:val="32"/>
              </w:rPr>
              <w:t>User_2</w:t>
            </w:r>
          </w:p>
        </w:tc>
        <w:tc>
          <w:tcPr>
            <w:tcW w:w="909" w:type="dxa"/>
            <w:tcPrChange w:id="908" w:author="User" w:date="2016-01-14T13:16:00Z">
              <w:tcPr>
                <w:tcW w:w="909" w:type="dxa"/>
              </w:tcPr>
            </w:tcPrChange>
          </w:tcPr>
          <w:p w:rsidR="008F0C5D" w:rsidRDefault="008F0C5D" w:rsidP="00855E9E">
            <w:pPr>
              <w:rPr>
                <w:rFonts w:ascii="Times New Roman" w:hAnsi="Times New Roman" w:cs="Times New Roman"/>
                <w:sz w:val="24"/>
                <w:szCs w:val="32"/>
              </w:rPr>
              <w:pPrChange w:id="909"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2</w:t>
            </w:r>
          </w:p>
        </w:tc>
        <w:tc>
          <w:tcPr>
            <w:tcW w:w="959" w:type="dxa"/>
            <w:tcPrChange w:id="910" w:author="User" w:date="2016-01-14T13:16:00Z">
              <w:tcPr>
                <w:tcW w:w="959" w:type="dxa"/>
              </w:tcPr>
            </w:tcPrChange>
          </w:tcPr>
          <w:p w:rsidR="008F0C5D" w:rsidRDefault="008F0C5D" w:rsidP="00855E9E">
            <w:pPr>
              <w:rPr>
                <w:rFonts w:ascii="Times New Roman" w:hAnsi="Times New Roman" w:cs="Times New Roman"/>
                <w:sz w:val="24"/>
                <w:szCs w:val="32"/>
              </w:rPr>
              <w:pPrChange w:id="911"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2</w:t>
            </w:r>
          </w:p>
        </w:tc>
        <w:tc>
          <w:tcPr>
            <w:tcW w:w="959" w:type="dxa"/>
            <w:tcPrChange w:id="912" w:author="User" w:date="2016-01-14T13:16:00Z">
              <w:tcPr>
                <w:tcW w:w="959" w:type="dxa"/>
              </w:tcPr>
            </w:tcPrChange>
          </w:tcPr>
          <w:p w:rsidR="008F0C5D" w:rsidRDefault="008F0C5D" w:rsidP="00855E9E">
            <w:pPr>
              <w:rPr>
                <w:rFonts w:ascii="Times New Roman" w:hAnsi="Times New Roman" w:cs="Times New Roman"/>
                <w:sz w:val="24"/>
                <w:szCs w:val="32"/>
              </w:rPr>
              <w:pPrChange w:id="913"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3</w:t>
            </w:r>
          </w:p>
        </w:tc>
        <w:tc>
          <w:tcPr>
            <w:tcW w:w="959" w:type="dxa"/>
            <w:tcPrChange w:id="914" w:author="User" w:date="2016-01-14T13:16:00Z">
              <w:tcPr>
                <w:tcW w:w="959" w:type="dxa"/>
              </w:tcPr>
            </w:tcPrChange>
          </w:tcPr>
          <w:p w:rsidR="008F0C5D" w:rsidRDefault="008F0C5D" w:rsidP="00855E9E">
            <w:pPr>
              <w:rPr>
                <w:rFonts w:ascii="Times New Roman" w:hAnsi="Times New Roman" w:cs="Times New Roman"/>
                <w:sz w:val="24"/>
                <w:szCs w:val="32"/>
              </w:rPr>
              <w:pPrChange w:id="915"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916" w:author="User" w:date="2016-01-14T13:16:00Z">
              <w:tcPr>
                <w:tcW w:w="959" w:type="dxa"/>
              </w:tcPr>
            </w:tcPrChange>
          </w:tcPr>
          <w:p w:rsidR="008F0C5D" w:rsidRDefault="008F0C5D" w:rsidP="00855E9E">
            <w:pPr>
              <w:rPr>
                <w:rFonts w:ascii="Times New Roman" w:hAnsi="Times New Roman" w:cs="Times New Roman"/>
                <w:sz w:val="24"/>
                <w:szCs w:val="32"/>
              </w:rPr>
              <w:pPrChange w:id="917"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918" w:author="User" w:date="2016-01-14T13:16:00Z">
              <w:tcPr>
                <w:tcW w:w="959" w:type="dxa"/>
              </w:tcPr>
            </w:tcPrChange>
          </w:tcPr>
          <w:p w:rsidR="008F0C5D" w:rsidRDefault="008F0C5D" w:rsidP="00855E9E">
            <w:pPr>
              <w:rPr>
                <w:rFonts w:ascii="Times New Roman" w:hAnsi="Times New Roman" w:cs="Times New Roman"/>
                <w:sz w:val="24"/>
                <w:szCs w:val="32"/>
              </w:rPr>
              <w:pPrChange w:id="919"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2</w:t>
            </w:r>
          </w:p>
        </w:tc>
        <w:tc>
          <w:tcPr>
            <w:tcW w:w="959" w:type="dxa"/>
            <w:gridSpan w:val="2"/>
            <w:tcPrChange w:id="920" w:author="User" w:date="2016-01-14T13:16:00Z">
              <w:tcPr>
                <w:tcW w:w="959" w:type="dxa"/>
                <w:gridSpan w:val="2"/>
              </w:tcPr>
            </w:tcPrChange>
          </w:tcPr>
          <w:p w:rsidR="008F0C5D" w:rsidRDefault="008F0C5D" w:rsidP="00855E9E">
            <w:pPr>
              <w:rPr>
                <w:rFonts w:ascii="Times New Roman" w:hAnsi="Times New Roman" w:cs="Times New Roman"/>
                <w:sz w:val="24"/>
                <w:szCs w:val="32"/>
              </w:rPr>
              <w:pPrChange w:id="921"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2</w:t>
            </w:r>
          </w:p>
        </w:tc>
        <w:tc>
          <w:tcPr>
            <w:tcW w:w="959" w:type="dxa"/>
            <w:tcPrChange w:id="922" w:author="User" w:date="2016-01-14T13:16:00Z">
              <w:tcPr>
                <w:tcW w:w="959" w:type="dxa"/>
              </w:tcPr>
            </w:tcPrChange>
          </w:tcPr>
          <w:p w:rsidR="008F0C5D" w:rsidRDefault="008F0C5D" w:rsidP="00855E9E">
            <w:pPr>
              <w:rPr>
                <w:rFonts w:ascii="Times New Roman" w:hAnsi="Times New Roman" w:cs="Times New Roman"/>
                <w:sz w:val="24"/>
                <w:szCs w:val="32"/>
              </w:rPr>
              <w:pPrChange w:id="923"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924" w:author="User" w:date="2016-01-14T13:16:00Z">
              <w:tcPr>
                <w:tcW w:w="959" w:type="dxa"/>
              </w:tcPr>
            </w:tcPrChange>
          </w:tcPr>
          <w:p w:rsidR="008F0C5D" w:rsidRDefault="008F0C5D" w:rsidP="00855E9E">
            <w:pPr>
              <w:rPr>
                <w:rFonts w:ascii="Times New Roman" w:hAnsi="Times New Roman" w:cs="Times New Roman"/>
                <w:sz w:val="24"/>
                <w:szCs w:val="32"/>
              </w:rPr>
              <w:pPrChange w:id="925"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926" w:author="User" w:date="2016-01-14T13:16:00Z">
              <w:tcPr>
                <w:tcW w:w="959" w:type="dxa"/>
              </w:tcPr>
            </w:tcPrChange>
          </w:tcPr>
          <w:p w:rsidR="008F0C5D" w:rsidRDefault="008F0C5D" w:rsidP="00855E9E">
            <w:pPr>
              <w:rPr>
                <w:rFonts w:ascii="Times New Roman" w:hAnsi="Times New Roman" w:cs="Times New Roman"/>
                <w:sz w:val="24"/>
                <w:szCs w:val="32"/>
              </w:rPr>
            </w:pPr>
            <w:r>
              <w:rPr>
                <w:rFonts w:ascii="Times New Roman" w:hAnsi="Times New Roman" w:cs="Times New Roman"/>
                <w:sz w:val="24"/>
                <w:szCs w:val="32"/>
              </w:rPr>
              <w:t>x</w:t>
            </w:r>
          </w:p>
        </w:tc>
      </w:tr>
      <w:tr w:rsidR="008F0C5D" w:rsidTr="00855E9E">
        <w:trPr>
          <w:trHeight w:val="338"/>
          <w:trPrChange w:id="927" w:author="User" w:date="2016-01-14T13:16:00Z">
            <w:trPr>
              <w:trHeight w:val="752"/>
            </w:trPr>
          </w:trPrChange>
        </w:trPr>
        <w:tc>
          <w:tcPr>
            <w:tcW w:w="1890" w:type="dxa"/>
            <w:tcPrChange w:id="928" w:author="User" w:date="2016-01-14T13:16:00Z">
              <w:tcPr>
                <w:tcW w:w="1890" w:type="dxa"/>
              </w:tcPr>
            </w:tcPrChange>
          </w:tcPr>
          <w:p w:rsidR="008F0C5D" w:rsidRDefault="008F0C5D" w:rsidP="009A0520">
            <w:pPr>
              <w:jc w:val="center"/>
              <w:rPr>
                <w:rFonts w:ascii="Times New Roman" w:hAnsi="Times New Roman" w:cs="Times New Roman"/>
                <w:sz w:val="24"/>
                <w:szCs w:val="32"/>
              </w:rPr>
              <w:pPrChange w:id="929" w:author="User" w:date="2016-01-14T13:20:00Z">
                <w:pPr>
                  <w:framePr w:hSpace="180" w:wrap="around" w:vAnchor="text" w:hAnchor="margin" w:xAlign="center" w:y="277"/>
                  <w:spacing w:line="480" w:lineRule="auto"/>
                </w:pPr>
              </w:pPrChange>
            </w:pPr>
            <w:r>
              <w:rPr>
                <w:rFonts w:ascii="Times New Roman" w:hAnsi="Times New Roman" w:cs="Times New Roman"/>
                <w:sz w:val="24"/>
                <w:szCs w:val="32"/>
              </w:rPr>
              <w:t>User_3</w:t>
            </w:r>
          </w:p>
        </w:tc>
        <w:tc>
          <w:tcPr>
            <w:tcW w:w="909" w:type="dxa"/>
            <w:tcPrChange w:id="930" w:author="User" w:date="2016-01-14T13:16:00Z">
              <w:tcPr>
                <w:tcW w:w="909" w:type="dxa"/>
              </w:tcPr>
            </w:tcPrChange>
          </w:tcPr>
          <w:p w:rsidR="008F0C5D" w:rsidRDefault="008F0C5D" w:rsidP="00855E9E">
            <w:pPr>
              <w:rPr>
                <w:rFonts w:ascii="Times New Roman" w:hAnsi="Times New Roman" w:cs="Times New Roman"/>
                <w:sz w:val="24"/>
                <w:szCs w:val="32"/>
              </w:rPr>
              <w:pPrChange w:id="931"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3</w:t>
            </w:r>
          </w:p>
        </w:tc>
        <w:tc>
          <w:tcPr>
            <w:tcW w:w="959" w:type="dxa"/>
            <w:tcPrChange w:id="932" w:author="User" w:date="2016-01-14T13:16:00Z">
              <w:tcPr>
                <w:tcW w:w="959" w:type="dxa"/>
              </w:tcPr>
            </w:tcPrChange>
          </w:tcPr>
          <w:p w:rsidR="008F0C5D" w:rsidRDefault="008F0C5D" w:rsidP="00855E9E">
            <w:pPr>
              <w:rPr>
                <w:rFonts w:ascii="Times New Roman" w:hAnsi="Times New Roman" w:cs="Times New Roman"/>
                <w:sz w:val="24"/>
                <w:szCs w:val="32"/>
              </w:rPr>
              <w:pPrChange w:id="933"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934" w:author="User" w:date="2016-01-14T13:16:00Z">
              <w:tcPr>
                <w:tcW w:w="959" w:type="dxa"/>
              </w:tcPr>
            </w:tcPrChange>
          </w:tcPr>
          <w:p w:rsidR="008F0C5D" w:rsidRDefault="008F0C5D" w:rsidP="00855E9E">
            <w:pPr>
              <w:rPr>
                <w:rFonts w:ascii="Times New Roman" w:hAnsi="Times New Roman" w:cs="Times New Roman"/>
                <w:sz w:val="24"/>
                <w:szCs w:val="32"/>
              </w:rPr>
              <w:pPrChange w:id="935"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3</w:t>
            </w:r>
          </w:p>
        </w:tc>
        <w:tc>
          <w:tcPr>
            <w:tcW w:w="959" w:type="dxa"/>
            <w:tcPrChange w:id="936" w:author="User" w:date="2016-01-14T13:16:00Z">
              <w:tcPr>
                <w:tcW w:w="959" w:type="dxa"/>
              </w:tcPr>
            </w:tcPrChange>
          </w:tcPr>
          <w:p w:rsidR="008F0C5D" w:rsidRDefault="008F0C5D" w:rsidP="00855E9E">
            <w:pPr>
              <w:rPr>
                <w:rFonts w:ascii="Times New Roman" w:hAnsi="Times New Roman" w:cs="Times New Roman"/>
                <w:sz w:val="24"/>
                <w:szCs w:val="32"/>
              </w:rPr>
              <w:pPrChange w:id="937"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3</w:t>
            </w:r>
          </w:p>
        </w:tc>
        <w:tc>
          <w:tcPr>
            <w:tcW w:w="959" w:type="dxa"/>
            <w:tcPrChange w:id="938" w:author="User" w:date="2016-01-14T13:16:00Z">
              <w:tcPr>
                <w:tcW w:w="959" w:type="dxa"/>
              </w:tcPr>
            </w:tcPrChange>
          </w:tcPr>
          <w:p w:rsidR="008F0C5D" w:rsidRDefault="008F0C5D" w:rsidP="00855E9E">
            <w:pPr>
              <w:rPr>
                <w:rFonts w:ascii="Times New Roman" w:hAnsi="Times New Roman" w:cs="Times New Roman"/>
                <w:sz w:val="24"/>
                <w:szCs w:val="32"/>
              </w:rPr>
              <w:pPrChange w:id="939"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940" w:author="User" w:date="2016-01-14T13:16:00Z">
              <w:tcPr>
                <w:tcW w:w="959" w:type="dxa"/>
              </w:tcPr>
            </w:tcPrChange>
          </w:tcPr>
          <w:p w:rsidR="008F0C5D" w:rsidRDefault="008F0C5D" w:rsidP="00855E9E">
            <w:pPr>
              <w:rPr>
                <w:rFonts w:ascii="Times New Roman" w:hAnsi="Times New Roman" w:cs="Times New Roman"/>
                <w:sz w:val="24"/>
                <w:szCs w:val="32"/>
              </w:rPr>
              <w:pPrChange w:id="941"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gridSpan w:val="2"/>
            <w:tcPrChange w:id="942" w:author="User" w:date="2016-01-14T13:16:00Z">
              <w:tcPr>
                <w:tcW w:w="959" w:type="dxa"/>
                <w:gridSpan w:val="2"/>
              </w:tcPr>
            </w:tcPrChange>
          </w:tcPr>
          <w:p w:rsidR="008F0C5D" w:rsidRDefault="008F0C5D" w:rsidP="00855E9E">
            <w:pPr>
              <w:rPr>
                <w:rFonts w:ascii="Times New Roman" w:hAnsi="Times New Roman" w:cs="Times New Roman"/>
                <w:sz w:val="24"/>
                <w:szCs w:val="32"/>
              </w:rPr>
              <w:pPrChange w:id="943"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944" w:author="User" w:date="2016-01-14T13:16:00Z">
              <w:tcPr>
                <w:tcW w:w="959" w:type="dxa"/>
              </w:tcPr>
            </w:tcPrChange>
          </w:tcPr>
          <w:p w:rsidR="008F0C5D" w:rsidRDefault="008F0C5D" w:rsidP="00855E9E">
            <w:pPr>
              <w:rPr>
                <w:rFonts w:ascii="Times New Roman" w:hAnsi="Times New Roman" w:cs="Times New Roman"/>
                <w:sz w:val="24"/>
                <w:szCs w:val="32"/>
              </w:rPr>
              <w:pPrChange w:id="945"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946" w:author="User" w:date="2016-01-14T13:16:00Z">
              <w:tcPr>
                <w:tcW w:w="959" w:type="dxa"/>
              </w:tcPr>
            </w:tcPrChange>
          </w:tcPr>
          <w:p w:rsidR="008F0C5D" w:rsidRDefault="008F0C5D" w:rsidP="00855E9E">
            <w:pPr>
              <w:rPr>
                <w:rFonts w:ascii="Times New Roman" w:hAnsi="Times New Roman" w:cs="Times New Roman"/>
                <w:sz w:val="24"/>
                <w:szCs w:val="32"/>
              </w:rPr>
              <w:pPrChange w:id="947" w:author="User" w:date="2016-01-14T13:15:00Z">
                <w:pPr>
                  <w:framePr w:hSpace="180" w:wrap="around" w:vAnchor="text" w:hAnchor="margin" w:xAlign="center" w:y="277"/>
                  <w:spacing w:line="480" w:lineRule="auto"/>
                </w:pPr>
              </w:pPrChange>
            </w:pPr>
            <w:r>
              <w:rPr>
                <w:rFonts w:ascii="Times New Roman" w:hAnsi="Times New Roman" w:cs="Times New Roman"/>
                <w:sz w:val="24"/>
                <w:szCs w:val="32"/>
              </w:rPr>
              <w:t>x</w:t>
            </w:r>
          </w:p>
        </w:tc>
        <w:tc>
          <w:tcPr>
            <w:tcW w:w="959" w:type="dxa"/>
            <w:tcPrChange w:id="948" w:author="User" w:date="2016-01-14T13:16:00Z">
              <w:tcPr>
                <w:tcW w:w="959" w:type="dxa"/>
              </w:tcPr>
            </w:tcPrChange>
          </w:tcPr>
          <w:p w:rsidR="008F0C5D" w:rsidRDefault="008F0C5D" w:rsidP="00855E9E">
            <w:pPr>
              <w:rPr>
                <w:rFonts w:ascii="Times New Roman" w:hAnsi="Times New Roman" w:cs="Times New Roman"/>
                <w:sz w:val="24"/>
                <w:szCs w:val="32"/>
              </w:rPr>
            </w:pPr>
            <w:r>
              <w:rPr>
                <w:rFonts w:ascii="Times New Roman" w:hAnsi="Times New Roman" w:cs="Times New Roman"/>
                <w:sz w:val="24"/>
                <w:szCs w:val="32"/>
              </w:rPr>
              <w:t>x</w:t>
            </w:r>
          </w:p>
        </w:tc>
      </w:tr>
    </w:tbl>
    <w:p w:rsidR="008F0C5D" w:rsidRPr="000C7129" w:rsidRDefault="008F0C5D" w:rsidP="008F0C5D">
      <w:pPr>
        <w:spacing w:after="0" w:line="240" w:lineRule="auto"/>
        <w:ind w:firstLine="720"/>
        <w:jc w:val="center"/>
        <w:rPr>
          <w:rFonts w:ascii="Times New Roman" w:hAnsi="Times New Roman" w:cs="Times New Roman"/>
          <w:sz w:val="24"/>
          <w:szCs w:val="32"/>
        </w:rPr>
      </w:pPr>
      <w:r w:rsidRPr="00855E9E">
        <w:rPr>
          <w:rFonts w:ascii="Times New Roman" w:hAnsi="Times New Roman" w:cs="Times New Roman"/>
          <w:sz w:val="24"/>
          <w:szCs w:val="32"/>
          <w:highlight w:val="yellow"/>
        </w:rPr>
        <w:t xml:space="preserve">Table 4.2 </w:t>
      </w:r>
      <w:r w:rsidR="00855E9E" w:rsidRPr="00855E9E">
        <w:rPr>
          <w:rFonts w:ascii="Times New Roman" w:hAnsi="Times New Roman" w:cs="Times New Roman"/>
          <w:sz w:val="24"/>
          <w:szCs w:val="32"/>
          <w:highlight w:val="yellow"/>
        </w:rPr>
        <w:t>Matching Results of 3 Users</w:t>
      </w:r>
    </w:p>
    <w:p w:rsidR="008F0C5D" w:rsidRDefault="008F0C5D" w:rsidP="008F0C5D">
      <w:pPr>
        <w:spacing w:line="480" w:lineRule="auto"/>
        <w:jc w:val="both"/>
        <w:rPr>
          <w:rFonts w:ascii="Times New Roman" w:hAnsi="Times New Roman" w:cs="Times New Roman"/>
          <w:sz w:val="24"/>
          <w:szCs w:val="32"/>
        </w:rPr>
      </w:pPr>
    </w:p>
    <w:p w:rsidR="008F0C5D" w:rsidRDefault="008F0C5D" w:rsidP="008F0C5D">
      <w:pPr>
        <w:spacing w:line="240" w:lineRule="auto"/>
        <w:jc w:val="center"/>
        <w:rPr>
          <w:rFonts w:ascii="Times New Roman" w:hAnsi="Times New Roman" w:cs="Times New Roman"/>
          <w:sz w:val="24"/>
          <w:szCs w:val="32"/>
        </w:rPr>
      </w:pPr>
      <w:commentRangeStart w:id="949"/>
      <w:r>
        <w:rPr>
          <w:rFonts w:ascii="Times New Roman" w:hAnsi="Times New Roman" w:cs="Times New Roman"/>
          <w:noProof/>
          <w:sz w:val="24"/>
          <w:szCs w:val="32"/>
          <w:lang w:val="en-MY" w:eastAsia="en-MY"/>
        </w:rPr>
        <w:drawing>
          <wp:inline distT="0" distB="0" distL="0" distR="0">
            <wp:extent cx="5486400" cy="3200400"/>
            <wp:effectExtent l="0" t="0" r="19050" b="19050"/>
            <wp:docPr id="289" name="Chart 28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commentRangeEnd w:id="949"/>
      <w:r w:rsidR="00CA362B">
        <w:rPr>
          <w:rStyle w:val="CommentReference"/>
          <w:rFonts w:ascii="Arial" w:eastAsia="Arial" w:hAnsi="Arial" w:cs="Arial"/>
          <w:color w:val="000000"/>
          <w:lang w:eastAsia="zh-CN"/>
        </w:rPr>
        <w:commentReference w:id="949"/>
      </w:r>
      <w:r>
        <w:rPr>
          <w:rFonts w:ascii="Times New Roman" w:hAnsi="Times New Roman" w:cs="Times New Roman"/>
          <w:sz w:val="24"/>
          <w:szCs w:val="32"/>
        </w:rPr>
        <w:br/>
      </w:r>
      <w:r w:rsidRPr="00CA362B">
        <w:rPr>
          <w:rFonts w:ascii="Times New Roman" w:hAnsi="Times New Roman" w:cs="Times New Roman"/>
          <w:sz w:val="24"/>
          <w:szCs w:val="32"/>
          <w:highlight w:val="yellow"/>
        </w:rPr>
        <w:t xml:space="preserve">Figure 4.29: </w:t>
      </w:r>
      <w:r w:rsidR="00CA362B">
        <w:rPr>
          <w:rFonts w:ascii="Times New Roman" w:hAnsi="Times New Roman" w:cs="Times New Roman"/>
          <w:sz w:val="24"/>
          <w:szCs w:val="32"/>
          <w:highlight w:val="yellow"/>
        </w:rPr>
        <w:t>IRS</w:t>
      </w:r>
      <w:r w:rsidRPr="00CA362B">
        <w:rPr>
          <w:rFonts w:ascii="Times New Roman" w:hAnsi="Times New Roman" w:cs="Times New Roman"/>
          <w:sz w:val="24"/>
          <w:szCs w:val="32"/>
          <w:highlight w:val="yellow"/>
        </w:rPr>
        <w:t xml:space="preserve"> </w:t>
      </w:r>
      <w:r w:rsidR="00CA362B">
        <w:rPr>
          <w:rFonts w:ascii="Times New Roman" w:hAnsi="Times New Roman" w:cs="Times New Roman"/>
          <w:sz w:val="24"/>
          <w:szCs w:val="32"/>
          <w:highlight w:val="yellow"/>
        </w:rPr>
        <w:t xml:space="preserve">Recognition </w:t>
      </w:r>
      <w:r w:rsidR="00CA362B" w:rsidRPr="00CA362B">
        <w:rPr>
          <w:rFonts w:ascii="Times New Roman" w:hAnsi="Times New Roman" w:cs="Times New Roman"/>
          <w:sz w:val="24"/>
          <w:szCs w:val="32"/>
          <w:highlight w:val="yellow"/>
        </w:rPr>
        <w:t xml:space="preserve">Probability </w:t>
      </w:r>
    </w:p>
    <w:p w:rsidR="008F0C5D" w:rsidRDefault="008F0C5D" w:rsidP="008F0C5D">
      <w:pPr>
        <w:spacing w:line="480" w:lineRule="auto"/>
        <w:jc w:val="both"/>
        <w:rPr>
          <w:rFonts w:ascii="Times New Roman" w:hAnsi="Times New Roman" w:cs="Times New Roman"/>
          <w:sz w:val="24"/>
          <w:szCs w:val="32"/>
        </w:rPr>
      </w:pPr>
    </w:p>
    <w:p w:rsidR="008F0C5D" w:rsidRDefault="008F0C5D" w:rsidP="008F0C5D">
      <w:pPr>
        <w:pStyle w:val="Heading2"/>
      </w:pPr>
      <w:bookmarkStart w:id="950" w:name="_Toc440459516"/>
      <w:bookmarkStart w:id="951" w:name="_Toc440464054"/>
      <w:r>
        <w:lastRenderedPageBreak/>
        <w:t xml:space="preserve">4.9 </w:t>
      </w:r>
      <w:r w:rsidRPr="0074418A">
        <w:t>Analysis:</w:t>
      </w:r>
      <w:bookmarkEnd w:id="950"/>
      <w:bookmarkEnd w:id="951"/>
    </w:p>
    <w:p w:rsidR="008F0C5D" w:rsidRDefault="008F0C5D" w:rsidP="008F0C5D">
      <w:pPr>
        <w:spacing w:line="480" w:lineRule="auto"/>
        <w:jc w:val="both"/>
        <w:rPr>
          <w:rFonts w:ascii="Times New Roman" w:hAnsi="Times New Roman" w:cs="Times New Roman"/>
          <w:sz w:val="24"/>
          <w:szCs w:val="32"/>
        </w:rPr>
      </w:pPr>
      <w:r>
        <w:rPr>
          <w:rFonts w:ascii="Times New Roman" w:hAnsi="Times New Roman" w:cs="Times New Roman"/>
          <w:sz w:val="24"/>
          <w:szCs w:val="32"/>
        </w:rPr>
        <w:t>Figure 4.30 shows the total logic elements</w:t>
      </w:r>
      <w:commentRangeStart w:id="952"/>
      <w:ins w:id="953" w:author="User" w:date="2016-01-14T13:23:00Z">
        <w:r w:rsidR="00974D56">
          <w:rPr>
            <w:rFonts w:ascii="Times New Roman" w:hAnsi="Times New Roman" w:cs="Times New Roman"/>
            <w:sz w:val="24"/>
            <w:szCs w:val="32"/>
          </w:rPr>
          <w:t xml:space="preserve"> </w:t>
        </w:r>
        <w:commentRangeEnd w:id="952"/>
        <w:r w:rsidR="00974D56">
          <w:rPr>
            <w:rStyle w:val="CommentReference"/>
            <w:rFonts w:ascii="Arial" w:eastAsia="Arial" w:hAnsi="Arial" w:cs="Arial"/>
            <w:color w:val="000000"/>
            <w:lang w:eastAsia="zh-CN"/>
          </w:rPr>
          <w:commentReference w:id="952"/>
        </w:r>
      </w:ins>
      <w:r>
        <w:rPr>
          <w:rFonts w:ascii="Times New Roman" w:hAnsi="Times New Roman" w:cs="Times New Roman"/>
          <w:sz w:val="24"/>
          <w:szCs w:val="32"/>
        </w:rPr>
        <w:t xml:space="preserve">of 80% that has been used </w:t>
      </w:r>
      <w:del w:id="954" w:author="User" w:date="2016-01-14T13:23:00Z">
        <w:r w:rsidDel="00974D56">
          <w:rPr>
            <w:rFonts w:ascii="Times New Roman" w:hAnsi="Times New Roman" w:cs="Times New Roman"/>
            <w:sz w:val="24"/>
            <w:szCs w:val="32"/>
          </w:rPr>
          <w:delText xml:space="preserve">that </w:delText>
        </w:r>
      </w:del>
      <w:ins w:id="955" w:author="User" w:date="2016-01-14T13:23:00Z">
        <w:r w:rsidR="00974D56">
          <w:rPr>
            <w:rFonts w:ascii="Times New Roman" w:hAnsi="Times New Roman" w:cs="Times New Roman"/>
            <w:sz w:val="24"/>
            <w:szCs w:val="32"/>
          </w:rPr>
          <w:t>which</w:t>
        </w:r>
        <w:r w:rsidR="00974D56">
          <w:rPr>
            <w:rFonts w:ascii="Times New Roman" w:hAnsi="Times New Roman" w:cs="Times New Roman"/>
            <w:sz w:val="24"/>
            <w:szCs w:val="32"/>
          </w:rPr>
          <w:t xml:space="preserve"> </w:t>
        </w:r>
      </w:ins>
      <w:r>
        <w:rPr>
          <w:rFonts w:ascii="Times New Roman" w:hAnsi="Times New Roman" w:cs="Times New Roman"/>
          <w:sz w:val="24"/>
          <w:szCs w:val="32"/>
        </w:rPr>
        <w:t xml:space="preserve">is almost the </w:t>
      </w:r>
      <w:del w:id="956" w:author="User" w:date="2016-01-14T13:23:00Z">
        <w:r w:rsidDel="00974D56">
          <w:rPr>
            <w:rFonts w:ascii="Times New Roman" w:hAnsi="Times New Roman" w:cs="Times New Roman"/>
            <w:sz w:val="24"/>
            <w:szCs w:val="32"/>
          </w:rPr>
          <w:delText xml:space="preserve">maximum </w:delText>
        </w:r>
      </w:del>
      <w:ins w:id="957" w:author="User" w:date="2016-01-14T13:23:00Z">
        <w:r w:rsidR="00974D56">
          <w:rPr>
            <w:rFonts w:ascii="Times New Roman" w:hAnsi="Times New Roman" w:cs="Times New Roman"/>
            <w:sz w:val="24"/>
            <w:szCs w:val="32"/>
          </w:rPr>
          <w:t>upper limit</w:t>
        </w:r>
        <w:r w:rsidR="00974D56">
          <w:rPr>
            <w:rFonts w:ascii="Times New Roman" w:hAnsi="Times New Roman" w:cs="Times New Roman"/>
            <w:sz w:val="24"/>
            <w:szCs w:val="32"/>
          </w:rPr>
          <w:t xml:space="preserve"> </w:t>
        </w:r>
      </w:ins>
      <w:del w:id="958" w:author="User" w:date="2016-01-14T13:23:00Z">
        <w:r w:rsidDel="00974D56">
          <w:rPr>
            <w:rFonts w:ascii="Times New Roman" w:hAnsi="Times New Roman" w:cs="Times New Roman"/>
            <w:sz w:val="24"/>
            <w:szCs w:val="32"/>
          </w:rPr>
          <w:delText xml:space="preserve">of </w:delText>
        </w:r>
      </w:del>
      <w:ins w:id="959" w:author="User" w:date="2016-01-14T13:23:00Z">
        <w:r w:rsidR="00974D56">
          <w:rPr>
            <w:rFonts w:ascii="Times New Roman" w:hAnsi="Times New Roman" w:cs="Times New Roman"/>
            <w:sz w:val="24"/>
            <w:szCs w:val="32"/>
          </w:rPr>
          <w:t>for the</w:t>
        </w:r>
        <w:r w:rsidR="00974D56">
          <w:rPr>
            <w:rFonts w:ascii="Times New Roman" w:hAnsi="Times New Roman" w:cs="Times New Roman"/>
            <w:sz w:val="24"/>
            <w:szCs w:val="32"/>
          </w:rPr>
          <w:t xml:space="preserve"> </w:t>
        </w:r>
      </w:ins>
      <w:r>
        <w:rPr>
          <w:rFonts w:ascii="Times New Roman" w:hAnsi="Times New Roman" w:cs="Times New Roman"/>
          <w:sz w:val="24"/>
          <w:szCs w:val="32"/>
        </w:rPr>
        <w:t xml:space="preserve">Altera DE2 </w:t>
      </w:r>
      <w:ins w:id="960" w:author="User" w:date="2016-01-14T13:23:00Z">
        <w:r w:rsidR="00974D56">
          <w:rPr>
            <w:rFonts w:ascii="Times New Roman" w:hAnsi="Times New Roman" w:cs="Times New Roman"/>
            <w:sz w:val="24"/>
            <w:szCs w:val="32"/>
          </w:rPr>
          <w:t>Board</w:t>
        </w:r>
      </w:ins>
      <w:del w:id="961" w:author="User" w:date="2016-01-14T13:23:00Z">
        <w:r w:rsidDel="00974D56">
          <w:rPr>
            <w:rFonts w:ascii="Times New Roman" w:hAnsi="Times New Roman" w:cs="Times New Roman"/>
            <w:sz w:val="24"/>
            <w:szCs w:val="32"/>
          </w:rPr>
          <w:delText xml:space="preserve">and </w:delText>
        </w:r>
      </w:del>
      <w:ins w:id="962" w:author="User" w:date="2016-01-14T13:23:00Z">
        <w:r w:rsidR="00974D56">
          <w:rPr>
            <w:rFonts w:ascii="Times New Roman" w:hAnsi="Times New Roman" w:cs="Times New Roman"/>
            <w:sz w:val="24"/>
            <w:szCs w:val="32"/>
          </w:rPr>
          <w:t>.</w:t>
        </w:r>
        <w:r w:rsidR="00974D56">
          <w:rPr>
            <w:rFonts w:ascii="Times New Roman" w:hAnsi="Times New Roman" w:cs="Times New Roman"/>
            <w:sz w:val="24"/>
            <w:szCs w:val="32"/>
          </w:rPr>
          <w:t xml:space="preserve"> </w:t>
        </w:r>
      </w:ins>
      <w:r>
        <w:rPr>
          <w:rFonts w:ascii="Times New Roman" w:hAnsi="Times New Roman" w:cs="Times New Roman"/>
          <w:sz w:val="24"/>
          <w:szCs w:val="32"/>
        </w:rPr>
        <w:t>Figure 4.31</w:t>
      </w:r>
      <w:ins w:id="963" w:author="User" w:date="2016-01-14T13:24:00Z">
        <w:r w:rsidR="00974D56">
          <w:rPr>
            <w:rFonts w:ascii="Times New Roman" w:hAnsi="Times New Roman" w:cs="Times New Roman"/>
            <w:sz w:val="24"/>
            <w:szCs w:val="32"/>
          </w:rPr>
          <w:t xml:space="preserve"> </w:t>
        </w:r>
      </w:ins>
      <w:ins w:id="964" w:author="User" w:date="2016-01-14T13:23:00Z">
        <w:r w:rsidR="00974D56">
          <w:rPr>
            <w:rFonts w:ascii="Times New Roman" w:hAnsi="Times New Roman" w:cs="Times New Roman"/>
            <w:sz w:val="24"/>
            <w:szCs w:val="32"/>
          </w:rPr>
          <w:t>however,</w:t>
        </w:r>
      </w:ins>
      <w:r>
        <w:rPr>
          <w:rFonts w:ascii="Times New Roman" w:hAnsi="Times New Roman" w:cs="Times New Roman"/>
          <w:sz w:val="24"/>
          <w:szCs w:val="32"/>
        </w:rPr>
        <w:t xml:space="preserve"> shows the total power dissipation at 589.48 mW for the entire IRS system.</w:t>
      </w:r>
    </w:p>
    <w:p w:rsidR="008F0C5D" w:rsidRDefault="008F0C5D" w:rsidP="008F0C5D">
      <w:pPr>
        <w:spacing w:after="0" w:line="240" w:lineRule="auto"/>
        <w:jc w:val="center"/>
        <w:rPr>
          <w:rFonts w:ascii="Times New Roman" w:hAnsi="Times New Roman" w:cs="Times New Roman"/>
          <w:b/>
          <w:sz w:val="24"/>
          <w:szCs w:val="32"/>
          <w:u w:val="single"/>
        </w:rPr>
      </w:pPr>
      <w:r>
        <w:rPr>
          <w:rFonts w:ascii="Times New Roman" w:hAnsi="Times New Roman" w:cs="Times New Roman"/>
          <w:color w:val="4F81BD" w:themeColor="accent1"/>
          <w:sz w:val="32"/>
          <w:szCs w:val="32"/>
        </w:rPr>
        <w:br/>
      </w:r>
      <w:r>
        <w:rPr>
          <w:noProof/>
          <w:lang w:val="en-MY" w:eastAsia="en-MY"/>
        </w:rPr>
        <w:drawing>
          <wp:inline distT="0" distB="0" distL="0" distR="0">
            <wp:extent cx="3876675" cy="2851511"/>
            <wp:effectExtent l="0" t="0" r="0" b="6350"/>
            <wp:docPr id="225" name="Picture 225" descr="https://lh4.googleusercontent.com/Dj28pMpyZMhmbyhFtolrwdoSwljQbcbq7SQLRGBj4wtSu9HRuorQCyMCq5PAOMuBnvAtfG4f3vOcAeA4I4LJ5R8cL3iixBsVzUycoBzKYl6X3Y8PJ7zbHiVQkd0jMzwHhfb4PXJc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Dj28pMpyZMhmbyhFtolrwdoSwljQbcbq7SQLRGBj4wtSu9HRuorQCyMCq5PAOMuBnvAtfG4f3vOcAeA4I4LJ5R8cL3iixBsVzUycoBzKYl6X3Y8PJ7zbHiVQkd0jMzwHhfb4PXJcww"/>
                    <pic:cNvPicPr>
                      <a:picLocks noChangeAspect="1" noChangeArrowheads="1"/>
                    </pic:cNvPicPr>
                  </pic:nvPicPr>
                  <pic:blipFill>
                    <a:blip r:embed="rId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8018" cy="2859855"/>
                    </a:xfrm>
                    <a:prstGeom prst="rect">
                      <a:avLst/>
                    </a:prstGeom>
                    <a:noFill/>
                    <a:ln>
                      <a:noFill/>
                    </a:ln>
                  </pic:spPr>
                </pic:pic>
              </a:graphicData>
            </a:graphic>
          </wp:inline>
        </w:drawing>
      </w:r>
      <w:r>
        <w:rPr>
          <w:rFonts w:ascii="Times New Roman" w:hAnsi="Times New Roman" w:cs="Times New Roman"/>
          <w:sz w:val="24"/>
          <w:szCs w:val="32"/>
        </w:rPr>
        <w:br/>
        <w:t>Figure 4.30</w:t>
      </w:r>
      <w:r w:rsidRPr="005F61B7">
        <w:rPr>
          <w:rFonts w:ascii="Times New Roman" w:hAnsi="Times New Roman" w:cs="Times New Roman"/>
          <w:sz w:val="24"/>
          <w:szCs w:val="32"/>
        </w:rPr>
        <w:t>: Total Logic Elements</w:t>
      </w:r>
      <w:ins w:id="965" w:author="User" w:date="2016-01-14T13:24:00Z">
        <w:r w:rsidR="00974D56">
          <w:rPr>
            <w:rFonts w:ascii="Times New Roman" w:hAnsi="Times New Roman" w:cs="Times New Roman"/>
            <w:sz w:val="24"/>
            <w:szCs w:val="32"/>
          </w:rPr>
          <w:t xml:space="preserve"> of the IRS</w:t>
        </w:r>
      </w:ins>
    </w:p>
    <w:p w:rsidR="008F0C5D" w:rsidRPr="0074418A" w:rsidRDefault="008F0C5D" w:rsidP="008F0C5D">
      <w:pPr>
        <w:spacing w:after="0" w:line="240" w:lineRule="auto"/>
        <w:jc w:val="center"/>
        <w:rPr>
          <w:rFonts w:ascii="Times New Roman" w:hAnsi="Times New Roman" w:cs="Times New Roman"/>
          <w:sz w:val="24"/>
          <w:szCs w:val="32"/>
        </w:rPr>
      </w:pPr>
    </w:p>
    <w:p w:rsidR="008F0C5D" w:rsidRDefault="008F0C5D" w:rsidP="008F0C5D">
      <w:pPr>
        <w:spacing w:line="240" w:lineRule="auto"/>
        <w:jc w:val="center"/>
        <w:rPr>
          <w:rFonts w:ascii="Times New Roman" w:hAnsi="Times New Roman" w:cs="Times New Roman"/>
          <w:color w:val="4F81BD" w:themeColor="accent1"/>
          <w:sz w:val="32"/>
          <w:szCs w:val="32"/>
        </w:rPr>
      </w:pPr>
      <w:r>
        <w:rPr>
          <w:noProof/>
          <w:lang w:val="en-MY" w:eastAsia="en-MY"/>
        </w:rPr>
        <w:drawing>
          <wp:inline distT="0" distB="0" distL="0" distR="0">
            <wp:extent cx="3848100" cy="2398197"/>
            <wp:effectExtent l="0" t="0" r="0" b="2540"/>
            <wp:docPr id="20" name="Picture 20" descr="https://lh5.googleusercontent.com/96fzdI6xWVP-VvGO0bkG5rC-VFT23-VQ6yU0wXulCFjE1u3yCcfngiT85jG77gzG8Y4SXGk0szixFW0733qUSyMKs6WSXAl3BeX9Kc7ei2JheiI9wGYSmtNrfGyD7UkR4IUuNc4c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96fzdI6xWVP-VvGO0bkG5rC-VFT23-VQ6yU0wXulCFjE1u3yCcfngiT85jG77gzG8Y4SXGk0szixFW0733qUSyMKs6WSXAl3BeX9Kc7ei2JheiI9wGYSmtNrfGyD7UkR4IUuNc4cCw"/>
                    <pic:cNvPicPr>
                      <a:picLocks noChangeAspect="1" noChangeArrowheads="1"/>
                    </pic:cNvPicPr>
                  </pic:nvPicPr>
                  <pic:blipFill>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51475" cy="2400300"/>
                    </a:xfrm>
                    <a:prstGeom prst="rect">
                      <a:avLst/>
                    </a:prstGeom>
                    <a:noFill/>
                    <a:ln>
                      <a:noFill/>
                    </a:ln>
                  </pic:spPr>
                </pic:pic>
              </a:graphicData>
            </a:graphic>
          </wp:inline>
        </w:drawing>
      </w:r>
      <w:r>
        <w:rPr>
          <w:rFonts w:ascii="Times New Roman" w:hAnsi="Times New Roman" w:cs="Times New Roman"/>
          <w:color w:val="4F81BD" w:themeColor="accent1"/>
          <w:sz w:val="32"/>
          <w:szCs w:val="32"/>
        </w:rPr>
        <w:br/>
      </w:r>
      <w:r>
        <w:rPr>
          <w:rFonts w:ascii="Times New Roman" w:hAnsi="Times New Roman" w:cs="Times New Roman"/>
          <w:sz w:val="24"/>
          <w:szCs w:val="32"/>
        </w:rPr>
        <w:t>Figure 4.31:</w:t>
      </w:r>
      <w:r w:rsidRPr="008E0420">
        <w:rPr>
          <w:rFonts w:ascii="Times New Roman" w:hAnsi="Times New Roman" w:cs="Times New Roman"/>
          <w:sz w:val="24"/>
          <w:szCs w:val="32"/>
        </w:rPr>
        <w:t xml:space="preserve"> Total Power Dissipation</w:t>
      </w:r>
      <w:ins w:id="966" w:author="User" w:date="2016-01-14T13:24:00Z">
        <w:r w:rsidR="00974D56">
          <w:rPr>
            <w:rFonts w:ascii="Times New Roman" w:hAnsi="Times New Roman" w:cs="Times New Roman"/>
            <w:sz w:val="24"/>
            <w:szCs w:val="32"/>
          </w:rPr>
          <w:t xml:space="preserve"> of the IRS</w:t>
        </w:r>
      </w:ins>
    </w:p>
    <w:p w:rsidR="008F0C5D" w:rsidRDefault="008F0C5D" w:rsidP="008F0C5D">
      <w:pPr>
        <w:spacing w:line="480" w:lineRule="auto"/>
        <w:rPr>
          <w:rFonts w:ascii="Times New Roman" w:hAnsi="Times New Roman" w:cs="Times New Roman"/>
          <w:color w:val="4F81BD" w:themeColor="accent1"/>
          <w:sz w:val="32"/>
          <w:szCs w:val="32"/>
        </w:rPr>
      </w:pPr>
    </w:p>
    <w:p w:rsidR="008F0C5D" w:rsidRDefault="008F0C5D" w:rsidP="008F0C5D">
      <w:pPr>
        <w:pStyle w:val="Heading1"/>
      </w:pPr>
      <w:bookmarkStart w:id="967" w:name="_Toc440459517"/>
      <w:bookmarkStart w:id="968" w:name="_Toc440464055"/>
      <w:r>
        <w:lastRenderedPageBreak/>
        <w:t>Chapter 5: Conclusion</w:t>
      </w:r>
      <w:bookmarkEnd w:id="967"/>
      <w:bookmarkEnd w:id="968"/>
    </w:p>
    <w:p w:rsidR="00974D56" w:rsidRDefault="008F0C5D" w:rsidP="008F0C5D">
      <w:pPr>
        <w:tabs>
          <w:tab w:val="left" w:pos="1815"/>
        </w:tabs>
        <w:spacing w:line="480" w:lineRule="auto"/>
        <w:jc w:val="both"/>
        <w:rPr>
          <w:rFonts w:ascii="Times New Roman" w:hAnsi="Times New Roman" w:cs="Times New Roman"/>
          <w:sz w:val="24"/>
          <w:szCs w:val="32"/>
        </w:rPr>
      </w:pPr>
      <w:r>
        <w:rPr>
          <w:rFonts w:ascii="Times New Roman" w:hAnsi="Times New Roman" w:cs="Times New Roman"/>
          <w:sz w:val="24"/>
          <w:szCs w:val="32"/>
        </w:rPr>
        <w:tab/>
      </w:r>
    </w:p>
    <w:p w:rsidR="008F0C5D" w:rsidRPr="000A26DE" w:rsidRDefault="00974D56" w:rsidP="008F0C5D">
      <w:pPr>
        <w:tabs>
          <w:tab w:val="left" w:pos="1815"/>
        </w:tabs>
        <w:spacing w:line="480" w:lineRule="auto"/>
        <w:jc w:val="both"/>
        <w:rPr>
          <w:rFonts w:ascii="Times New Roman" w:hAnsi="Times New Roman" w:cs="Times New Roman"/>
          <w:sz w:val="24"/>
        </w:rPr>
      </w:pPr>
      <w:r>
        <w:rPr>
          <w:rFonts w:ascii="Times New Roman" w:hAnsi="Times New Roman" w:cs="Times New Roman"/>
          <w:sz w:val="24"/>
          <w:szCs w:val="32"/>
        </w:rPr>
        <w:t xml:space="preserve">             </w:t>
      </w:r>
      <w:r w:rsidR="008F0C5D">
        <w:rPr>
          <w:rFonts w:ascii="Times New Roman" w:hAnsi="Times New Roman" w:cs="Times New Roman"/>
          <w:sz w:val="24"/>
          <w:szCs w:val="32"/>
        </w:rPr>
        <w:t xml:space="preserve">This work focuses on the initial Iris Capture and </w:t>
      </w:r>
      <w:del w:id="969" w:author="User" w:date="2016-01-14T13:25:00Z">
        <w:r w:rsidR="008F0C5D" w:rsidDel="00974D56">
          <w:rPr>
            <w:rFonts w:ascii="Times New Roman" w:hAnsi="Times New Roman" w:cs="Times New Roman"/>
            <w:sz w:val="24"/>
            <w:szCs w:val="32"/>
          </w:rPr>
          <w:delText>pre</w:delText>
        </w:r>
      </w:del>
      <w:ins w:id="970" w:author="User" w:date="2016-01-14T13:25:00Z">
        <w:r>
          <w:rPr>
            <w:rFonts w:ascii="Times New Roman" w:hAnsi="Times New Roman" w:cs="Times New Roman"/>
            <w:sz w:val="24"/>
            <w:szCs w:val="32"/>
          </w:rPr>
          <w:t>P</w:t>
        </w:r>
        <w:r>
          <w:rPr>
            <w:rFonts w:ascii="Times New Roman" w:hAnsi="Times New Roman" w:cs="Times New Roman"/>
            <w:sz w:val="24"/>
            <w:szCs w:val="32"/>
          </w:rPr>
          <w:t>re</w:t>
        </w:r>
      </w:ins>
      <w:r w:rsidR="008F0C5D">
        <w:rPr>
          <w:rFonts w:ascii="Times New Roman" w:hAnsi="Times New Roman" w:cs="Times New Roman"/>
          <w:sz w:val="24"/>
          <w:szCs w:val="32"/>
        </w:rPr>
        <w:t xml:space="preserve">-processing portion of a complete IRS system. A near optimal Iris Acquisition and Segmentation architecture has been proposed </w:t>
      </w:r>
      <w:del w:id="971" w:author="User" w:date="2016-01-14T13:25:00Z">
        <w:r w:rsidR="008F0C5D" w:rsidDel="00974D56">
          <w:rPr>
            <w:rFonts w:ascii="Times New Roman" w:hAnsi="Times New Roman" w:cs="Times New Roman"/>
            <w:sz w:val="24"/>
            <w:szCs w:val="32"/>
          </w:rPr>
          <w:delText xml:space="preserve">with </w:delText>
        </w:r>
      </w:del>
      <w:r w:rsidR="008F0C5D">
        <w:rPr>
          <w:rFonts w:ascii="Times New Roman" w:hAnsi="Times New Roman" w:cs="Times New Roman"/>
          <w:sz w:val="24"/>
          <w:szCs w:val="32"/>
        </w:rPr>
        <w:t xml:space="preserve">using a 5 Mega Pixel CCD Camera by capturing CASIA Database Version 1 eye that </w:t>
      </w:r>
      <w:del w:id="972" w:author="User" w:date="2016-01-14T13:25:00Z">
        <w:r w:rsidR="008F0C5D" w:rsidDel="00974D56">
          <w:rPr>
            <w:rFonts w:ascii="Times New Roman" w:hAnsi="Times New Roman" w:cs="Times New Roman"/>
            <w:sz w:val="24"/>
            <w:szCs w:val="32"/>
          </w:rPr>
          <w:delText xml:space="preserve">goes </w:delText>
        </w:r>
      </w:del>
      <w:ins w:id="973" w:author="User" w:date="2016-01-14T13:25:00Z">
        <w:r>
          <w:rPr>
            <w:rFonts w:ascii="Times New Roman" w:hAnsi="Times New Roman" w:cs="Times New Roman"/>
            <w:sz w:val="24"/>
            <w:szCs w:val="32"/>
          </w:rPr>
          <w:t>has gone</w:t>
        </w:r>
        <w:r>
          <w:rPr>
            <w:rFonts w:ascii="Times New Roman" w:hAnsi="Times New Roman" w:cs="Times New Roman"/>
            <w:sz w:val="24"/>
            <w:szCs w:val="32"/>
          </w:rPr>
          <w:t xml:space="preserve"> </w:t>
        </w:r>
      </w:ins>
      <w:r w:rsidR="008F0C5D">
        <w:rPr>
          <w:rFonts w:ascii="Times New Roman" w:hAnsi="Times New Roman" w:cs="Times New Roman"/>
          <w:sz w:val="24"/>
          <w:szCs w:val="32"/>
        </w:rPr>
        <w:t xml:space="preserve">through image processing and segmentation. The main aim is to </w:t>
      </w:r>
      <w:del w:id="974" w:author="User" w:date="2016-01-14T13:25:00Z">
        <w:r w:rsidR="008F0C5D" w:rsidDel="00974D56">
          <w:rPr>
            <w:rFonts w:ascii="Times New Roman" w:hAnsi="Times New Roman" w:cs="Times New Roman"/>
            <w:sz w:val="24"/>
            <w:szCs w:val="32"/>
          </w:rPr>
          <w:delText xml:space="preserve">get </w:delText>
        </w:r>
      </w:del>
      <w:ins w:id="975" w:author="User" w:date="2016-01-14T13:25:00Z">
        <w:r>
          <w:rPr>
            <w:rFonts w:ascii="Times New Roman" w:hAnsi="Times New Roman" w:cs="Times New Roman"/>
            <w:sz w:val="24"/>
            <w:szCs w:val="32"/>
          </w:rPr>
          <w:t>obtain</w:t>
        </w:r>
        <w:r>
          <w:rPr>
            <w:rFonts w:ascii="Times New Roman" w:hAnsi="Times New Roman" w:cs="Times New Roman"/>
            <w:sz w:val="24"/>
            <w:szCs w:val="32"/>
          </w:rPr>
          <w:t xml:space="preserve"> </w:t>
        </w:r>
      </w:ins>
      <w:r w:rsidR="008F0C5D">
        <w:rPr>
          <w:rFonts w:ascii="Times New Roman" w:hAnsi="Times New Roman" w:cs="Times New Roman"/>
          <w:sz w:val="24"/>
          <w:szCs w:val="32"/>
        </w:rPr>
        <w:t>a faster recognition speed and enhance</w:t>
      </w:r>
      <w:ins w:id="976" w:author="User" w:date="2016-01-14T13:25:00Z">
        <w:r>
          <w:rPr>
            <w:rFonts w:ascii="Times New Roman" w:hAnsi="Times New Roman" w:cs="Times New Roman"/>
            <w:sz w:val="24"/>
            <w:szCs w:val="32"/>
          </w:rPr>
          <w:t>d</w:t>
        </w:r>
      </w:ins>
      <w:r w:rsidR="008F0C5D">
        <w:rPr>
          <w:rFonts w:ascii="Times New Roman" w:hAnsi="Times New Roman" w:cs="Times New Roman"/>
          <w:sz w:val="24"/>
          <w:szCs w:val="32"/>
        </w:rPr>
        <w:t xml:space="preserve"> recognition accuracy. The proposed Iris Acquisition and Segmentation will be modeled, designed and simulated using Verilog HDL based test-bench </w:t>
      </w:r>
      <w:ins w:id="977" w:author="User" w:date="2016-01-14T13:26:00Z">
        <w:r>
          <w:rPr>
            <w:rFonts w:ascii="Times New Roman" w:hAnsi="Times New Roman" w:cs="Times New Roman"/>
            <w:sz w:val="24"/>
            <w:szCs w:val="32"/>
          </w:rPr>
          <w:t xml:space="preserve">of </w:t>
        </w:r>
      </w:ins>
      <w:r w:rsidR="008F0C5D">
        <w:rPr>
          <w:rFonts w:ascii="Times New Roman" w:hAnsi="Times New Roman" w:cs="Times New Roman"/>
          <w:sz w:val="24"/>
          <w:szCs w:val="32"/>
        </w:rPr>
        <w:t xml:space="preserve">all sub-modules in </w:t>
      </w:r>
      <w:ins w:id="978" w:author="User" w:date="2016-01-14T13:26:00Z">
        <w:r>
          <w:rPr>
            <w:rFonts w:ascii="Times New Roman" w:hAnsi="Times New Roman" w:cs="Times New Roman"/>
            <w:sz w:val="24"/>
            <w:szCs w:val="32"/>
          </w:rPr>
          <w:t xml:space="preserve">ModelSim software of </w:t>
        </w:r>
      </w:ins>
      <w:r w:rsidR="008F0C5D">
        <w:rPr>
          <w:rFonts w:ascii="Times New Roman" w:hAnsi="Times New Roman" w:cs="Times New Roman"/>
          <w:sz w:val="24"/>
          <w:szCs w:val="32"/>
        </w:rPr>
        <w:t xml:space="preserve">Mentor Graphics environment. The </w:t>
      </w:r>
      <w:del w:id="979" w:author="User" w:date="2016-01-14T13:26:00Z">
        <w:r w:rsidR="008F0C5D" w:rsidDel="00974D56">
          <w:rPr>
            <w:rFonts w:ascii="Times New Roman" w:hAnsi="Times New Roman" w:cs="Times New Roman"/>
            <w:sz w:val="24"/>
            <w:szCs w:val="32"/>
          </w:rPr>
          <w:delText>method that used in this</w:delText>
        </w:r>
      </w:del>
      <w:r w:rsidR="008F0C5D">
        <w:rPr>
          <w:rFonts w:ascii="Times New Roman" w:hAnsi="Times New Roman" w:cs="Times New Roman"/>
          <w:sz w:val="24"/>
          <w:szCs w:val="32"/>
        </w:rPr>
        <w:t xml:space="preserve"> proposed iris acquisition and segmentation</w:t>
      </w:r>
      <w:ins w:id="980" w:author="User" w:date="2016-01-14T13:26:00Z">
        <w:r>
          <w:rPr>
            <w:rFonts w:ascii="Times New Roman" w:hAnsi="Times New Roman" w:cs="Times New Roman"/>
            <w:sz w:val="24"/>
            <w:szCs w:val="32"/>
          </w:rPr>
          <w:t xml:space="preserve"> method</w:t>
        </w:r>
      </w:ins>
      <w:r w:rsidR="008F0C5D">
        <w:rPr>
          <w:rFonts w:ascii="Times New Roman" w:hAnsi="Times New Roman" w:cs="Times New Roman"/>
          <w:sz w:val="24"/>
          <w:szCs w:val="32"/>
        </w:rPr>
        <w:t>, is to first</w:t>
      </w:r>
      <w:ins w:id="981" w:author="User" w:date="2016-01-14T13:27:00Z">
        <w:r>
          <w:rPr>
            <w:rFonts w:ascii="Times New Roman" w:hAnsi="Times New Roman" w:cs="Times New Roman"/>
            <w:sz w:val="24"/>
            <w:szCs w:val="32"/>
          </w:rPr>
          <w:t>ly</w:t>
        </w:r>
      </w:ins>
      <w:r w:rsidR="008F0C5D">
        <w:rPr>
          <w:rFonts w:ascii="Times New Roman" w:hAnsi="Times New Roman" w:cs="Times New Roman"/>
          <w:sz w:val="24"/>
          <w:szCs w:val="32"/>
        </w:rPr>
        <w:t xml:space="preserve"> capture a clear eye image, convert this image into a 30-bit RGB then a 10-bit grayscale, and finally a binary image and </w:t>
      </w:r>
      <w:ins w:id="982" w:author="User" w:date="2016-01-14T13:27:00Z">
        <w:r>
          <w:rPr>
            <w:rFonts w:ascii="Times New Roman" w:hAnsi="Times New Roman" w:cs="Times New Roman"/>
            <w:sz w:val="24"/>
            <w:szCs w:val="32"/>
          </w:rPr>
          <w:t xml:space="preserve">later </w:t>
        </w:r>
      </w:ins>
      <w:r w:rsidR="008F0C5D">
        <w:rPr>
          <w:rFonts w:ascii="Times New Roman" w:hAnsi="Times New Roman" w:cs="Times New Roman"/>
          <w:sz w:val="24"/>
          <w:szCs w:val="32"/>
        </w:rPr>
        <w:t xml:space="preserve">filter </w:t>
      </w:r>
      <w:del w:id="983" w:author="User" w:date="2016-01-14T13:27:00Z">
        <w:r w:rsidR="008F0C5D" w:rsidDel="00974D56">
          <w:rPr>
            <w:rFonts w:ascii="Times New Roman" w:hAnsi="Times New Roman" w:cs="Times New Roman"/>
            <w:sz w:val="24"/>
            <w:szCs w:val="32"/>
          </w:rPr>
          <w:delText xml:space="preserve">the </w:delText>
        </w:r>
      </w:del>
      <w:ins w:id="984" w:author="User" w:date="2016-01-14T13:27:00Z">
        <w:r>
          <w:rPr>
            <w:rFonts w:ascii="Times New Roman" w:hAnsi="Times New Roman" w:cs="Times New Roman"/>
            <w:sz w:val="24"/>
            <w:szCs w:val="32"/>
          </w:rPr>
          <w:t>th</w:t>
        </w:r>
        <w:r>
          <w:rPr>
            <w:rFonts w:ascii="Times New Roman" w:hAnsi="Times New Roman" w:cs="Times New Roman"/>
            <w:sz w:val="24"/>
            <w:szCs w:val="32"/>
          </w:rPr>
          <w:t>is</w:t>
        </w:r>
        <w:r>
          <w:rPr>
            <w:rFonts w:ascii="Times New Roman" w:hAnsi="Times New Roman" w:cs="Times New Roman"/>
            <w:sz w:val="24"/>
            <w:szCs w:val="32"/>
          </w:rPr>
          <w:t xml:space="preserve"> </w:t>
        </w:r>
      </w:ins>
      <w:r w:rsidR="008F0C5D">
        <w:rPr>
          <w:rFonts w:ascii="Times New Roman" w:hAnsi="Times New Roman" w:cs="Times New Roman"/>
          <w:sz w:val="24"/>
          <w:szCs w:val="32"/>
        </w:rPr>
        <w:t xml:space="preserve">image, the last task is </w:t>
      </w:r>
      <w:ins w:id="985" w:author="User" w:date="2016-01-14T13:27:00Z">
        <w:r>
          <w:rPr>
            <w:rFonts w:ascii="Times New Roman" w:hAnsi="Times New Roman" w:cs="Times New Roman"/>
            <w:sz w:val="24"/>
            <w:szCs w:val="32"/>
          </w:rPr>
          <w:t xml:space="preserve">the </w:t>
        </w:r>
      </w:ins>
      <w:r w:rsidR="008F0C5D">
        <w:rPr>
          <w:rFonts w:ascii="Times New Roman" w:hAnsi="Times New Roman" w:cs="Times New Roman"/>
          <w:sz w:val="24"/>
          <w:szCs w:val="32"/>
        </w:rPr>
        <w:t xml:space="preserve">pupil and iris point detection. Finally, this Iris Acquisition and Segmentation results in a speed reduction of at least 2 times compared to conventional designs at 1.8s but the accuracy of segmentation is reduced to 71% compared to conventional designs. </w:t>
      </w:r>
      <w:r w:rsidR="008F0C5D">
        <w:rPr>
          <w:rFonts w:ascii="Times New Roman" w:hAnsi="Times New Roman" w:cs="Times New Roman"/>
          <w:sz w:val="24"/>
        </w:rPr>
        <w:t>Such contactless IRS system can be applied in normal household or law enforcement agencies for security augmentation purposes.</w:t>
      </w:r>
    </w:p>
    <w:p w:rsidR="008F0C5D" w:rsidRPr="008F1210" w:rsidRDefault="008F0C5D" w:rsidP="008F0C5D">
      <w:pPr>
        <w:pStyle w:val="Heading2"/>
      </w:pPr>
      <w:bookmarkStart w:id="986" w:name="_Toc440459518"/>
      <w:bookmarkStart w:id="987" w:name="_Toc440464056"/>
      <w:r w:rsidRPr="008F1210">
        <w:t>5.1: Future Trends &amp; Recommendation</w:t>
      </w:r>
      <w:bookmarkEnd w:id="986"/>
      <w:bookmarkEnd w:id="987"/>
    </w:p>
    <w:p w:rsidR="008F0C5D" w:rsidRPr="003802C6" w:rsidRDefault="00974D56" w:rsidP="008F0C5D">
      <w:pPr>
        <w:spacing w:line="480" w:lineRule="auto"/>
        <w:rPr>
          <w:rFonts w:ascii="Times New Roman" w:hAnsi="Times New Roman" w:cs="Times New Roman"/>
          <w:color w:val="4F81BD" w:themeColor="accent1"/>
          <w:sz w:val="24"/>
          <w:szCs w:val="32"/>
        </w:rPr>
      </w:pPr>
      <w:ins w:id="988" w:author="User" w:date="2016-01-14T13:28:00Z">
        <w:r>
          <w:rPr>
            <w:rFonts w:ascii="Times New Roman" w:hAnsi="Times New Roman" w:cs="Times New Roman"/>
            <w:sz w:val="24"/>
          </w:rPr>
          <w:t xml:space="preserve">IRS </w:t>
        </w:r>
      </w:ins>
      <w:ins w:id="989" w:author="User" w:date="2016-01-14T13:29:00Z">
        <w:r>
          <w:rPr>
            <w:rFonts w:ascii="Times New Roman" w:hAnsi="Times New Roman" w:cs="Times New Roman"/>
            <w:sz w:val="24"/>
          </w:rPr>
          <w:t>is</w:t>
        </w:r>
      </w:ins>
      <w:ins w:id="990" w:author="User" w:date="2016-01-14T13:28:00Z">
        <w:r>
          <w:rPr>
            <w:rFonts w:ascii="Times New Roman" w:hAnsi="Times New Roman" w:cs="Times New Roman"/>
            <w:sz w:val="24"/>
          </w:rPr>
          <w:t xml:space="preserve"> considered expensive</w:t>
        </w:r>
      </w:ins>
      <w:ins w:id="991" w:author="User" w:date="2016-01-14T13:29:00Z">
        <w:r>
          <w:rPr>
            <w:rFonts w:ascii="Times New Roman" w:hAnsi="Times New Roman" w:cs="Times New Roman"/>
            <w:sz w:val="24"/>
          </w:rPr>
          <w:t xml:space="preserve"> compared to other systems with similar applications.</w:t>
        </w:r>
      </w:ins>
      <w:ins w:id="992" w:author="User" w:date="2016-01-14T13:28:00Z">
        <w:r>
          <w:rPr>
            <w:rFonts w:ascii="Times New Roman" w:hAnsi="Times New Roman" w:cs="Times New Roman"/>
            <w:sz w:val="24"/>
          </w:rPr>
          <w:t xml:space="preserve"> </w:t>
        </w:r>
      </w:ins>
      <w:r w:rsidR="008F0C5D">
        <w:rPr>
          <w:rFonts w:ascii="Times New Roman" w:hAnsi="Times New Roman" w:cs="Times New Roman"/>
          <w:sz w:val="24"/>
        </w:rPr>
        <w:t xml:space="preserve">To ensure the accuracy </w:t>
      </w:r>
      <w:ins w:id="993" w:author="User" w:date="2016-01-14T13:29:00Z">
        <w:r>
          <w:rPr>
            <w:rFonts w:ascii="Times New Roman" w:hAnsi="Times New Roman" w:cs="Times New Roman"/>
            <w:sz w:val="24"/>
          </w:rPr>
          <w:t xml:space="preserve">is </w:t>
        </w:r>
      </w:ins>
      <w:r w:rsidR="008F0C5D">
        <w:rPr>
          <w:rFonts w:ascii="Times New Roman" w:hAnsi="Times New Roman" w:cs="Times New Roman"/>
          <w:sz w:val="24"/>
        </w:rPr>
        <w:t>high and secure</w:t>
      </w:r>
      <w:ins w:id="994" w:author="User" w:date="2016-01-14T13:29:00Z">
        <w:r>
          <w:rPr>
            <w:rFonts w:ascii="Times New Roman" w:hAnsi="Times New Roman" w:cs="Times New Roman"/>
            <w:sz w:val="24"/>
          </w:rPr>
          <w:t>,</w:t>
        </w:r>
      </w:ins>
      <w:r w:rsidR="008F0C5D">
        <w:rPr>
          <w:rFonts w:ascii="Times New Roman" w:hAnsi="Times New Roman" w:cs="Times New Roman"/>
          <w:sz w:val="24"/>
        </w:rPr>
        <w:t xml:space="preserve"> </w:t>
      </w:r>
      <w:del w:id="995" w:author="User" w:date="2016-01-14T13:29:00Z">
        <w:r w:rsidR="008F0C5D" w:rsidDel="00974D56">
          <w:rPr>
            <w:rFonts w:ascii="Times New Roman" w:hAnsi="Times New Roman" w:cs="Times New Roman"/>
            <w:sz w:val="24"/>
          </w:rPr>
          <w:delText xml:space="preserve">that needed </w:delText>
        </w:r>
      </w:del>
      <w:r w:rsidR="008F0C5D">
        <w:rPr>
          <w:rFonts w:ascii="Times New Roman" w:hAnsi="Times New Roman" w:cs="Times New Roman"/>
          <w:sz w:val="24"/>
        </w:rPr>
        <w:t xml:space="preserve">a good camera with Near-Infrared LED to capture </w:t>
      </w:r>
      <w:del w:id="996" w:author="User" w:date="2016-01-14T13:30:00Z">
        <w:r w:rsidR="008F0C5D" w:rsidDel="00974D56">
          <w:rPr>
            <w:rFonts w:ascii="Times New Roman" w:hAnsi="Times New Roman" w:cs="Times New Roman"/>
            <w:sz w:val="24"/>
          </w:rPr>
          <w:delText xml:space="preserve">a nice </w:delText>
        </w:r>
      </w:del>
      <w:ins w:id="997" w:author="User" w:date="2016-01-14T13:30:00Z">
        <w:r>
          <w:rPr>
            <w:rFonts w:ascii="Times New Roman" w:hAnsi="Times New Roman" w:cs="Times New Roman"/>
            <w:sz w:val="24"/>
          </w:rPr>
          <w:t>clear</w:t>
        </w:r>
        <w:r>
          <w:rPr>
            <w:rFonts w:ascii="Times New Roman" w:hAnsi="Times New Roman" w:cs="Times New Roman"/>
            <w:sz w:val="24"/>
          </w:rPr>
          <w:t xml:space="preserve"> </w:t>
        </w:r>
      </w:ins>
      <w:r w:rsidR="008F0C5D">
        <w:rPr>
          <w:rFonts w:ascii="Times New Roman" w:hAnsi="Times New Roman" w:cs="Times New Roman"/>
          <w:sz w:val="24"/>
        </w:rPr>
        <w:t>iris images</w:t>
      </w:r>
      <w:ins w:id="998" w:author="User" w:date="2016-01-14T13:30:00Z">
        <w:r>
          <w:rPr>
            <w:rFonts w:ascii="Times New Roman" w:hAnsi="Times New Roman" w:cs="Times New Roman"/>
            <w:sz w:val="24"/>
          </w:rPr>
          <w:t xml:space="preserve"> is needed</w:t>
        </w:r>
      </w:ins>
      <w:r w:rsidR="008F0C5D">
        <w:rPr>
          <w:rFonts w:ascii="Times New Roman" w:hAnsi="Times New Roman" w:cs="Times New Roman"/>
          <w:sz w:val="24"/>
        </w:rPr>
        <w:t xml:space="preserve">. </w:t>
      </w:r>
      <w:ins w:id="999" w:author="User" w:date="2016-01-14T13:30:00Z">
        <w:r w:rsidR="00820AC1">
          <w:rPr>
            <w:rFonts w:ascii="Times New Roman" w:hAnsi="Times New Roman" w:cs="Times New Roman"/>
            <w:sz w:val="24"/>
          </w:rPr>
          <w:t xml:space="preserve">An automated binary image threshold adjustment can be created </w:t>
        </w:r>
      </w:ins>
      <w:r w:rsidR="008F0C5D">
        <w:rPr>
          <w:rFonts w:ascii="Times New Roman" w:hAnsi="Times New Roman" w:cs="Times New Roman"/>
          <w:sz w:val="24"/>
        </w:rPr>
        <w:t xml:space="preserve">to </w:t>
      </w:r>
      <w:del w:id="1000" w:author="User" w:date="2016-01-14T13:31:00Z">
        <w:r w:rsidR="008F0C5D" w:rsidDel="00820AC1">
          <w:rPr>
            <w:rFonts w:ascii="Times New Roman" w:hAnsi="Times New Roman" w:cs="Times New Roman"/>
            <w:sz w:val="24"/>
          </w:rPr>
          <w:delText xml:space="preserve">get </w:delText>
        </w:r>
      </w:del>
      <w:ins w:id="1001" w:author="User" w:date="2016-01-14T13:31:00Z">
        <w:r w:rsidR="00820AC1">
          <w:rPr>
            <w:rFonts w:ascii="Times New Roman" w:hAnsi="Times New Roman" w:cs="Times New Roman"/>
            <w:sz w:val="24"/>
          </w:rPr>
          <w:t>obtain</w:t>
        </w:r>
        <w:r w:rsidR="00820AC1">
          <w:rPr>
            <w:rFonts w:ascii="Times New Roman" w:hAnsi="Times New Roman" w:cs="Times New Roman"/>
            <w:sz w:val="24"/>
          </w:rPr>
          <w:t xml:space="preserve"> </w:t>
        </w:r>
      </w:ins>
      <w:r w:rsidR="008F0C5D">
        <w:rPr>
          <w:rFonts w:ascii="Times New Roman" w:hAnsi="Times New Roman" w:cs="Times New Roman"/>
          <w:sz w:val="24"/>
        </w:rPr>
        <w:t>a perfect iris and pupil image</w:t>
      </w:r>
      <w:del w:id="1002" w:author="User" w:date="2016-01-14T13:31:00Z">
        <w:r w:rsidR="008F0C5D" w:rsidDel="00820AC1">
          <w:rPr>
            <w:rFonts w:ascii="Times New Roman" w:hAnsi="Times New Roman" w:cs="Times New Roman"/>
            <w:sz w:val="24"/>
          </w:rPr>
          <w:delText>s</w:delText>
        </w:r>
      </w:del>
      <w:r w:rsidR="008F0C5D">
        <w:rPr>
          <w:rFonts w:ascii="Times New Roman" w:hAnsi="Times New Roman" w:cs="Times New Roman"/>
          <w:sz w:val="24"/>
        </w:rPr>
        <w:t>.</w:t>
      </w:r>
      <w:del w:id="1003" w:author="User" w:date="2016-01-14T13:32:00Z">
        <w:r w:rsidR="008F0C5D" w:rsidDel="00820AC1">
          <w:rPr>
            <w:rFonts w:ascii="Times New Roman" w:hAnsi="Times New Roman" w:cs="Times New Roman"/>
            <w:sz w:val="24"/>
          </w:rPr>
          <w:delText>.</w:delText>
        </w:r>
      </w:del>
      <w:ins w:id="1004" w:author="User" w:date="2016-01-14T13:32:00Z">
        <w:r w:rsidR="00820AC1">
          <w:rPr>
            <w:rFonts w:ascii="Times New Roman" w:hAnsi="Times New Roman" w:cs="Times New Roman"/>
            <w:sz w:val="24"/>
          </w:rPr>
          <w:t xml:space="preserve"> For better </w:t>
        </w:r>
        <w:r w:rsidR="00820AC1">
          <w:rPr>
            <w:rFonts w:ascii="Times New Roman" w:hAnsi="Times New Roman" w:cs="Times New Roman"/>
            <w:sz w:val="24"/>
          </w:rPr>
          <w:t>reliability</w:t>
        </w:r>
        <w:r w:rsidR="00820AC1">
          <w:rPr>
            <w:rFonts w:ascii="Times New Roman" w:hAnsi="Times New Roman" w:cs="Times New Roman"/>
            <w:sz w:val="24"/>
          </w:rPr>
          <w:t>, the IRS can be fitted with backup rechargeable batteries</w:t>
        </w:r>
      </w:ins>
      <w:ins w:id="1005" w:author="User" w:date="2016-01-14T13:33:00Z">
        <w:r w:rsidR="00820AC1">
          <w:rPr>
            <w:rFonts w:ascii="Times New Roman" w:hAnsi="Times New Roman" w:cs="Times New Roman"/>
            <w:sz w:val="24"/>
          </w:rPr>
          <w:t xml:space="preserve"> or renewable energy harvested from the </w:t>
        </w:r>
        <w:r w:rsidR="00820AC1">
          <w:rPr>
            <w:rFonts w:ascii="Times New Roman" w:hAnsi="Times New Roman" w:cs="Times New Roman"/>
            <w:sz w:val="24"/>
          </w:rPr>
          <w:t>environment</w:t>
        </w:r>
        <w:r w:rsidR="00820AC1">
          <w:rPr>
            <w:rFonts w:ascii="Times New Roman" w:hAnsi="Times New Roman" w:cs="Times New Roman"/>
            <w:sz w:val="24"/>
          </w:rPr>
          <w:t xml:space="preserve"> to ensure a non-interrupted operation when there is an absence of electricuty</w:t>
        </w:r>
      </w:ins>
      <w:ins w:id="1006" w:author="User" w:date="2016-01-14T13:32:00Z">
        <w:r w:rsidR="00820AC1">
          <w:rPr>
            <w:rFonts w:ascii="Times New Roman" w:hAnsi="Times New Roman" w:cs="Times New Roman"/>
            <w:sz w:val="24"/>
          </w:rPr>
          <w:t>.</w:t>
        </w:r>
      </w:ins>
    </w:p>
    <w:p w:rsidR="008F0C5D" w:rsidRDefault="008F0C5D" w:rsidP="008F0C5D">
      <w:pPr>
        <w:pStyle w:val="Heading1"/>
      </w:pPr>
      <w:bookmarkStart w:id="1007" w:name="_Toc440459519"/>
      <w:bookmarkStart w:id="1008" w:name="_Toc440464057"/>
      <w:commentRangeStart w:id="1009"/>
      <w:r w:rsidRPr="008F1210">
        <w:lastRenderedPageBreak/>
        <w:t>References</w:t>
      </w:r>
      <w:r>
        <w:t>:</w:t>
      </w:r>
      <w:bookmarkEnd w:id="1007"/>
      <w:bookmarkEnd w:id="1008"/>
      <w:commentRangeEnd w:id="1009"/>
      <w:r w:rsidR="00760D73">
        <w:rPr>
          <w:rStyle w:val="CommentReference"/>
          <w:rFonts w:ascii="Arial" w:eastAsia="Arial" w:hAnsi="Arial" w:cs="Arial"/>
          <w:b w:val="0"/>
          <w:bCs w:val="0"/>
          <w:color w:val="000000"/>
          <w:lang w:eastAsia="zh-CN"/>
        </w:rPr>
        <w:commentReference w:id="1009"/>
      </w:r>
    </w:p>
    <w:p w:rsidR="008F0C5D" w:rsidRDefault="008F0C5D" w:rsidP="008F0C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Naveen Singh, Dilip Gandhi, Krishna Pal Singh (May 2011). Iris Recognition System Using A Canny Edge Detection and A Circular Hough Transform. [Online] Available at:</w:t>
      </w:r>
      <w:r w:rsidRPr="00515C53">
        <w:rPr>
          <w:rFonts w:ascii="Times New Roman" w:hAnsi="Times New Roman" w:cs="Times New Roman"/>
          <w:sz w:val="24"/>
          <w:szCs w:val="24"/>
        </w:rPr>
        <w:t>http://www.ijaet.org/media/0001/27IRIS-RECOGNITION-SYSTEM-USING-A-CANNY-EDGE-DETECTION-AND-A-CIRCULAR-HOUGH-TRANSFORM-Copyright-IJAET.pdf</w:t>
      </w:r>
      <w:r>
        <w:rPr>
          <w:rFonts w:ascii="Times New Roman" w:hAnsi="Times New Roman" w:cs="Times New Roman"/>
          <w:sz w:val="24"/>
          <w:szCs w:val="24"/>
        </w:rPr>
        <w:t>. [Accessed 28 November 2015]</w:t>
      </w:r>
    </w:p>
    <w:p w:rsidR="008F0C5D" w:rsidRDefault="008F0C5D" w:rsidP="008F0C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Fpga4fun.com – A simple controller. 2016. fpga4fun.com – A simple controller. [ONLINE] Available at:</w:t>
      </w:r>
      <w:r w:rsidRPr="005E352C">
        <w:rPr>
          <w:rFonts w:ascii="Times New Roman" w:hAnsi="Times New Roman" w:cs="Times New Roman"/>
          <w:sz w:val="24"/>
          <w:szCs w:val="24"/>
        </w:rPr>
        <w:t>http://www.fpga4fun.com/SDRAM2.html</w:t>
      </w:r>
      <w:r>
        <w:rPr>
          <w:rFonts w:ascii="Times New Roman" w:hAnsi="Times New Roman" w:cs="Times New Roman"/>
          <w:sz w:val="24"/>
          <w:szCs w:val="24"/>
        </w:rPr>
        <w:t>. [Accessed 27 December 2015]</w:t>
      </w:r>
    </w:p>
    <w:p w:rsidR="008F0C5D" w:rsidRPr="003D441B" w:rsidRDefault="008F0C5D" w:rsidP="008F0C5D">
      <w:pPr>
        <w:pStyle w:val="ListParagraph"/>
        <w:numPr>
          <w:ilvl w:val="0"/>
          <w:numId w:val="7"/>
        </w:numPr>
        <w:spacing w:line="360" w:lineRule="auto"/>
        <w:jc w:val="both"/>
        <w:rPr>
          <w:rFonts w:ascii="Times New Roman" w:hAnsi="Times New Roman" w:cs="Times New Roman"/>
          <w:sz w:val="24"/>
          <w:szCs w:val="24"/>
        </w:rPr>
      </w:pPr>
      <w:r w:rsidRPr="003D441B">
        <w:rPr>
          <w:rFonts w:ascii="Times New Roman" w:hAnsi="Times New Roman" w:cs="Times New Roman"/>
          <w:sz w:val="24"/>
          <w:szCs w:val="24"/>
        </w:rPr>
        <w:t>E.G.M Petrakis. Binary Image Analysis. [Online] Available at:http://www.intelligence.tuc.gr/~petrakis/courses/computervision/binary.pdf</w:t>
      </w:r>
    </w:p>
    <w:p w:rsidR="008F0C5D" w:rsidRDefault="008F0C5D" w:rsidP="008F0C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John D. Cook (August 2009). Three algorithms for converting color to grayscale. [ONLINE] Available at:</w:t>
      </w:r>
      <w:r w:rsidRPr="009467BA">
        <w:rPr>
          <w:rFonts w:ascii="Times New Roman" w:hAnsi="Times New Roman" w:cs="Times New Roman"/>
          <w:sz w:val="24"/>
          <w:szCs w:val="24"/>
        </w:rPr>
        <w:t>http://www.johndcook.com/blog/2009/08/24/algorithms-convert-color-grayscale/</w:t>
      </w:r>
      <w:r>
        <w:rPr>
          <w:rFonts w:ascii="Times New Roman" w:hAnsi="Times New Roman" w:cs="Times New Roman"/>
          <w:sz w:val="24"/>
          <w:szCs w:val="24"/>
        </w:rPr>
        <w:t xml:space="preserve"> [Accessed 28 November 2015] </w:t>
      </w:r>
    </w:p>
    <w:p w:rsidR="008F0C5D" w:rsidRDefault="008F0C5D" w:rsidP="008F0C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Sr.Sagaya Mary James (March 2015). Iris Recognition Process. [Online] Available at:</w:t>
      </w:r>
      <w:r w:rsidRPr="00885B7F">
        <w:rPr>
          <w:rFonts w:ascii="Times New Roman" w:hAnsi="Times New Roman" w:cs="Times New Roman"/>
          <w:sz w:val="24"/>
          <w:szCs w:val="24"/>
        </w:rPr>
        <w:t>http://www.ijana.in/Special%20Issue/file26.pdf</w:t>
      </w:r>
      <w:r>
        <w:rPr>
          <w:rFonts w:ascii="Times New Roman" w:hAnsi="Times New Roman" w:cs="Times New Roman"/>
          <w:sz w:val="24"/>
          <w:szCs w:val="24"/>
        </w:rPr>
        <w:t>. [Accessed 22 December 2015]</w:t>
      </w:r>
    </w:p>
    <w:p w:rsidR="008F0C5D" w:rsidRDefault="008F0C5D" w:rsidP="008F0C5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Xiaofan Bao, Jiayuan Wang (2013). Real-time “Photoshop” An FPGA-based Real-time Morphological Image Processing. [Online] Available at:</w:t>
      </w:r>
      <w:r w:rsidRPr="00943048">
        <w:rPr>
          <w:rFonts w:ascii="Times New Roman" w:hAnsi="Times New Roman" w:cs="Times New Roman"/>
          <w:sz w:val="24"/>
          <w:szCs w:val="24"/>
        </w:rPr>
        <w:t>http://people.ece.cornell.edu/land/courses/ece5760/FinalProjects/s2013/xb46_jw937/xb46_jw937/</w:t>
      </w:r>
      <w:r>
        <w:rPr>
          <w:rFonts w:ascii="Times New Roman" w:hAnsi="Times New Roman" w:cs="Times New Roman"/>
          <w:sz w:val="24"/>
          <w:szCs w:val="24"/>
        </w:rPr>
        <w:t>. [Accessed 15 November 2015]</w:t>
      </w:r>
    </w:p>
    <w:p w:rsidR="008F0C5D" w:rsidRDefault="008F0C5D" w:rsidP="008F0C5D">
      <w:pPr>
        <w:pStyle w:val="ListParagraph"/>
        <w:numPr>
          <w:ilvl w:val="0"/>
          <w:numId w:val="7"/>
        </w:numPr>
        <w:spacing w:line="360" w:lineRule="auto"/>
        <w:jc w:val="both"/>
        <w:rPr>
          <w:ins w:id="1010" w:author="User" w:date="2016-01-14T13:35:00Z"/>
          <w:rFonts w:ascii="Times New Roman" w:hAnsi="Times New Roman" w:cs="Times New Roman"/>
          <w:sz w:val="24"/>
          <w:szCs w:val="24"/>
        </w:rPr>
      </w:pPr>
      <w:r>
        <w:rPr>
          <w:rFonts w:ascii="Times New Roman" w:hAnsi="Times New Roman" w:cs="Times New Roman"/>
          <w:sz w:val="24"/>
          <w:szCs w:val="24"/>
        </w:rPr>
        <w:t xml:space="preserve">Ifeanyi Ugbaga Nkole, Ghazali Bin Sulong. An </w:t>
      </w:r>
      <w:del w:id="1011" w:author="User" w:date="2016-01-14T13:35:00Z">
        <w:r w:rsidDel="00BB7477">
          <w:rPr>
            <w:rFonts w:ascii="Times New Roman" w:hAnsi="Times New Roman" w:cs="Times New Roman"/>
            <w:sz w:val="24"/>
            <w:szCs w:val="24"/>
          </w:rPr>
          <w:delText>Enchanced</w:delText>
        </w:r>
      </w:del>
      <w:ins w:id="1012" w:author="User" w:date="2016-01-14T13:35:00Z">
        <w:r w:rsidR="00BB7477">
          <w:rPr>
            <w:rFonts w:ascii="Times New Roman" w:hAnsi="Times New Roman" w:cs="Times New Roman"/>
            <w:sz w:val="24"/>
            <w:szCs w:val="24"/>
          </w:rPr>
          <w:t>Enhanced</w:t>
        </w:r>
      </w:ins>
      <w:r>
        <w:rPr>
          <w:rFonts w:ascii="Times New Roman" w:hAnsi="Times New Roman" w:cs="Times New Roman"/>
          <w:sz w:val="24"/>
          <w:szCs w:val="24"/>
        </w:rPr>
        <w:t xml:space="preserve"> Iris Segmentation Algorithms Using Circle Hough Transform. [Online]  Available at:</w:t>
      </w:r>
      <w:r w:rsidRPr="0019759D">
        <w:rPr>
          <w:rFonts w:ascii="Times New Roman" w:hAnsi="Times New Roman" w:cs="Times New Roman"/>
          <w:sz w:val="24"/>
          <w:szCs w:val="24"/>
        </w:rPr>
        <w:t>http://informatics.fsktm.um.edu.my/cameraready/Informatics_005.pdf</w:t>
      </w:r>
      <w:r>
        <w:rPr>
          <w:rFonts w:ascii="Times New Roman" w:hAnsi="Times New Roman" w:cs="Times New Roman"/>
          <w:sz w:val="24"/>
          <w:szCs w:val="24"/>
        </w:rPr>
        <w:t>. [Accessed 19 November 2015]</w:t>
      </w:r>
    </w:p>
    <w:p w:rsidR="00BB7477" w:rsidRDefault="00BB7477" w:rsidP="008F0C5D">
      <w:pPr>
        <w:pStyle w:val="ListParagraph"/>
        <w:numPr>
          <w:ilvl w:val="0"/>
          <w:numId w:val="7"/>
        </w:numPr>
        <w:spacing w:line="360" w:lineRule="auto"/>
        <w:jc w:val="both"/>
        <w:rPr>
          <w:rFonts w:ascii="Times New Roman" w:hAnsi="Times New Roman" w:cs="Times New Roman"/>
          <w:sz w:val="24"/>
          <w:szCs w:val="24"/>
        </w:rPr>
      </w:pPr>
      <w:commentRangeStart w:id="1013"/>
      <w:ins w:id="1014" w:author="User" w:date="2016-01-14T13:35:00Z">
        <w:r>
          <w:rPr>
            <w:rFonts w:ascii="Times New Roman" w:hAnsi="Times New Roman" w:cs="Times New Roman"/>
            <w:sz w:val="24"/>
            <w:szCs w:val="24"/>
          </w:rPr>
          <w:t>CASIA?????</w:t>
        </w:r>
        <w:commentRangeEnd w:id="1013"/>
        <w:r>
          <w:rPr>
            <w:rStyle w:val="CommentReference"/>
            <w:rFonts w:ascii="Arial" w:eastAsia="Arial" w:hAnsi="Arial" w:cs="Arial"/>
            <w:color w:val="000000"/>
            <w:lang w:eastAsia="zh-CN"/>
          </w:rPr>
          <w:commentReference w:id="1013"/>
        </w:r>
      </w:ins>
    </w:p>
    <w:p w:rsidR="008F0C5D" w:rsidRDefault="008F0C5D" w:rsidP="008F0C5D">
      <w:pPr>
        <w:spacing w:line="360" w:lineRule="auto"/>
        <w:jc w:val="both"/>
        <w:rPr>
          <w:rFonts w:ascii="Times New Roman" w:hAnsi="Times New Roman" w:cs="Times New Roman"/>
          <w:sz w:val="24"/>
          <w:szCs w:val="24"/>
        </w:rPr>
      </w:pPr>
    </w:p>
    <w:p w:rsidR="008F0C5D" w:rsidRDefault="008F0C5D" w:rsidP="008F0C5D">
      <w:pPr>
        <w:spacing w:line="360" w:lineRule="auto"/>
        <w:jc w:val="both"/>
        <w:rPr>
          <w:rFonts w:ascii="Times New Roman" w:hAnsi="Times New Roman" w:cs="Times New Roman"/>
          <w:sz w:val="24"/>
          <w:szCs w:val="24"/>
        </w:rPr>
      </w:pPr>
    </w:p>
    <w:p w:rsidR="008F0C5D" w:rsidRDefault="008F0C5D" w:rsidP="008F0C5D">
      <w:pPr>
        <w:spacing w:line="360" w:lineRule="auto"/>
        <w:jc w:val="both"/>
        <w:rPr>
          <w:rFonts w:ascii="Times New Roman" w:hAnsi="Times New Roman" w:cs="Times New Roman"/>
          <w:sz w:val="24"/>
          <w:szCs w:val="24"/>
        </w:rPr>
      </w:pPr>
    </w:p>
    <w:p w:rsidR="008F0C5D" w:rsidRDefault="008F0C5D" w:rsidP="008F0C5D">
      <w:pPr>
        <w:spacing w:line="360" w:lineRule="auto"/>
        <w:jc w:val="both"/>
        <w:rPr>
          <w:rFonts w:ascii="Times New Roman" w:hAnsi="Times New Roman" w:cs="Times New Roman"/>
          <w:sz w:val="24"/>
          <w:szCs w:val="24"/>
        </w:rPr>
      </w:pPr>
    </w:p>
    <w:p w:rsidR="008F0C5D" w:rsidRDefault="008F0C5D" w:rsidP="008F0C5D">
      <w:pPr>
        <w:pStyle w:val="Heading1"/>
      </w:pPr>
      <w:bookmarkStart w:id="1015" w:name="_Toc440459520"/>
      <w:bookmarkStart w:id="1016" w:name="_Toc440464058"/>
      <w:r w:rsidRPr="001D249E">
        <w:lastRenderedPageBreak/>
        <w:t>Appendix:</w:t>
      </w:r>
      <w:bookmarkEnd w:id="1015"/>
      <w:bookmarkEnd w:id="1016"/>
    </w:p>
    <w:p w:rsidR="008F0C5D" w:rsidRDefault="008F0C5D" w:rsidP="008F0C5D">
      <w:pPr>
        <w:spacing w:line="360" w:lineRule="auto"/>
        <w:rPr>
          <w:rFonts w:ascii="Times New Roman" w:hAnsi="Times New Roman" w:cs="Times New Roman"/>
          <w:sz w:val="24"/>
          <w:szCs w:val="24"/>
        </w:rPr>
      </w:pPr>
      <w:r>
        <w:rPr>
          <w:rFonts w:ascii="Times New Roman" w:hAnsi="Times New Roman" w:cs="Times New Roman"/>
          <w:sz w:val="24"/>
          <w:szCs w:val="24"/>
        </w:rPr>
        <w:t xml:space="preserve">Main Module: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module DE2_D5M</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Clock Input</w:t>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CLOCK_27,</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27 MHz</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CLOCK_50,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50 MHz</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EXT_CLOCK,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External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Push Button</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KEY,</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Pushbutton[3:0]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DPDT Switch</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SW,</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Toggle Switch[17:0]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7-SEG Dispaly</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HEX0,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HEX1,</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HEX2,</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HEX3,</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HEX4,</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4</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HEX5,</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5</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HEX6,</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6</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HEX7,</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7</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LED</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LEDG,</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LED Green[8:0]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LEDR,</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LED Red[17:0]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UART</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UART_TXD,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UART Transmitter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UART_RXD,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UART Receiver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IRDA</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IRDA_TXD,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IRDA Transmitter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IRDA_RXD,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IRDA Receiver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Interface</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DRAM_DQ,</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Data bus 16 Bits</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t>DRAM_ADDR,</w:t>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w:t>
      </w:r>
      <w:r w:rsidRPr="001D249E">
        <w:rPr>
          <w:rFonts w:ascii="Consolas" w:hAnsi="Consolas" w:cs="Consolas"/>
          <w:sz w:val="16"/>
          <w:szCs w:val="16"/>
        </w:rPr>
        <w:tab/>
        <w:t>SDRAM Address bus 12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DRAM_LDQM,</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 xml:space="preserve">SDRAM Low-byte Data Mask </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t>DRAM_UDQM,</w:t>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w:t>
      </w:r>
      <w:r w:rsidRPr="001D249E">
        <w:rPr>
          <w:rFonts w:ascii="Consolas" w:hAnsi="Consolas" w:cs="Consolas"/>
          <w:sz w:val="16"/>
          <w:szCs w:val="16"/>
        </w:rPr>
        <w:tab/>
        <w:t>SDRAM High-byte Data Mask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DRAM_WE_N,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Write Enable</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t>DRAM_CAS_N,</w:t>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w:t>
      </w:r>
      <w:r w:rsidRPr="001D249E">
        <w:rPr>
          <w:rFonts w:ascii="Consolas" w:hAnsi="Consolas" w:cs="Consolas"/>
          <w:sz w:val="16"/>
          <w:szCs w:val="16"/>
        </w:rPr>
        <w:tab/>
        <w:t>SDRAM Column Address Strobe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DRAM_RAS_N,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Row Address Strobe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DRAM_CS_N,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Chip Select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DRAM_BA_0,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Bank Address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DRAM_BA_1,</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Bank Address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DRAM_CLK,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DRAM_CKE,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Clock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Interface</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FL_DQ,</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Data bus 8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FL_ADDR,</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Address bus 22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FL_WE_N,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Write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FL_RST_N,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Reset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FL_OE_N,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Output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FL_CE_N,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Chip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SRAM Interface</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SRAM_DQ,</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SRAM Data bus 16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SRAM_ADDR,</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SRAM Address bus 18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SRAM_UB_N,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 xml:space="preserve">SRAM High-byte Data Mask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SRAM_LB_N,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 xml:space="preserve">SRAM Low-byte Data Mask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SRAM_WE_N,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SRAM Write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SRAM_CE_N,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SRAM Chip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SRAM_OE_N,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SRAM Output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Interface</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OTG_DATA,</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Data bus 16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OTG_ADDR,</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Address 2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OTG_CS_N,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Chip Select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OTG_RD_N,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Write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OTG_WR_N,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lastRenderedPageBreak/>
        <w:tab/>
      </w:r>
      <w:r w:rsidRPr="001D249E">
        <w:rPr>
          <w:rFonts w:ascii="Consolas" w:hAnsi="Consolas" w:cs="Consolas"/>
          <w:sz w:val="16"/>
          <w:szCs w:val="16"/>
        </w:rPr>
        <w:tab/>
        <w:t>OTG_RST_N,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Reset</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t>OTG_FSPEED,</w:t>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w:t>
      </w:r>
      <w:r w:rsidRPr="001D249E">
        <w:rPr>
          <w:rFonts w:ascii="Consolas" w:hAnsi="Consolas" w:cs="Consolas"/>
          <w:sz w:val="16"/>
          <w:szCs w:val="16"/>
        </w:rPr>
        <w:tab/>
        <w:t>USB Full Speed,</w:t>
      </w:r>
      <w:r w:rsidRPr="001D249E">
        <w:rPr>
          <w:rFonts w:ascii="Consolas" w:hAnsi="Consolas" w:cs="Consolas"/>
          <w:sz w:val="16"/>
          <w:szCs w:val="16"/>
        </w:rPr>
        <w:tab/>
        <w:t>0 = Enable, Z = Disable</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t>OTG_LSPEED,</w:t>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w:t>
      </w:r>
      <w:r w:rsidRPr="001D249E">
        <w:rPr>
          <w:rFonts w:ascii="Consolas" w:hAnsi="Consolas" w:cs="Consolas"/>
          <w:sz w:val="16"/>
          <w:szCs w:val="16"/>
        </w:rPr>
        <w:tab/>
        <w:t xml:space="preserve">USB Low Speed, </w:t>
      </w:r>
      <w:r w:rsidRPr="001D249E">
        <w:rPr>
          <w:rFonts w:ascii="Consolas" w:hAnsi="Consolas" w:cs="Consolas"/>
          <w:sz w:val="16"/>
          <w:szCs w:val="16"/>
        </w:rPr>
        <w:tab/>
        <w:t>0 = Enable, Z = Disable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OTG_INT0,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Interrupt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OTG_INT1,</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Interrupt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OTG_DREQ0,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DMA Request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OTG_DREQ1,</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DMA Request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OTG_DACK0_N,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DMA Acknowledge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OTG_DACK1_N,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DMA Acknowledge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LCD Module 16X2</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LCD_ON,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LCD Power ON/OFF</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LCD_BLON,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LCD Back Light ON/OFF</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t>LCD_RW,</w:t>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w:t>
      </w:r>
      <w:r w:rsidRPr="001D249E">
        <w:rPr>
          <w:rFonts w:ascii="Consolas" w:hAnsi="Consolas" w:cs="Consolas"/>
          <w:sz w:val="16"/>
          <w:szCs w:val="16"/>
        </w:rPr>
        <w:tab/>
        <w:t>LCD Read/Write Select, 0 = Write, 1 = 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LCD_EN,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LCD Enable</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t>LCD_RS,</w:t>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w:t>
      </w:r>
      <w:r w:rsidRPr="001D249E">
        <w:rPr>
          <w:rFonts w:ascii="Consolas" w:hAnsi="Consolas" w:cs="Consolas"/>
          <w:sz w:val="16"/>
          <w:szCs w:val="16"/>
        </w:rPr>
        <w:tab/>
        <w:t>LCD Command/Data Select, 0 = Command, 1 =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LCD_DATA,</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LCD Data bus 8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SD_Card Interface</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SD_DAT,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 Card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SD_DAT3,</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 Card Data 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SD_CMD,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 Card Command Signal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SD_CLK,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 Card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USB JTAG link</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 xml:space="preserve">TDI,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CPLD -&gt; FPGA (data 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 xml:space="preserve">TCK,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CPLD -&gt; FPGA (clk)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 xml:space="preserve">TCS,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CPLD -&gt; FPGA (CS)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TDO,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FPGA -&gt; CPLD (data out)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I2C</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I2C_SDAT,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I2C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I2C_SCLK,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I2C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PS2</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PS2_DAT,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PS2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PS2_CLK,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PS2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 xml:space="preserve">VGA_CLK,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VGA_HS,</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H_SYNC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VGA_VS,</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V_SYNC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VGA_BLANK,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BLANK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VGA_SYNC,</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SYNC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 xml:space="preserve">VGA_R,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Red[9:0]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VGA_G,</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Green[9:0]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 xml:space="preserve">VGA_B,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Blue[9:0]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Ethernet Interface</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ENET_DATA,</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DATA bus 16Bits</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t>ENET_CMD,</w:t>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w:t>
      </w:r>
      <w:r w:rsidRPr="001D249E">
        <w:rPr>
          <w:rFonts w:ascii="Consolas" w:hAnsi="Consolas" w:cs="Consolas"/>
          <w:sz w:val="16"/>
          <w:szCs w:val="16"/>
        </w:rPr>
        <w:tab/>
        <w:t>DM9000A Command/Data Select, 0 = Command, 1 =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ENET_CS_N,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Chip Select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ENET_WR_N,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Write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ENET_RD_N,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ENET_RST_N,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Reset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ENET_INT,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Interrupt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ENET_CLK,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Clock 25 MHz</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AUD_ADCLRCK,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 ADC LR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AUD_ADCDAT,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 ADC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AUD_DACLRCK,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 DAC LR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AUD_DACDAT,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 DAC Data</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t>AUD_BCLK,</w:t>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w:t>
      </w:r>
      <w:r w:rsidRPr="001D249E">
        <w:rPr>
          <w:rFonts w:ascii="Consolas" w:hAnsi="Consolas" w:cs="Consolas"/>
          <w:sz w:val="16"/>
          <w:szCs w:val="16"/>
        </w:rPr>
        <w:tab/>
        <w:t>Audio CODEC Bit-Stream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AUD_XCK,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 Chip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TV Decoder</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 xml:space="preserve">TD_DATA,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TV Decoder Data bus 8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TD_HS,</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TV Decoder H_SYNC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TD_VS,</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TV Decoder V_SYNC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TD_RESET,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TV Decoder Reset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GPIO</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GPIO_0,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GPIO Connection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t>GPIO_1</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GPIO Connection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Clock Input</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CLOCK_27;</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27 MHz</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lastRenderedPageBreak/>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CLOCK_50;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50 MHz</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EXT_CLOCK;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External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Push Button</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t>[3:0]</w:t>
      </w:r>
      <w:r w:rsidRPr="001D249E">
        <w:rPr>
          <w:rFonts w:ascii="Consolas" w:hAnsi="Consolas" w:cs="Consolas"/>
          <w:sz w:val="16"/>
          <w:szCs w:val="16"/>
        </w:rPr>
        <w:tab/>
        <w:t>KEY;</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Pushbutton[3:0]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DPDT Switch</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t>[17:0]</w:t>
      </w:r>
      <w:r w:rsidRPr="001D249E">
        <w:rPr>
          <w:rFonts w:ascii="Consolas" w:hAnsi="Consolas" w:cs="Consolas"/>
          <w:sz w:val="16"/>
          <w:szCs w:val="16"/>
        </w:rPr>
        <w:tab/>
        <w:t>SW;</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Toggle Switch[17:0]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7-SEG Dispaly</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[6:0]</w:t>
      </w:r>
      <w:r w:rsidRPr="001D249E">
        <w:rPr>
          <w:rFonts w:ascii="Consolas" w:hAnsi="Consolas" w:cs="Consolas"/>
          <w:sz w:val="16"/>
          <w:szCs w:val="16"/>
        </w:rPr>
        <w:tab/>
        <w:t>HEX0;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[6:0]</w:t>
      </w:r>
      <w:r w:rsidRPr="001D249E">
        <w:rPr>
          <w:rFonts w:ascii="Consolas" w:hAnsi="Consolas" w:cs="Consolas"/>
          <w:sz w:val="16"/>
          <w:szCs w:val="16"/>
        </w:rPr>
        <w:tab/>
        <w:t>HEX1;</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[6:0]</w:t>
      </w:r>
      <w:r w:rsidRPr="001D249E">
        <w:rPr>
          <w:rFonts w:ascii="Consolas" w:hAnsi="Consolas" w:cs="Consolas"/>
          <w:sz w:val="16"/>
          <w:szCs w:val="16"/>
        </w:rPr>
        <w:tab/>
        <w:t>HEX2;</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[6:0]</w:t>
      </w:r>
      <w:r w:rsidRPr="001D249E">
        <w:rPr>
          <w:rFonts w:ascii="Consolas" w:hAnsi="Consolas" w:cs="Consolas"/>
          <w:sz w:val="16"/>
          <w:szCs w:val="16"/>
        </w:rPr>
        <w:tab/>
        <w:t>HEX3;</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[6:0]</w:t>
      </w:r>
      <w:r w:rsidRPr="001D249E">
        <w:rPr>
          <w:rFonts w:ascii="Consolas" w:hAnsi="Consolas" w:cs="Consolas"/>
          <w:sz w:val="16"/>
          <w:szCs w:val="16"/>
        </w:rPr>
        <w:tab/>
        <w:t>HEX4;</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4</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[6:0]</w:t>
      </w:r>
      <w:r w:rsidRPr="001D249E">
        <w:rPr>
          <w:rFonts w:ascii="Consolas" w:hAnsi="Consolas" w:cs="Consolas"/>
          <w:sz w:val="16"/>
          <w:szCs w:val="16"/>
        </w:rPr>
        <w:tab/>
        <w:t>HEX5;</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5</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[6:0]</w:t>
      </w:r>
      <w:r w:rsidRPr="001D249E">
        <w:rPr>
          <w:rFonts w:ascii="Consolas" w:hAnsi="Consolas" w:cs="Consolas"/>
          <w:sz w:val="16"/>
          <w:szCs w:val="16"/>
        </w:rPr>
        <w:tab/>
        <w:t>HEX6;</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6</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[6:0]</w:t>
      </w:r>
      <w:r w:rsidRPr="001D249E">
        <w:rPr>
          <w:rFonts w:ascii="Consolas" w:hAnsi="Consolas" w:cs="Consolas"/>
          <w:sz w:val="16"/>
          <w:szCs w:val="16"/>
        </w:rPr>
        <w:tab/>
        <w:t>HEX7;</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Seven Segment Digit 7</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LED</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 xml:space="preserve"> [8:0]</w:t>
      </w:r>
      <w:r w:rsidRPr="001D249E">
        <w:rPr>
          <w:rFonts w:ascii="Consolas" w:hAnsi="Consolas" w:cs="Consolas"/>
          <w:sz w:val="16"/>
          <w:szCs w:val="16"/>
        </w:rPr>
        <w:tab/>
        <w:t>LEDG;</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LED Green[8:0]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[17:0]</w:t>
      </w:r>
      <w:r w:rsidRPr="001D249E">
        <w:rPr>
          <w:rFonts w:ascii="Consolas" w:hAnsi="Consolas" w:cs="Consolas"/>
          <w:sz w:val="16"/>
          <w:szCs w:val="16"/>
        </w:rPr>
        <w:tab/>
        <w:t>LEDR;</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LED Red[17:0]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UART</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UART_TXD;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UART Transmitter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UART_RXD;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UART Receiver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IRDA</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IRDA_TXD;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IRDA Transmitter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IRDA_RXD;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IRDA Receiver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r>
      <w:r w:rsidRPr="001D249E">
        <w:rPr>
          <w:rFonts w:ascii="Consolas" w:hAnsi="Consolas" w:cs="Consolas"/>
          <w:sz w:val="16"/>
          <w:szCs w:val="16"/>
        </w:rPr>
        <w:tab/>
        <w:t>SDRAM Interface</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t>[15:0]</w:t>
      </w:r>
      <w:r w:rsidRPr="001D249E">
        <w:rPr>
          <w:rFonts w:ascii="Consolas" w:hAnsi="Consolas" w:cs="Consolas"/>
          <w:sz w:val="16"/>
          <w:szCs w:val="16"/>
        </w:rPr>
        <w:tab/>
        <w:t>DRAM_DQ;</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Data bus 16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[11:0]</w:t>
      </w:r>
      <w:r w:rsidRPr="001D249E">
        <w:rPr>
          <w:rFonts w:ascii="Consolas" w:hAnsi="Consolas" w:cs="Consolas"/>
          <w:sz w:val="16"/>
          <w:szCs w:val="16"/>
        </w:rPr>
        <w:tab/>
        <w:t>DRAM_ADDR;</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Address bus 12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DRAM_LDQM;</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 xml:space="preserve">SDRAM Low-byte Data Mask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DRAM_UDQM;</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High-byte Data Mask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DRAM_WE_N;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Write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DRAM_CAS_N;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Column Address Strobe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DRAM_RAS_N;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Row Address Strobe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DRAM_CS_N;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Chip Select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DRAM_BA_0;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Bank Address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DRAM_BA_1;</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Bank Address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DRAM_CLK;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DRAM_CKE;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Clock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Flash Interface</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t>[7:0]</w:t>
      </w:r>
      <w:r w:rsidRPr="001D249E">
        <w:rPr>
          <w:rFonts w:ascii="Consolas" w:hAnsi="Consolas" w:cs="Consolas"/>
          <w:sz w:val="16"/>
          <w:szCs w:val="16"/>
        </w:rPr>
        <w:tab/>
        <w:t>FL_DQ;</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Data bus 8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[21:0]</w:t>
      </w:r>
      <w:r w:rsidRPr="001D249E">
        <w:rPr>
          <w:rFonts w:ascii="Consolas" w:hAnsi="Consolas" w:cs="Consolas"/>
          <w:sz w:val="16"/>
          <w:szCs w:val="16"/>
        </w:rPr>
        <w:tab/>
        <w:t>FL_ADDR;</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Address bus 22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FL_WE_N;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Write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FL_RST_N;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Reset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FL_OE_N;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Output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FL_CE_N;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FLASH Chip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SRAM Interface</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t>[15:0]</w:t>
      </w:r>
      <w:r w:rsidRPr="001D249E">
        <w:rPr>
          <w:rFonts w:ascii="Consolas" w:hAnsi="Consolas" w:cs="Consolas"/>
          <w:sz w:val="16"/>
          <w:szCs w:val="16"/>
        </w:rPr>
        <w:tab/>
        <w:t>SRAM_DQ;</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SRAM Data bus 16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[17:0]</w:t>
      </w:r>
      <w:r w:rsidRPr="001D249E">
        <w:rPr>
          <w:rFonts w:ascii="Consolas" w:hAnsi="Consolas" w:cs="Consolas"/>
          <w:sz w:val="16"/>
          <w:szCs w:val="16"/>
        </w:rPr>
        <w:tab/>
        <w:t>SRAM_ADDR;</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SRAM Address bus 18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SRAM_UB_N;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 xml:space="preserve">SRAM High-byte Data Mask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SRAM_LB_N;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 xml:space="preserve">SRAM Low-byte Data Mask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SRAM_WE_N;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SRAM Write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SRAM_CE_N;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SRAM Chip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SRAM_OE_N;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SRAM Output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ISP1362 Interface</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t>[15:0]</w:t>
      </w:r>
      <w:r w:rsidRPr="001D249E">
        <w:rPr>
          <w:rFonts w:ascii="Consolas" w:hAnsi="Consolas" w:cs="Consolas"/>
          <w:sz w:val="16"/>
          <w:szCs w:val="16"/>
        </w:rPr>
        <w:tab/>
        <w:t>OTG_DATA;</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Data bus 16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[1:0]</w:t>
      </w:r>
      <w:r w:rsidRPr="001D249E">
        <w:rPr>
          <w:rFonts w:ascii="Consolas" w:hAnsi="Consolas" w:cs="Consolas"/>
          <w:sz w:val="16"/>
          <w:szCs w:val="16"/>
        </w:rPr>
        <w:tab/>
        <w:t>OTG_ADDR;</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Address 2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OTG_CS_N;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Chip Select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OTG_RD_N;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Write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OTG_WR_N;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OTG_RST_N;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Reset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OTG_FSPEED;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USB Full Speed,</w:t>
      </w:r>
      <w:r w:rsidRPr="001D249E">
        <w:rPr>
          <w:rFonts w:ascii="Consolas" w:hAnsi="Consolas" w:cs="Consolas"/>
          <w:sz w:val="16"/>
          <w:szCs w:val="16"/>
        </w:rPr>
        <w:tab/>
        <w:t>0 = Enable, Z = Disable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OTG_LSPEED;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 xml:space="preserve">USB Low Speed, </w:t>
      </w:r>
      <w:r w:rsidRPr="001D249E">
        <w:rPr>
          <w:rFonts w:ascii="Consolas" w:hAnsi="Consolas" w:cs="Consolas"/>
          <w:sz w:val="16"/>
          <w:szCs w:val="16"/>
        </w:rPr>
        <w:tab/>
        <w:t>0 = Enable, Z = Disable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OTG_INT0;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Interrupt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OTG_INT1;</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Interrupt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OTG_DREQ0;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DMA Request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OTG_DREQ1;</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DMA Request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OTG_DACK0_N;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DMA Acknowledge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OTG_DACK1_N;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ISP1362 DMA Acknowledge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lastRenderedPageBreak/>
        <w:t>////////////////////</w:t>
      </w:r>
      <w:r w:rsidRPr="001D249E">
        <w:rPr>
          <w:rFonts w:ascii="Consolas" w:hAnsi="Consolas" w:cs="Consolas"/>
          <w:sz w:val="16"/>
          <w:szCs w:val="16"/>
        </w:rPr>
        <w:tab/>
        <w:t>LCD Module 16X2</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t>[7:0]</w:t>
      </w:r>
      <w:r w:rsidRPr="001D249E">
        <w:rPr>
          <w:rFonts w:ascii="Consolas" w:hAnsi="Consolas" w:cs="Consolas"/>
          <w:sz w:val="16"/>
          <w:szCs w:val="16"/>
        </w:rPr>
        <w:tab/>
        <w:t>LCD_DATA;</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LCD Data bus 8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LCD_ON;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LCD Power ON/OFF</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LCD_BLON;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LCD Back Light ON/OFF</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LCD_RW;</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LCD Read/Write Select, 0 = Write, 1 = 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LCD_EN;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LCD Enable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LCD_RS;</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LCD Command/Data Select, 0 = Command, 1 =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SD Card Interface</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SD_DAT;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 Card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SD_DAT3;</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 Card Data 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SD_CMD;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 Card Command Signal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SD_CLK;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 Card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I2C</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I2C_SDAT;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I2C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I2C_SCLK;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I2C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PS2</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PS2_DAT;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PS2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PS2_CLK;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PS2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USB JTAG link</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input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TDI;</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CPLD -&gt; FPGA (data 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input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TCK;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CPLD -&gt; FPGA (clk)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input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TCS;</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CPLD -&gt; FPGA (CS)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output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TDO;</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FPGA -&gt; CPLD (data out)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VGA</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xml:space="preserve">VGA_CLK;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VGA_HS;</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H_SYNC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VGA_VS;</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V_SYNC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VGA_BLANK;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BLANK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VGA_SYNC;</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SYNC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[9:0]</w:t>
      </w:r>
      <w:r w:rsidRPr="001D249E">
        <w:rPr>
          <w:rFonts w:ascii="Consolas" w:hAnsi="Consolas" w:cs="Consolas"/>
          <w:sz w:val="16"/>
          <w:szCs w:val="16"/>
        </w:rPr>
        <w:tab/>
        <w:t xml:space="preserve">VGA_R;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Red[9:0]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[9:0]</w:t>
      </w:r>
      <w:r w:rsidRPr="001D249E">
        <w:rPr>
          <w:rFonts w:ascii="Consolas" w:hAnsi="Consolas" w:cs="Consolas"/>
          <w:sz w:val="16"/>
          <w:szCs w:val="16"/>
        </w:rPr>
        <w:tab/>
        <w:t>VGA_G;</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Green[9:0]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t>[9:0]</w:t>
      </w:r>
      <w:r w:rsidRPr="001D249E">
        <w:rPr>
          <w:rFonts w:ascii="Consolas" w:hAnsi="Consolas" w:cs="Consolas"/>
          <w:sz w:val="16"/>
          <w:szCs w:val="16"/>
        </w:rPr>
        <w:tab/>
        <w:t xml:space="preserve">VGA_B;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Blue[9:0]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Ethernet Interface</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t>[15:0]</w:t>
      </w:r>
      <w:r w:rsidRPr="001D249E">
        <w:rPr>
          <w:rFonts w:ascii="Consolas" w:hAnsi="Consolas" w:cs="Consolas"/>
          <w:sz w:val="16"/>
          <w:szCs w:val="16"/>
        </w:rPr>
        <w:tab/>
        <w:t>ENET_DATA;</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DATA bus 16Bits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ENET_CMD;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Command/Data Select, 0 = Command, 1 =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ENET_CS_N;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Chip Select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ENET_WR_N;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Write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ENET_RD_N;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ENET_RST_N;</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Reset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ENET_INT;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Interrupt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ENET_CLK;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DM9000A Clock 25 MHz</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Audio CODEC</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AUD_ADCLRCK;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 ADC LR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AUD_ADCDAT;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 ADC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AUD_DACLRCK;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 DAC LR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AUD_DACDAT;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 DAC 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AUD_BCLK;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 Bit-Stream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AUD_XCK;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Audio CODEC Chip Clock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TV Devoder</w:t>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t>[7:0]</w:t>
      </w:r>
      <w:r w:rsidRPr="001D249E">
        <w:rPr>
          <w:rFonts w:ascii="Consolas" w:hAnsi="Consolas" w:cs="Consolas"/>
          <w:sz w:val="16"/>
          <w:szCs w:val="16"/>
        </w:rPr>
        <w:tab/>
        <w:t xml:space="preserve">TD_DATA;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TV Decoder Data bus 8 bits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TD_HS;</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TV Decoder H_SYNC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TD_VS;</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TV Decoder V_SYNC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TD_RESET;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TV Decoder Reset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GPIO</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t>[35:0]</w:t>
      </w:r>
      <w:r w:rsidRPr="001D249E">
        <w:rPr>
          <w:rFonts w:ascii="Consolas" w:hAnsi="Consolas" w:cs="Consolas"/>
          <w:sz w:val="16"/>
          <w:szCs w:val="16"/>
        </w:rPr>
        <w:tab/>
        <w:t>GPIO_0;</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GPIO Connection 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inout</w:t>
      </w:r>
      <w:r w:rsidRPr="001D249E">
        <w:rPr>
          <w:rFonts w:ascii="Consolas" w:hAnsi="Consolas" w:cs="Consolas"/>
          <w:sz w:val="16"/>
          <w:szCs w:val="16"/>
        </w:rPr>
        <w:tab/>
        <w:t>[35:0]</w:t>
      </w:r>
      <w:r w:rsidRPr="001D249E">
        <w:rPr>
          <w:rFonts w:ascii="Consolas" w:hAnsi="Consolas" w:cs="Consolas"/>
          <w:sz w:val="16"/>
          <w:szCs w:val="16"/>
        </w:rPr>
        <w:tab/>
        <w:t>GPIO_1;</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GPIO Connection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REG/WIRE declarations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r w:rsidRPr="001D249E">
        <w:rPr>
          <w:rFonts w:ascii="Consolas" w:hAnsi="Consolas" w:cs="Consolas"/>
          <w:sz w:val="16"/>
          <w:szCs w:val="16"/>
        </w:rPr>
        <w:tab/>
        <w:t>CCD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[11:0]</w:t>
      </w:r>
      <w:r w:rsidRPr="001D249E">
        <w:rPr>
          <w:rFonts w:ascii="Consolas" w:hAnsi="Consolas" w:cs="Consolas"/>
          <w:sz w:val="16"/>
          <w:szCs w:val="16"/>
        </w:rPr>
        <w:tab/>
        <w:t>CCD_DATA;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CCD_SDAT;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CCD_SCLK;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CCD_FLASH;</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lastRenderedPageBreak/>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CCD_FVAL;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CCD_LVAL;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CCD_PIXCLK;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CCD_MCLK;</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CCD Master Clock</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[15:0]</w:t>
      </w:r>
      <w:r w:rsidRPr="001D249E">
        <w:rPr>
          <w:rFonts w:ascii="Consolas" w:hAnsi="Consolas" w:cs="Consolas"/>
          <w:sz w:val="16"/>
          <w:szCs w:val="16"/>
        </w:rPr>
        <w:tab/>
        <w:t>Read_DATA1;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[15:0]</w:t>
      </w:r>
      <w:r w:rsidRPr="001D249E">
        <w:rPr>
          <w:rFonts w:ascii="Consolas" w:hAnsi="Consolas" w:cs="Consolas"/>
          <w:sz w:val="16"/>
          <w:szCs w:val="16"/>
        </w:rPr>
        <w:tab/>
        <w:t>Read_DATA2;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VGA_CTRL_CLK;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[11:0]</w:t>
      </w:r>
      <w:r w:rsidRPr="001D249E">
        <w:rPr>
          <w:rFonts w:ascii="Consolas" w:hAnsi="Consolas" w:cs="Consolas"/>
          <w:sz w:val="16"/>
          <w:szCs w:val="16"/>
        </w:rPr>
        <w:tab/>
        <w:t>mCCD_DATA;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mCCD_DVAL;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mCCD_DVAL_d;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[15:0]</w:t>
      </w:r>
      <w:r w:rsidRPr="001D249E">
        <w:rPr>
          <w:rFonts w:ascii="Consolas" w:hAnsi="Consolas" w:cs="Consolas"/>
          <w:sz w:val="16"/>
          <w:szCs w:val="16"/>
        </w:rPr>
        <w:tab/>
        <w:t>X_Cont;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[15:0]</w:t>
      </w:r>
      <w:r w:rsidRPr="001D249E">
        <w:rPr>
          <w:rFonts w:ascii="Consolas" w:hAnsi="Consolas" w:cs="Consolas"/>
          <w:sz w:val="16"/>
          <w:szCs w:val="16"/>
        </w:rPr>
        <w:tab/>
        <w:t>Y_Cont;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[9:0]</w:t>
      </w:r>
      <w:r w:rsidRPr="001D249E">
        <w:rPr>
          <w:rFonts w:ascii="Consolas" w:hAnsi="Consolas" w:cs="Consolas"/>
          <w:sz w:val="16"/>
          <w:szCs w:val="16"/>
        </w:rPr>
        <w:tab/>
        <w:t>X_ADDR;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[31:0]</w:t>
      </w:r>
      <w:r w:rsidRPr="001D249E">
        <w:rPr>
          <w:rFonts w:ascii="Consolas" w:hAnsi="Consolas" w:cs="Consolas"/>
          <w:sz w:val="16"/>
          <w:szCs w:val="16"/>
        </w:rPr>
        <w:tab/>
        <w:t>Frame_Cont;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DLY_RST_0;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DLY_RST_1;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reg</w:t>
      </w:r>
      <w:r w:rsidRPr="001D249E">
        <w:rPr>
          <w:rFonts w:ascii="Consolas" w:hAnsi="Consolas" w:cs="Consolas"/>
          <w:sz w:val="16"/>
          <w:szCs w:val="16"/>
        </w:rPr>
        <w:tab/>
      </w:r>
      <w:r w:rsidRPr="001D249E">
        <w:rPr>
          <w:rFonts w:ascii="Consolas" w:hAnsi="Consolas" w:cs="Consolas"/>
          <w:sz w:val="16"/>
          <w:szCs w:val="16"/>
        </w:rPr>
        <w:tab/>
        <w:t>[11:0]</w:t>
      </w:r>
      <w:r w:rsidRPr="001D249E">
        <w:rPr>
          <w:rFonts w:ascii="Consolas" w:hAnsi="Consolas" w:cs="Consolas"/>
          <w:sz w:val="16"/>
          <w:szCs w:val="16"/>
        </w:rPr>
        <w:tab/>
        <w:t>rCCD_DATA;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reg</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rCCD_LVAL;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reg</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rCCD_FVAL;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[11:0]</w:t>
      </w:r>
      <w:r w:rsidRPr="001D249E">
        <w:rPr>
          <w:rFonts w:ascii="Consolas" w:hAnsi="Consolas" w:cs="Consolas"/>
          <w:sz w:val="16"/>
          <w:szCs w:val="16"/>
        </w:rPr>
        <w:tab/>
        <w:t>sCCD_R;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[11:0]</w:t>
      </w:r>
      <w:r w:rsidRPr="001D249E">
        <w:rPr>
          <w:rFonts w:ascii="Consolas" w:hAnsi="Consolas" w:cs="Consolas"/>
          <w:sz w:val="16"/>
          <w:szCs w:val="16"/>
        </w:rPr>
        <w:tab/>
        <w:t>sCCD_G;</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[11:0]</w:t>
      </w:r>
      <w:r w:rsidRPr="001D249E">
        <w:rPr>
          <w:rFonts w:ascii="Consolas" w:hAnsi="Consolas" w:cs="Consolas"/>
          <w:sz w:val="16"/>
          <w:szCs w:val="16"/>
        </w:rPr>
        <w:tab/>
        <w:t>sCCD_B;</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[9:0]</w:t>
      </w:r>
      <w:r w:rsidRPr="001D249E">
        <w:rPr>
          <w:rFonts w:ascii="Consolas" w:hAnsi="Consolas" w:cs="Consolas"/>
          <w:sz w:val="16"/>
          <w:szCs w:val="16"/>
        </w:rPr>
        <w:tab/>
        <w:t xml:space="preserve">VGA_R;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Red[9:0]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[9:0]</w:t>
      </w:r>
      <w:r w:rsidRPr="001D249E">
        <w:rPr>
          <w:rFonts w:ascii="Consolas" w:hAnsi="Consolas" w:cs="Consolas"/>
          <w:sz w:val="16"/>
          <w:szCs w:val="16"/>
        </w:rPr>
        <w:tab/>
        <w:t>VGA_G;</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Green[9:0]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t>[9:0]</w:t>
      </w:r>
      <w:r w:rsidRPr="001D249E">
        <w:rPr>
          <w:rFonts w:ascii="Consolas" w:hAnsi="Consolas" w:cs="Consolas"/>
          <w:sz w:val="16"/>
          <w:szCs w:val="16"/>
        </w:rPr>
        <w:tab/>
        <w:t xml:space="preserve">VGA_B;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Blue[9:0]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reg</w:t>
      </w:r>
      <w:r w:rsidRPr="001D249E">
        <w:rPr>
          <w:rFonts w:ascii="Consolas" w:hAnsi="Consolas" w:cs="Consolas"/>
          <w:sz w:val="16"/>
          <w:szCs w:val="16"/>
        </w:rPr>
        <w:tab/>
      </w:r>
      <w:r w:rsidRPr="001D249E">
        <w:rPr>
          <w:rFonts w:ascii="Consolas" w:hAnsi="Consolas" w:cs="Consolas"/>
          <w:sz w:val="16"/>
          <w:szCs w:val="16"/>
        </w:rPr>
        <w:tab/>
        <w:t>[1:0]</w:t>
      </w:r>
      <w:r w:rsidRPr="001D249E">
        <w:rPr>
          <w:rFonts w:ascii="Consolas" w:hAnsi="Consolas" w:cs="Consolas"/>
          <w:sz w:val="16"/>
          <w:szCs w:val="16"/>
        </w:rPr>
        <w:tab/>
        <w:t>rClk;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sdram_ctrl_clk;</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Structural coding</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CCD_DATA[0]</w:t>
      </w:r>
      <w:r w:rsidRPr="001D249E">
        <w:rPr>
          <w:rFonts w:ascii="Consolas" w:hAnsi="Consolas" w:cs="Consolas"/>
          <w:sz w:val="16"/>
          <w:szCs w:val="16"/>
        </w:rPr>
        <w:tab/>
        <w:t>=</w:t>
      </w:r>
      <w:r w:rsidRPr="001D249E">
        <w:rPr>
          <w:rFonts w:ascii="Consolas" w:hAnsi="Consolas" w:cs="Consolas"/>
          <w:sz w:val="16"/>
          <w:szCs w:val="16"/>
        </w:rPr>
        <w:tab/>
        <w:t>GPIO_1[13];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CCD_DATA[1]</w:t>
      </w:r>
      <w:r w:rsidRPr="001D249E">
        <w:rPr>
          <w:rFonts w:ascii="Consolas" w:hAnsi="Consolas" w:cs="Consolas"/>
          <w:sz w:val="16"/>
          <w:szCs w:val="16"/>
        </w:rPr>
        <w:tab/>
        <w:t>=</w:t>
      </w:r>
      <w:r w:rsidRPr="001D249E">
        <w:rPr>
          <w:rFonts w:ascii="Consolas" w:hAnsi="Consolas" w:cs="Consolas"/>
          <w:sz w:val="16"/>
          <w:szCs w:val="16"/>
        </w:rPr>
        <w:tab/>
        <w:t>GPIO_1[12];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CCD_DATA[2]</w:t>
      </w:r>
      <w:r w:rsidRPr="001D249E">
        <w:rPr>
          <w:rFonts w:ascii="Consolas" w:hAnsi="Consolas" w:cs="Consolas"/>
          <w:sz w:val="16"/>
          <w:szCs w:val="16"/>
        </w:rPr>
        <w:tab/>
        <w:t>=</w:t>
      </w:r>
      <w:r w:rsidRPr="001D249E">
        <w:rPr>
          <w:rFonts w:ascii="Consolas" w:hAnsi="Consolas" w:cs="Consolas"/>
          <w:sz w:val="16"/>
          <w:szCs w:val="16"/>
        </w:rPr>
        <w:tab/>
        <w:t>GPIO_1[11];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CCD_DATA[3]</w:t>
      </w:r>
      <w:r w:rsidRPr="001D249E">
        <w:rPr>
          <w:rFonts w:ascii="Consolas" w:hAnsi="Consolas" w:cs="Consolas"/>
          <w:sz w:val="16"/>
          <w:szCs w:val="16"/>
        </w:rPr>
        <w:tab/>
        <w:t>=</w:t>
      </w:r>
      <w:r w:rsidRPr="001D249E">
        <w:rPr>
          <w:rFonts w:ascii="Consolas" w:hAnsi="Consolas" w:cs="Consolas"/>
          <w:sz w:val="16"/>
          <w:szCs w:val="16"/>
        </w:rPr>
        <w:tab/>
        <w:t>GPIO_1[10];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CCD_DATA[4]</w:t>
      </w:r>
      <w:r w:rsidRPr="001D249E">
        <w:rPr>
          <w:rFonts w:ascii="Consolas" w:hAnsi="Consolas" w:cs="Consolas"/>
          <w:sz w:val="16"/>
          <w:szCs w:val="16"/>
        </w:rPr>
        <w:tab/>
        <w:t>=</w:t>
      </w:r>
      <w:r w:rsidRPr="001D249E">
        <w:rPr>
          <w:rFonts w:ascii="Consolas" w:hAnsi="Consolas" w:cs="Consolas"/>
          <w:sz w:val="16"/>
          <w:szCs w:val="16"/>
        </w:rPr>
        <w:tab/>
        <w:t>GPIO_1[9];</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CCD_DATA[5]</w:t>
      </w:r>
      <w:r w:rsidRPr="001D249E">
        <w:rPr>
          <w:rFonts w:ascii="Consolas" w:hAnsi="Consolas" w:cs="Consolas"/>
          <w:sz w:val="16"/>
          <w:szCs w:val="16"/>
        </w:rPr>
        <w:tab/>
        <w:t>=</w:t>
      </w:r>
      <w:r w:rsidRPr="001D249E">
        <w:rPr>
          <w:rFonts w:ascii="Consolas" w:hAnsi="Consolas" w:cs="Consolas"/>
          <w:sz w:val="16"/>
          <w:szCs w:val="16"/>
        </w:rPr>
        <w:tab/>
        <w:t>GPIO_1[8];</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CCD_DATA[6]</w:t>
      </w:r>
      <w:r w:rsidRPr="001D249E">
        <w:rPr>
          <w:rFonts w:ascii="Consolas" w:hAnsi="Consolas" w:cs="Consolas"/>
          <w:sz w:val="16"/>
          <w:szCs w:val="16"/>
        </w:rPr>
        <w:tab/>
        <w:t>=</w:t>
      </w:r>
      <w:r w:rsidRPr="001D249E">
        <w:rPr>
          <w:rFonts w:ascii="Consolas" w:hAnsi="Consolas" w:cs="Consolas"/>
          <w:sz w:val="16"/>
          <w:szCs w:val="16"/>
        </w:rPr>
        <w:tab/>
        <w:t>GPIO_1[7];</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CCD_DATA[7]</w:t>
      </w:r>
      <w:r w:rsidRPr="001D249E">
        <w:rPr>
          <w:rFonts w:ascii="Consolas" w:hAnsi="Consolas" w:cs="Consolas"/>
          <w:sz w:val="16"/>
          <w:szCs w:val="16"/>
        </w:rPr>
        <w:tab/>
        <w:t>=</w:t>
      </w:r>
      <w:r w:rsidRPr="001D249E">
        <w:rPr>
          <w:rFonts w:ascii="Consolas" w:hAnsi="Consolas" w:cs="Consolas"/>
          <w:sz w:val="16"/>
          <w:szCs w:val="16"/>
        </w:rPr>
        <w:tab/>
        <w:t>GPIO_1[6];</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CCD_DATA[8]</w:t>
      </w:r>
      <w:r w:rsidRPr="001D249E">
        <w:rPr>
          <w:rFonts w:ascii="Consolas" w:hAnsi="Consolas" w:cs="Consolas"/>
          <w:sz w:val="16"/>
          <w:szCs w:val="16"/>
        </w:rPr>
        <w:tab/>
        <w:t>=</w:t>
      </w:r>
      <w:r w:rsidRPr="001D249E">
        <w:rPr>
          <w:rFonts w:ascii="Consolas" w:hAnsi="Consolas" w:cs="Consolas"/>
          <w:sz w:val="16"/>
          <w:szCs w:val="16"/>
        </w:rPr>
        <w:tab/>
        <w:t>GPIO_1[5];</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CCD_DATA[9]</w:t>
      </w:r>
      <w:r w:rsidRPr="001D249E">
        <w:rPr>
          <w:rFonts w:ascii="Consolas" w:hAnsi="Consolas" w:cs="Consolas"/>
          <w:sz w:val="16"/>
          <w:szCs w:val="16"/>
        </w:rPr>
        <w:tab/>
        <w:t>=</w:t>
      </w:r>
      <w:r w:rsidRPr="001D249E">
        <w:rPr>
          <w:rFonts w:ascii="Consolas" w:hAnsi="Consolas" w:cs="Consolas"/>
          <w:sz w:val="16"/>
          <w:szCs w:val="16"/>
        </w:rPr>
        <w:tab/>
        <w:t>GPIO_1[4];</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CCD_DATA[10]=</w:t>
      </w:r>
      <w:r w:rsidRPr="001D249E">
        <w:rPr>
          <w:rFonts w:ascii="Consolas" w:hAnsi="Consolas" w:cs="Consolas"/>
          <w:sz w:val="16"/>
          <w:szCs w:val="16"/>
        </w:rPr>
        <w:tab/>
        <w:t>GPIO_1[3];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CCD_DATA[11]=</w:t>
      </w:r>
      <w:r w:rsidRPr="001D249E">
        <w:rPr>
          <w:rFonts w:ascii="Consolas" w:hAnsi="Consolas" w:cs="Consolas"/>
          <w:sz w:val="16"/>
          <w:szCs w:val="16"/>
        </w:rPr>
        <w:tab/>
        <w:t>GPIO_1[1];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GPIO_1[16]</w:t>
      </w:r>
      <w:r w:rsidRPr="001D249E">
        <w:rPr>
          <w:rFonts w:ascii="Consolas" w:hAnsi="Consolas" w:cs="Consolas"/>
          <w:sz w:val="16"/>
          <w:szCs w:val="16"/>
        </w:rPr>
        <w:tab/>
        <w:t>=</w:t>
      </w:r>
      <w:r w:rsidRPr="001D249E">
        <w:rPr>
          <w:rFonts w:ascii="Consolas" w:hAnsi="Consolas" w:cs="Consolas"/>
          <w:sz w:val="16"/>
          <w:szCs w:val="16"/>
        </w:rPr>
        <w:tab/>
        <w:t>CCD_MCLK;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CCD_FVAL</w:t>
      </w:r>
      <w:r w:rsidRPr="001D249E">
        <w:rPr>
          <w:rFonts w:ascii="Consolas" w:hAnsi="Consolas" w:cs="Consolas"/>
          <w:sz w:val="16"/>
          <w:szCs w:val="16"/>
        </w:rPr>
        <w:tab/>
        <w:t>=</w:t>
      </w:r>
      <w:r w:rsidRPr="001D249E">
        <w:rPr>
          <w:rFonts w:ascii="Consolas" w:hAnsi="Consolas" w:cs="Consolas"/>
          <w:sz w:val="16"/>
          <w:szCs w:val="16"/>
        </w:rPr>
        <w:tab/>
        <w:t>GPIO_1[22];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CCD_LVAL</w:t>
      </w:r>
      <w:r w:rsidRPr="001D249E">
        <w:rPr>
          <w:rFonts w:ascii="Consolas" w:hAnsi="Consolas" w:cs="Consolas"/>
          <w:sz w:val="16"/>
          <w:szCs w:val="16"/>
        </w:rPr>
        <w:tab/>
        <w:t>=</w:t>
      </w:r>
      <w:r w:rsidRPr="001D249E">
        <w:rPr>
          <w:rFonts w:ascii="Consolas" w:hAnsi="Consolas" w:cs="Consolas"/>
          <w:sz w:val="16"/>
          <w:szCs w:val="16"/>
        </w:rPr>
        <w:tab/>
        <w:t>GPIO_1[21];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CCD_PIXCLK</w:t>
      </w:r>
      <w:r w:rsidRPr="001D249E">
        <w:rPr>
          <w:rFonts w:ascii="Consolas" w:hAnsi="Consolas" w:cs="Consolas"/>
          <w:sz w:val="16"/>
          <w:szCs w:val="16"/>
        </w:rPr>
        <w:tab/>
        <w:t>=</w:t>
      </w:r>
      <w:r w:rsidRPr="001D249E">
        <w:rPr>
          <w:rFonts w:ascii="Consolas" w:hAnsi="Consolas" w:cs="Consolas"/>
          <w:sz w:val="16"/>
          <w:szCs w:val="16"/>
        </w:rPr>
        <w:tab/>
        <w:t>GPIO_1[0];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GPIO_1[19]</w:t>
      </w:r>
      <w:r w:rsidRPr="001D249E">
        <w:rPr>
          <w:rFonts w:ascii="Consolas" w:hAnsi="Consolas" w:cs="Consolas"/>
          <w:sz w:val="16"/>
          <w:szCs w:val="16"/>
        </w:rPr>
        <w:tab/>
        <w:t>=</w:t>
      </w:r>
      <w:r w:rsidRPr="001D249E">
        <w:rPr>
          <w:rFonts w:ascii="Consolas" w:hAnsi="Consolas" w:cs="Consolas"/>
          <w:sz w:val="16"/>
          <w:szCs w:val="16"/>
        </w:rPr>
        <w:tab/>
        <w:t>1'b1;  // tRIGGER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GPIO_1[17]</w:t>
      </w:r>
      <w:r w:rsidRPr="001D249E">
        <w:rPr>
          <w:rFonts w:ascii="Consolas" w:hAnsi="Consolas" w:cs="Consolas"/>
          <w:sz w:val="16"/>
          <w:szCs w:val="16"/>
        </w:rPr>
        <w:tab/>
        <w:t>=</w:t>
      </w:r>
      <w:r w:rsidRPr="001D249E">
        <w:rPr>
          <w:rFonts w:ascii="Consolas" w:hAnsi="Consolas" w:cs="Consolas"/>
          <w:sz w:val="16"/>
          <w:szCs w:val="16"/>
        </w:rPr>
        <w:tab/>
        <w:t>DLY_RST_1;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LEDR</w:t>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SW;</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LEDG</w:t>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Y_Cont;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VGA_CTRL_CLK=</w:t>
      </w:r>
      <w:r w:rsidRPr="001D249E">
        <w:rPr>
          <w:rFonts w:ascii="Consolas" w:hAnsi="Consolas" w:cs="Consolas"/>
          <w:sz w:val="16"/>
          <w:szCs w:val="16"/>
        </w:rPr>
        <w:tab/>
        <w:t>rClk[0];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VGA_CLK</w:t>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~rClk[0];</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always@(posedge CLOCK_50)</w:t>
      </w:r>
      <w:r w:rsidRPr="001D249E">
        <w:rPr>
          <w:rFonts w:ascii="Consolas" w:hAnsi="Consolas" w:cs="Consolas"/>
          <w:sz w:val="16"/>
          <w:szCs w:val="16"/>
        </w:rPr>
        <w:tab/>
        <w:t>rClk</w:t>
      </w:r>
      <w:r w:rsidRPr="001D249E">
        <w:rPr>
          <w:rFonts w:ascii="Consolas" w:hAnsi="Consolas" w:cs="Consolas"/>
          <w:sz w:val="16"/>
          <w:szCs w:val="16"/>
        </w:rPr>
        <w:tab/>
        <w:t>&lt;=</w:t>
      </w:r>
      <w:r w:rsidRPr="001D249E">
        <w:rPr>
          <w:rFonts w:ascii="Consolas" w:hAnsi="Consolas" w:cs="Consolas"/>
          <w:sz w:val="16"/>
          <w:szCs w:val="16"/>
        </w:rPr>
        <w:tab/>
        <w:t>rClk+1;</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always@(posedge CCD_PIXCLK)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t>rCCD_DATA</w:t>
      </w:r>
      <w:r w:rsidRPr="001D249E">
        <w:rPr>
          <w:rFonts w:ascii="Consolas" w:hAnsi="Consolas" w:cs="Consolas"/>
          <w:sz w:val="16"/>
          <w:szCs w:val="16"/>
        </w:rPr>
        <w:tab/>
        <w:t>&lt;=</w:t>
      </w:r>
      <w:r w:rsidRPr="001D249E">
        <w:rPr>
          <w:rFonts w:ascii="Consolas" w:hAnsi="Consolas" w:cs="Consolas"/>
          <w:sz w:val="16"/>
          <w:szCs w:val="16"/>
        </w:rPr>
        <w:tab/>
        <w:t>CCD_DATA;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t>rCCD_LVAL</w:t>
      </w:r>
      <w:r w:rsidRPr="001D249E">
        <w:rPr>
          <w:rFonts w:ascii="Consolas" w:hAnsi="Consolas" w:cs="Consolas"/>
          <w:sz w:val="16"/>
          <w:szCs w:val="16"/>
        </w:rPr>
        <w:tab/>
        <w:t>&lt;=</w:t>
      </w:r>
      <w:r w:rsidRPr="001D249E">
        <w:rPr>
          <w:rFonts w:ascii="Consolas" w:hAnsi="Consolas" w:cs="Consolas"/>
          <w:sz w:val="16"/>
          <w:szCs w:val="16"/>
        </w:rPr>
        <w:tab/>
        <w:t>CCD_LVAL;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t>rCCD_FVAL</w:t>
      </w:r>
      <w:r w:rsidRPr="001D249E">
        <w:rPr>
          <w:rFonts w:ascii="Consolas" w:hAnsi="Consolas" w:cs="Consolas"/>
          <w:sz w:val="16"/>
          <w:szCs w:val="16"/>
        </w:rPr>
        <w:tab/>
        <w:t>&lt;=</w:t>
      </w:r>
      <w:r w:rsidRPr="001D249E">
        <w:rPr>
          <w:rFonts w:ascii="Consolas" w:hAnsi="Consolas" w:cs="Consolas"/>
          <w:sz w:val="16"/>
          <w:szCs w:val="16"/>
        </w:rPr>
        <w:tab/>
        <w:t>CCD_FVAL;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end</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VGA_Controller</w:t>
      </w:r>
      <w:r w:rsidRPr="001D249E">
        <w:rPr>
          <w:rFonts w:ascii="Consolas" w:hAnsi="Consolas" w:cs="Consolas"/>
          <w:sz w:val="16"/>
          <w:szCs w:val="16"/>
        </w:rPr>
        <w:tab/>
      </w:r>
      <w:r w:rsidRPr="001D249E">
        <w:rPr>
          <w:rFonts w:ascii="Consolas" w:hAnsi="Consolas" w:cs="Consolas"/>
          <w:sz w:val="16"/>
          <w:szCs w:val="16"/>
        </w:rPr>
        <w:tab/>
        <w:t>u1</w:t>
      </w:r>
      <w:r w:rsidRPr="001D249E">
        <w:rPr>
          <w:rFonts w:ascii="Consolas" w:hAnsi="Consolas" w:cs="Consolas"/>
          <w:sz w:val="16"/>
          <w:szCs w:val="16"/>
        </w:rPr>
        <w:tab/>
        <w:t>(</w:t>
      </w:r>
      <w:r w:rsidRPr="001D249E">
        <w:rPr>
          <w:rFonts w:ascii="Consolas" w:hAnsi="Consolas" w:cs="Consolas"/>
          <w:sz w:val="16"/>
          <w:szCs w:val="16"/>
        </w:rPr>
        <w:tab/>
        <w:t>//</w:t>
      </w:r>
      <w:r w:rsidRPr="001D249E">
        <w:rPr>
          <w:rFonts w:ascii="Consolas" w:hAnsi="Consolas" w:cs="Consolas"/>
          <w:sz w:val="16"/>
          <w:szCs w:val="16"/>
        </w:rPr>
        <w:tab/>
        <w:t>Host Side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.oRequest(Read),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.iRed(wDISP_R),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.iGreen(wDISP_G),</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.iBlue(wDISP_B),</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VGA Side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.oVGA_R(VGA_R),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.oVGA_G(VGA_G),</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.oVGA_B(VGA_B),</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.oVGA_H_SYNC(VGA_HS),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.oVGA_V_SYNC(VGA_VS),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.oVGA_SYNC(VGA_SYNC),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.oVGA_BLANK(VGA_BLANK),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Control Signal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.iCLK(VGA_CTRL_CLK),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.iRST_N(DLY_RST_2)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Reset_Delay</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u2</w:t>
      </w:r>
      <w:r w:rsidRPr="001D249E">
        <w:rPr>
          <w:rFonts w:ascii="Consolas" w:hAnsi="Consolas" w:cs="Consolas"/>
          <w:sz w:val="16"/>
          <w:szCs w:val="16"/>
        </w:rPr>
        <w:tab/>
        <w:t>(</w:t>
      </w:r>
      <w:r w:rsidRPr="001D249E">
        <w:rPr>
          <w:rFonts w:ascii="Consolas" w:hAnsi="Consolas" w:cs="Consolas"/>
          <w:sz w:val="16"/>
          <w:szCs w:val="16"/>
        </w:rPr>
        <w:tab/>
        <w:t>.iCLK(CLOCK_50),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.iRST(KEY[0]),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.oRST_0(DLY_RST_0),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.oRST_1(DLY_RST_1),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.oRST_2(DLY_RST_2)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CCD_Capture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u3</w:t>
      </w:r>
      <w:r w:rsidRPr="001D249E">
        <w:rPr>
          <w:rFonts w:ascii="Consolas" w:hAnsi="Consolas" w:cs="Consolas"/>
          <w:sz w:val="16"/>
          <w:szCs w:val="16"/>
        </w:rPr>
        <w:tab/>
        <w:t>(</w:t>
      </w:r>
      <w:r w:rsidRPr="001D249E">
        <w:rPr>
          <w:rFonts w:ascii="Consolas" w:hAnsi="Consolas" w:cs="Consolas"/>
          <w:sz w:val="16"/>
          <w:szCs w:val="16"/>
        </w:rPr>
        <w:tab/>
        <w:t>.oDATA(mCCD_DATA),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.oDVAL(mCCD_DVAL),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.oX_Cont(X_Cont),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.oY_Cont(Y_Cont),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.oFrame_Cont(Frame_Cont),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.iDATA(rCCD_DATA),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.iFVAL(rCCD_FVAL),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.iLVAL(rCCD_LVAL),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.iSTART(!KEY[3]),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.iEND(!KEY[2]),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.iCLK(CCD_PIXCLK),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RAW2RGB</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u4</w:t>
      </w:r>
      <w:r w:rsidRPr="001D249E">
        <w:rPr>
          <w:rFonts w:ascii="Consolas" w:hAnsi="Consolas" w:cs="Consolas"/>
          <w:sz w:val="16"/>
          <w:szCs w:val="16"/>
        </w:rPr>
        <w:tab/>
        <w:t>(</w:t>
      </w:r>
      <w:r w:rsidRPr="001D249E">
        <w:rPr>
          <w:rFonts w:ascii="Consolas" w:hAnsi="Consolas" w:cs="Consolas"/>
          <w:sz w:val="16"/>
          <w:szCs w:val="16"/>
        </w:rPr>
        <w:tab/>
        <w:t>.iCLK(CCD_PIXCLK),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.iRST(DLY_RST_1),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.iDATA(mCCD_DATA),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.iDVAL(mCCD_DVAL),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.oRed(sCCD_R),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.oGreen(sCCD_G),</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.oBlue(sCCD_B),</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.oDVAL(sCCD_DVAL),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.iX_Cont(X_Cont),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.iY_Cont(Y_Cont)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SEG7_LUT_8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u5</w:t>
      </w:r>
      <w:r w:rsidRPr="001D249E">
        <w:rPr>
          <w:rFonts w:ascii="Consolas" w:hAnsi="Consolas" w:cs="Consolas"/>
          <w:sz w:val="16"/>
          <w:szCs w:val="16"/>
        </w:rPr>
        <w:tab/>
        <w:t>(</w:t>
      </w:r>
      <w:r w:rsidRPr="001D249E">
        <w:rPr>
          <w:rFonts w:ascii="Consolas" w:hAnsi="Consolas" w:cs="Consolas"/>
          <w:sz w:val="16"/>
          <w:szCs w:val="16"/>
        </w:rPr>
        <w:tab/>
        <w:t>.oSEG0(HEX0),.oSEG1(HEX1),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.oSEG2(HEX2),.oSEG3(HEX3),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.oSEG4(HEX4),.oSEG5(HEX5),</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.oSEG6(HEX6),.oSEG7(HEX7),</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.iDIG(Frame_Cont[31:0])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sdram_pll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u6</w:t>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.inclk0(CLOCK_50),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.c0(sdram_ctrl_clk),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.c1(DRAM_CLK)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 CCD_MCLK = rClk[0];</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lastRenderedPageBreak/>
        <w:t>Sdram_Control_4Port</w:t>
      </w:r>
      <w:r w:rsidRPr="001D249E">
        <w:rPr>
          <w:rFonts w:ascii="Consolas" w:hAnsi="Consolas" w:cs="Consolas"/>
          <w:sz w:val="16"/>
          <w:szCs w:val="16"/>
        </w:rPr>
        <w:tab/>
        <w:t>u7</w:t>
      </w:r>
      <w:r w:rsidRPr="001D249E">
        <w:rPr>
          <w:rFonts w:ascii="Consolas" w:hAnsi="Consolas" w:cs="Consolas"/>
          <w:sz w:val="16"/>
          <w:szCs w:val="16"/>
        </w:rPr>
        <w:tab/>
        <w:t>(</w:t>
      </w:r>
      <w:r w:rsidRPr="001D249E">
        <w:rPr>
          <w:rFonts w:ascii="Consolas" w:hAnsi="Consolas" w:cs="Consolas"/>
          <w:sz w:val="16"/>
          <w:szCs w:val="16"/>
        </w:rPr>
        <w:tab/>
        <w:t>//</w:t>
      </w:r>
      <w:r w:rsidRPr="001D249E">
        <w:rPr>
          <w:rFonts w:ascii="Consolas" w:hAnsi="Consolas" w:cs="Consolas"/>
          <w:sz w:val="16"/>
          <w:szCs w:val="16"/>
        </w:rPr>
        <w:tab/>
        <w:t>HOST Side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.REF_CLK(CLOCK_50),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.RESET_N(1'b1),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.CLK(sdram_ctrl_clk),</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FIFO Write Side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.WR1_DATA({1'b0,sCCD_G[11:7],sCCD_B[11:2]}),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.WR1(sCCD_DVAL),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.WR1_ADDR(0),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.WR1_MAX_ADDR(640*480),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.WR1_LENGTH(9'h100),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.WR1_LOAD(!DLY_RST_0),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.WR1_CLK(~CCD_PIXCLK),</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FIFO Write Side 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.WR2_DATA(</w:t>
      </w:r>
      <w:r w:rsidRPr="001D249E">
        <w:rPr>
          <w:rFonts w:ascii="Consolas" w:hAnsi="Consolas" w:cs="Consolas"/>
          <w:sz w:val="16"/>
          <w:szCs w:val="16"/>
        </w:rPr>
        <w:tab/>
        <w:t>{1'b0,sCCD_G[6:2],sCCD_R[11:2]}),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.WR2(sCCD_DVAL),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.WR2_ADDR(22'h100000),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.WR2_MAX_ADDR(22'h100000+640*480),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.WR2_LENGTH(9'h100),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.WR2_LOAD(!DLY_RST_0),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.WR2_CLK(~CCD_PIXCLK),</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FIFO Read Side 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.RD1_DATA(Read_DATA1),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.RD1(Read),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.RD1_ADDR(0),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.RD1_MAX_ADDR(640*480),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.RD1_LENGTH(9'h100),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.RD1_LOAD(!DLY_RST_0),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.RD1_CLK(~VGA_CTRL_CLK),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FIFO Read Side 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.RD2_DATA(Read_DATA2),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.RD2(Read),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.RD2_ADDR(22'h100000),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.RD2_MAX_ADDR(22'h100000+640*480),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.RD2_LENGTH(9'h100),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ab/>
        <w:t>.RD2_LOAD(!DLY_RST_0),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.RD2_CLK(~VGA_CTRL_CLK),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SDRAM Side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.SA(DRAM_ADDR),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.BA({DRAM_BA_1,DRAM_BA_0}),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.CS_N(DRAM_CS_N),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.CKE(DRAM_CKE),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.RAS_N(DRAM_RAS_N),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.CAS_N(DRAM_CAS_N),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.WE_N(DRAM_WE_N),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.DQ(DRAM_DQ),</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.DQM({DRAM_UDQM,DRAM_LDQM})</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w:t>
      </w:r>
      <w:r w:rsidRPr="001D249E">
        <w:rPr>
          <w:rFonts w:ascii="Consolas" w:hAnsi="Consolas" w:cs="Consolas"/>
          <w:sz w:val="16"/>
          <w:szCs w:val="16"/>
        </w:rPr>
        <w:tab/>
        <w:t>UART_TXD = UART_RXD;</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I2C_CCD_Config </w:t>
      </w:r>
      <w:r w:rsidRPr="001D249E">
        <w:rPr>
          <w:rFonts w:ascii="Consolas" w:hAnsi="Consolas" w:cs="Consolas"/>
          <w:sz w:val="16"/>
          <w:szCs w:val="16"/>
        </w:rPr>
        <w:tab/>
      </w:r>
      <w:r w:rsidRPr="001D249E">
        <w:rPr>
          <w:rFonts w:ascii="Consolas" w:hAnsi="Consolas" w:cs="Consolas"/>
          <w:sz w:val="16"/>
          <w:szCs w:val="16"/>
        </w:rPr>
        <w:tab/>
        <w:t>u8</w:t>
      </w:r>
      <w:r w:rsidRPr="001D249E">
        <w:rPr>
          <w:rFonts w:ascii="Consolas" w:hAnsi="Consolas" w:cs="Consolas"/>
          <w:sz w:val="16"/>
          <w:szCs w:val="16"/>
        </w:rPr>
        <w:tab/>
        <w:t>(</w:t>
      </w:r>
      <w:r w:rsidRPr="001D249E">
        <w:rPr>
          <w:rFonts w:ascii="Consolas" w:hAnsi="Consolas" w:cs="Consolas"/>
          <w:sz w:val="16"/>
          <w:szCs w:val="16"/>
        </w:rPr>
        <w:tab/>
        <w:t>//</w:t>
      </w:r>
      <w:r w:rsidRPr="001D249E">
        <w:rPr>
          <w:rFonts w:ascii="Consolas" w:hAnsi="Consolas" w:cs="Consolas"/>
          <w:sz w:val="16"/>
          <w:szCs w:val="16"/>
        </w:rPr>
        <w:tab/>
        <w:t>Host Side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.iCLK(CLOCK_50),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.iRST_N(DLY_RST_2),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.iZOOM_MODE_SW(SW[16]),</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.iEXPOSURE_ADJ(KEY[1]),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.iEXPOSURE_DEC_p(SW[0]),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t>I2C Side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.I2C_SCLK(GPIO_1[24]),</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.I2C_SDAT(GPIO_1[23])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lastRenderedPageBreak/>
        <w:t>wire [9:0] wVGA_R  = Read_DATA2[9:0];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wVGA_G  = {Read_DATA1[14:10],Read_DATA2[14:10]};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wVGA_B  = Read_DATA1[9:0];</w:t>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//Coding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gDATA;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gCCD_DVAL;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wGFlag;</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RGB2GRAY         </w:t>
      </w:r>
      <w:r w:rsidRPr="001D249E">
        <w:rPr>
          <w:rFonts w:ascii="Consolas" w:hAnsi="Consolas" w:cs="Consolas"/>
          <w:sz w:val="16"/>
          <w:szCs w:val="16"/>
        </w:rPr>
        <w:tab/>
      </w:r>
      <w:r w:rsidRPr="001D249E">
        <w:rPr>
          <w:rFonts w:ascii="Consolas" w:hAnsi="Consolas" w:cs="Consolas"/>
          <w:sz w:val="16"/>
          <w:szCs w:val="16"/>
        </w:rPr>
        <w:tab/>
        <w:t>u9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.oDVAL(gCCD_DVAL),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.oDATA(gDATA),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.oFlag(wGFlag),</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.iRed(wVGA_R),</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.iGreen(wVGA_G),</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.iBlue(wVGA_B),</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.iCLK(VGA_CTRL_CLK),</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.iRST(DLY_RST_2),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.iDVAL(Read),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bDATA;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bCCD_DVAL;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PupilBinaryImage  </w:t>
      </w:r>
      <w:r w:rsidRPr="001D249E">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u10 (</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.iCLK(VGA_CTRL_CLK),</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.iRST(DLY_RST_2),</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.iDVAL(gCCD_DVAL),</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.iDATA(gDATA),</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.oDATA(bDATA),</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.oDVAL(bCCD_DVAL),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oErosion;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eCCD_DVAL;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Erosion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u11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.iDATA(bDATA),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.iDVAL(bCCD_DVAL),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.iCLK(VGA_CTRL_CLK),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.oDATA(oErosion),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.oDVAL(eCCD_DVAL),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oDilation;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dCCD_DVAL;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Dilation </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u12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.iDATA(oErosion),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.iDVAL(eCCD_DVAL),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.iCLK(VGA_CTRL_CLK),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.oDATA(oDilation),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.oDVAL(dCCD_DVAL),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woC_1;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woR_1;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woC_2;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woR_2;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woC_3;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woR_3;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woC_4;</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woR_4;</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woC_PC;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woC_PR;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woPRadius;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wPFlagCoor;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oDetectPupil;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dpCCD_DVAL;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Detect_OuterPupil </w:t>
      </w:r>
      <w:r>
        <w:rPr>
          <w:rFonts w:ascii="Consolas" w:hAnsi="Consolas" w:cs="Consolas"/>
          <w:sz w:val="16"/>
          <w:szCs w:val="16"/>
        </w:rPr>
        <w:tab/>
      </w:r>
      <w:r w:rsidRPr="001D249E">
        <w:rPr>
          <w:rFonts w:ascii="Consolas" w:hAnsi="Consolas" w:cs="Consolas"/>
          <w:sz w:val="16"/>
          <w:szCs w:val="16"/>
        </w:rPr>
        <w:t>u13(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lastRenderedPageBreak/>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xml:space="preserve"> .iEND(SW[17]),</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.iDATA(oDilation),</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.iDVAL(dCCD_DVAL),</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.iCLK(VGA_CTRL_CLK),</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.iRST(DLY_RST_2),</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.oC_1(woC_1), //top</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.oR_1(woR_1),</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.oC_2(woC_2),//left</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.oR_2(woR_2),</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.oC_3(woC_3),//right</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.oR_3(woR_3),</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.oC_4(woC_4),//btm</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.oR_4(woR_4),</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.oC_PC(woC_PC),</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.oC_PR(woC_PR),</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.oFlag(wPFlagCoor),</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.oDATA(oDetectPupil),</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.oDVAL(dpCCD_DVAL),</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.oPRadius(woPRadius),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[9:0]pPupilCoor;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ppCCD_DVAL;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Output_Point u14(</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.iDATA(ibDATA),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.iDVAL(ibCCD_DVAL),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.iCLK(VGA_CTRL_CLK),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.iC_1(woC_1),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.iR_1(woR_1),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.iC_2(woC_2),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.iR_2(woR_2),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.iC_3(woC_3),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.iR_3(woR_3),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.iC_4(woC_4),</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.iR_4(woR_4),</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.iC_PC(woC_PC),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.iC_PR(woC_PR),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.iI_R1(woI_R1),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.iI_C1(woI_C1),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.iI_R2(woI_R2),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.iI_C2(woI_C2),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.oDVAL(ppCCD_DVAL),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.oDATA(pPupilCoor),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ibData;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ibCCD_DVAL;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IrisBinaryImage    u15 (</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.iCLK(VGA_CTRL_CLK),</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.iRST(DLY_RST_2),</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.iDVAL(gCCD_DVAL),</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.iDATA(gDATA),</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.oDATA(ibDATA),</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.oDVAL(ibCCD_DVAL),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w:t>
      </w:r>
    </w:p>
    <w:p w:rsidR="008F0C5D" w:rsidRPr="001D249E"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woI_R1;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woI_C1;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lastRenderedPageBreak/>
        <w:t>wire [9:0] woI_R2;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woI_C2;</w:t>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woIRadius;</w:t>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wIFlagCoor;</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Detect_InnerIris u16(</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.iDATA(ibDATA),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.iDVAL(ibCCD_DVAL),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.iCLK(VGA_CTRL_CLK),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.iC_PC(woC_PC),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.iC_PR(woC_PR),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.oFlag(wIFlagCoor),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.oI_R1(woI_R1), //left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.oI_C1(woI_C1),</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.oI_R2(woI_R2), //right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.oI_C2(woI_C2),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.oIRadius(woIRadius),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cgCCD_DVAL;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wire [9:0] cgDATA;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GRAYCOPY          u18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.oDVAL(cgCCD_DVAL),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.oDATA(cgDATA),</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.iRed(wVGA_R),</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.iGreen(wVGA_G),</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.iBlue(wVGA_B),</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.iCLK(VGA_CTRL_CLK),</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.iRST(DLY_RST_2),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.iDVAL(Read),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.iSignal(wSignal)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wNDATA;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signalToCompress;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irisNormalization</w:t>
      </w:r>
      <w:r>
        <w:rPr>
          <w:rFonts w:ascii="Consolas" w:hAnsi="Consolas" w:cs="Consolas"/>
          <w:sz w:val="16"/>
          <w:szCs w:val="16"/>
        </w:rPr>
        <w:tab/>
      </w:r>
      <w:r>
        <w:rPr>
          <w:rFonts w:ascii="Consolas" w:hAnsi="Consolas" w:cs="Consolas"/>
          <w:sz w:val="16"/>
          <w:szCs w:val="16"/>
        </w:rPr>
        <w:tab/>
      </w:r>
      <w:r w:rsidRPr="001D249E">
        <w:rPr>
          <w:rFonts w:ascii="Consolas" w:hAnsi="Consolas" w:cs="Consolas"/>
          <w:sz w:val="16"/>
          <w:szCs w:val="16"/>
        </w:rPr>
        <w:t xml:space="preserve"> u17(</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.iCLK(VGA_CTRL_CLK),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.iDVAL(cgCCD_DVAL),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.iPupilFlag(wPFlagCoor),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.iIrisFlag(wIFlagCoor),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.iCaptured(!KEY[2]),</w:t>
      </w:r>
    </w:p>
    <w:p w:rsidR="008F0C5D" w:rsidRPr="001D249E"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r>
      <w:r>
        <w:rPr>
          <w:rFonts w:ascii="Consolas" w:hAnsi="Consolas" w:cs="Consolas"/>
          <w:sz w:val="16"/>
          <w:szCs w:val="16"/>
        </w:rPr>
        <w:tab/>
        <w:t>.iStart(!KEY[3]),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.iDATA(cgDATA),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.pupil_radius(woPRadius),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.iris_radius(woIRadius),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.centre_pointX(woC_PC),</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.centre_pointY(woC_PR),</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.ograySignal(wSignal),</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.oDATA(wNDATA),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.oSignal(signalToCompress),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 LEDR[9] = signalToCompress;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 LEDR[0] = wSignal;</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arrayToSOM[0:9][0:9];</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startSOM;</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irisCompression compress(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.iCLK(VGA_CTRL_CLK),</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.iDATA(wNDATA),</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.compressSignal(signalToCompress),</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.oArray(arrayToSOM),</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.oSignal(startSOM),</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assign LEDR[10] = startSOM;</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SOM som(</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xml:space="preserve">.CLOCK_50(CLOCK_50),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.iRST(DLY_RST_2),</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.bRST(SW[7]),</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.startRecognition(SW[17]),</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.startTraining(SW[15]),</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.trainUser(SW[14]),</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.storeControl(SW[13]),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.storeUser(SW[12:9]),</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.data(arrayToSOM),</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.LED(LEDR[17:14]),</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//output image</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reg [9:0] pupilBinaryImage;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always@(posedge CLOCK_50)begin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if(bDATA == 1)begin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pupilBinaryImage = 10'd1023;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end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else 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pupilBinaryImage = 10'd0;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end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end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reg [9:0] erosionImage;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always@(posedge CLOCK_50)begin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if(oErosion == 1)begin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erosionImage = 10'd1023;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end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else 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erosionImage = 10'd0;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end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end</w:t>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reg [9:0] dilationImage;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always@(posedge CLOCK_50)begin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if(oDilation == 1)begin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dilationImage = 10'd1023;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end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else 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dilationImage = 10'd0;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end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end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reg [9:0] irisBinaryImage;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always@(posedge CLOCK_50)begin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if(ibDATA == 1)begin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irisBinaryImage = 10'd1023;</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end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else begin</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irisBinaryImage = 10'd0;</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  end</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end</w:t>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wire [9:0] wDISP_R =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SW[6] ?</w:t>
      </w:r>
      <w:r w:rsidRPr="001D249E">
        <w:rPr>
          <w:rFonts w:ascii="Consolas" w:hAnsi="Consolas" w:cs="Consolas"/>
          <w:sz w:val="16"/>
          <w:szCs w:val="16"/>
        </w:rPr>
        <w:tab/>
        <w:t>pPupilCoor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SW[5] ?</w:t>
      </w:r>
      <w:r w:rsidRPr="001D249E">
        <w:rPr>
          <w:rFonts w:ascii="Consolas" w:hAnsi="Consolas" w:cs="Consolas"/>
          <w:sz w:val="16"/>
          <w:szCs w:val="16"/>
        </w:rPr>
        <w:tab/>
        <w:t>irisBinaryImage: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SW[4] ?</w:t>
      </w:r>
      <w:r w:rsidRPr="001D249E">
        <w:rPr>
          <w:rFonts w:ascii="Consolas" w:hAnsi="Consolas" w:cs="Consolas"/>
          <w:sz w:val="16"/>
          <w:szCs w:val="16"/>
        </w:rPr>
        <w:tab/>
        <w:t>dilationImage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SW[3] ?</w:t>
      </w:r>
      <w:r w:rsidRPr="001D249E">
        <w:rPr>
          <w:rFonts w:ascii="Consolas" w:hAnsi="Consolas" w:cs="Consolas"/>
          <w:sz w:val="16"/>
          <w:szCs w:val="16"/>
        </w:rPr>
        <w:tab/>
        <w:t>erosionImage :</w:t>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SW[2] ?</w:t>
      </w:r>
      <w:r w:rsidRPr="001D249E">
        <w:rPr>
          <w:rFonts w:ascii="Consolas" w:hAnsi="Consolas" w:cs="Consolas"/>
          <w:sz w:val="16"/>
          <w:szCs w:val="16"/>
        </w:rPr>
        <w:tab/>
        <w:t>pupilBinaryImage: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SW[1] ?</w:t>
      </w:r>
      <w:r w:rsidRPr="001D249E">
        <w:rPr>
          <w:rFonts w:ascii="Consolas" w:hAnsi="Consolas" w:cs="Consolas"/>
          <w:sz w:val="16"/>
          <w:szCs w:val="16"/>
        </w:rPr>
        <w:tab/>
        <w:t xml:space="preserve">gDATA :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xml:space="preserve">wVGA_R;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 xml:space="preserve">wire [9:0] wDISP_G =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SW[6] ?</w:t>
      </w:r>
      <w:r w:rsidRPr="001D249E">
        <w:rPr>
          <w:rFonts w:ascii="Consolas" w:hAnsi="Consolas" w:cs="Consolas"/>
          <w:sz w:val="16"/>
          <w:szCs w:val="16"/>
        </w:rPr>
        <w:tab/>
        <w:t>pPupilCoor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lastRenderedPageBreak/>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SW[5] ?</w:t>
      </w:r>
      <w:r w:rsidRPr="001D249E">
        <w:rPr>
          <w:rFonts w:ascii="Consolas" w:hAnsi="Consolas" w:cs="Consolas"/>
          <w:sz w:val="16"/>
          <w:szCs w:val="16"/>
        </w:rPr>
        <w:tab/>
        <w:t>irisBinaryImage: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SW[4] ?</w:t>
      </w:r>
      <w:r w:rsidRPr="001D249E">
        <w:rPr>
          <w:rFonts w:ascii="Consolas" w:hAnsi="Consolas" w:cs="Consolas"/>
          <w:sz w:val="16"/>
          <w:szCs w:val="16"/>
        </w:rPr>
        <w:tab/>
        <w:t>dilationImage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SW[3] ?</w:t>
      </w:r>
      <w:r w:rsidRPr="001D249E">
        <w:rPr>
          <w:rFonts w:ascii="Consolas" w:hAnsi="Consolas" w:cs="Consolas"/>
          <w:sz w:val="16"/>
          <w:szCs w:val="16"/>
        </w:rPr>
        <w:tab/>
        <w:t>erosionImage :</w:t>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SW[2] ?</w:t>
      </w:r>
      <w:r w:rsidRPr="001D249E">
        <w:rPr>
          <w:rFonts w:ascii="Consolas" w:hAnsi="Consolas" w:cs="Consolas"/>
          <w:sz w:val="16"/>
          <w:szCs w:val="16"/>
        </w:rPr>
        <w:tab/>
        <w:t>pupilBinaryImage: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SW[1] ?</w:t>
      </w:r>
      <w:r w:rsidRPr="001D249E">
        <w:rPr>
          <w:rFonts w:ascii="Consolas" w:hAnsi="Consolas" w:cs="Consolas"/>
          <w:sz w:val="16"/>
          <w:szCs w:val="16"/>
        </w:rPr>
        <w:tab/>
        <w:t xml:space="preserve">gDATA :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xml:space="preserve">wVGA_G;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wire [9:0] wDISP_B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SW[6] ?</w:t>
      </w:r>
      <w:r w:rsidRPr="001D249E">
        <w:rPr>
          <w:rFonts w:ascii="Consolas" w:hAnsi="Consolas" w:cs="Consolas"/>
          <w:sz w:val="16"/>
          <w:szCs w:val="16"/>
        </w:rPr>
        <w:tab/>
        <w:t>pPupilCoor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SW[5] ?</w:t>
      </w:r>
      <w:r w:rsidRPr="001D249E">
        <w:rPr>
          <w:rFonts w:ascii="Consolas" w:hAnsi="Consolas" w:cs="Consolas"/>
          <w:sz w:val="16"/>
          <w:szCs w:val="16"/>
        </w:rPr>
        <w:tab/>
        <w:t>irisBinaryImage: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SW[4] ?</w:t>
      </w:r>
      <w:r w:rsidRPr="001D249E">
        <w:rPr>
          <w:rFonts w:ascii="Consolas" w:hAnsi="Consolas" w:cs="Consolas"/>
          <w:sz w:val="16"/>
          <w:szCs w:val="16"/>
        </w:rPr>
        <w:tab/>
        <w:t>dilationImage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SW[3] ?</w:t>
      </w:r>
      <w:r w:rsidRPr="001D249E">
        <w:rPr>
          <w:rFonts w:ascii="Consolas" w:hAnsi="Consolas" w:cs="Consolas"/>
          <w:sz w:val="16"/>
          <w:szCs w:val="16"/>
        </w:rPr>
        <w:tab/>
        <w:t>erosionImage :</w:t>
      </w:r>
      <w:r w:rsidRPr="001D249E">
        <w:rPr>
          <w:rFonts w:ascii="Consolas" w:hAnsi="Consolas" w:cs="Consolas"/>
          <w:sz w:val="16"/>
          <w:szCs w:val="16"/>
        </w:rPr>
        <w:tab/>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SW[2] ?</w:t>
      </w:r>
      <w:r w:rsidRPr="001D249E">
        <w:rPr>
          <w:rFonts w:ascii="Consolas" w:hAnsi="Consolas" w:cs="Consolas"/>
          <w:sz w:val="16"/>
          <w:szCs w:val="16"/>
        </w:rPr>
        <w:tab/>
        <w:t>pupilBinaryImage:</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SW[1] ?</w:t>
      </w:r>
      <w:r w:rsidRPr="001D249E">
        <w:rPr>
          <w:rFonts w:ascii="Consolas" w:hAnsi="Consolas" w:cs="Consolas"/>
          <w:sz w:val="16"/>
          <w:szCs w:val="16"/>
        </w:rPr>
        <w:tab/>
        <w:t>gDATA :</w:t>
      </w:r>
    </w:p>
    <w:p w:rsidR="008F0C5D" w:rsidRPr="001D249E" w:rsidRDefault="008F0C5D" w:rsidP="008F0C5D">
      <w:pPr>
        <w:spacing w:after="0" w:line="240" w:lineRule="auto"/>
        <w:rPr>
          <w:rFonts w:ascii="Consolas" w:hAnsi="Consolas" w:cs="Consolas"/>
          <w:sz w:val="16"/>
          <w:szCs w:val="16"/>
        </w:rPr>
      </w:pP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r>
      <w:r w:rsidRPr="001D249E">
        <w:rPr>
          <w:rFonts w:ascii="Consolas" w:hAnsi="Consolas" w:cs="Consolas"/>
          <w:sz w:val="16"/>
          <w:szCs w:val="16"/>
        </w:rPr>
        <w:tab/>
        <w:t xml:space="preserve">wVGA_B;  </w:t>
      </w:r>
    </w:p>
    <w:p w:rsidR="008F0C5D" w:rsidRPr="001D249E"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r w:rsidRPr="001D249E">
        <w:rPr>
          <w:rFonts w:ascii="Consolas" w:hAnsi="Consolas" w:cs="Consolas"/>
          <w:sz w:val="16"/>
          <w:szCs w:val="16"/>
        </w:rPr>
        <w:t>endmodule</w:t>
      </w: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Times New Roman" w:hAnsi="Times New Roman" w:cs="Times New Roman"/>
          <w:b/>
          <w:sz w:val="24"/>
          <w:szCs w:val="16"/>
        </w:rPr>
      </w:pPr>
      <w:r w:rsidRPr="00F263E1">
        <w:rPr>
          <w:rFonts w:ascii="Times New Roman" w:hAnsi="Times New Roman" w:cs="Times New Roman"/>
          <w:b/>
          <w:sz w:val="24"/>
          <w:szCs w:val="16"/>
        </w:rPr>
        <w:t>I²C Configuration:</w:t>
      </w:r>
    </w:p>
    <w:p w:rsidR="008F0C5D" w:rsidRDefault="008F0C5D" w:rsidP="008F0C5D">
      <w:pPr>
        <w:spacing w:after="0" w:line="240" w:lineRule="auto"/>
        <w:rPr>
          <w:rFonts w:ascii="Times New Roman" w:hAnsi="Times New Roman" w:cs="Times New Roman"/>
          <w:sz w:val="24"/>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module I2C_CCD_Config (</w:t>
      </w:r>
      <w:r w:rsidRPr="00F263E1">
        <w:rPr>
          <w:rFonts w:ascii="Consolas" w:hAnsi="Consolas" w:cs="Consolas"/>
          <w:sz w:val="16"/>
          <w:szCs w:val="16"/>
        </w:rPr>
        <w:tab/>
        <w:t>//</w:t>
      </w:r>
      <w:r w:rsidRPr="00F263E1">
        <w:rPr>
          <w:rFonts w:ascii="Consolas" w:hAnsi="Consolas" w:cs="Consolas"/>
          <w:sz w:val="16"/>
          <w:szCs w:val="16"/>
        </w:rPr>
        <w:tab/>
        <w:t>Host Side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iCLK,</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iRST_N,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iZOOM_MODE_SW,</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iEXPOSURE_ADJ,</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iEXPOSURE_DEC_p,</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I2C Side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I2C_SCLK,</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I2C_SDAT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r w:rsidRPr="00F263E1">
        <w:rPr>
          <w:rFonts w:ascii="Consolas" w:hAnsi="Consolas" w:cs="Consolas"/>
          <w:sz w:val="16"/>
          <w:szCs w:val="16"/>
        </w:rPr>
        <w:tab/>
        <w:t>Host Side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input</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iCLK;</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input</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iRST_N;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xml:space="preserve">input </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iZOOM_MODE_SW;</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r w:rsidRPr="00F263E1">
        <w:rPr>
          <w:rFonts w:ascii="Consolas" w:hAnsi="Consolas" w:cs="Consolas"/>
          <w:sz w:val="16"/>
          <w:szCs w:val="16"/>
        </w:rPr>
        <w:tab/>
        <w:t>I2C Side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output</w:t>
      </w:r>
      <w:r w:rsidRPr="00F263E1">
        <w:rPr>
          <w:rFonts w:ascii="Consolas" w:hAnsi="Consolas" w:cs="Consolas"/>
          <w:sz w:val="16"/>
          <w:szCs w:val="16"/>
        </w:rPr>
        <w:tab/>
      </w:r>
      <w:r w:rsidRPr="00F263E1">
        <w:rPr>
          <w:rFonts w:ascii="Consolas" w:hAnsi="Consolas" w:cs="Consolas"/>
          <w:sz w:val="16"/>
          <w:szCs w:val="16"/>
        </w:rPr>
        <w:tab/>
        <w:t>I2C_SCLK;</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inout</w:t>
      </w:r>
      <w:r w:rsidRPr="00F263E1">
        <w:rPr>
          <w:rFonts w:ascii="Consolas" w:hAnsi="Consolas" w:cs="Consolas"/>
          <w:sz w:val="16"/>
          <w:szCs w:val="16"/>
        </w:rPr>
        <w:tab/>
      </w:r>
      <w:r w:rsidRPr="00F263E1">
        <w:rPr>
          <w:rFonts w:ascii="Consolas" w:hAnsi="Consolas" w:cs="Consolas"/>
          <w:sz w:val="16"/>
          <w:szCs w:val="16"/>
        </w:rPr>
        <w:tab/>
        <w:t>I2C_SDAT;</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r w:rsidRPr="00F263E1">
        <w:rPr>
          <w:rFonts w:ascii="Consolas" w:hAnsi="Consolas" w:cs="Consolas"/>
          <w:sz w:val="16"/>
          <w:szCs w:val="16"/>
        </w:rPr>
        <w:tab/>
        <w:t>Internal Registers/Wires</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reg</w:t>
      </w:r>
      <w:r w:rsidRPr="00F263E1">
        <w:rPr>
          <w:rFonts w:ascii="Consolas" w:hAnsi="Consolas" w:cs="Consolas"/>
          <w:sz w:val="16"/>
          <w:szCs w:val="16"/>
        </w:rPr>
        <w:tab/>
        <w:t>[15:0]</w:t>
      </w:r>
      <w:r w:rsidRPr="00F263E1">
        <w:rPr>
          <w:rFonts w:ascii="Consolas" w:hAnsi="Consolas" w:cs="Consolas"/>
          <w:sz w:val="16"/>
          <w:szCs w:val="16"/>
        </w:rPr>
        <w:tab/>
        <w:t>mI2C_CLK_DIV;</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reg</w:t>
      </w:r>
      <w:r w:rsidRPr="00F263E1">
        <w:rPr>
          <w:rFonts w:ascii="Consolas" w:hAnsi="Consolas" w:cs="Consolas"/>
          <w:sz w:val="16"/>
          <w:szCs w:val="16"/>
        </w:rPr>
        <w:tab/>
        <w:t>[31:0]</w:t>
      </w:r>
      <w:r w:rsidRPr="00F263E1">
        <w:rPr>
          <w:rFonts w:ascii="Consolas" w:hAnsi="Consolas" w:cs="Consolas"/>
          <w:sz w:val="16"/>
          <w:szCs w:val="16"/>
        </w:rPr>
        <w:tab/>
        <w:t>mI2C_DATA;</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reg</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mI2C_CTRL_CLK;</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reg</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mI2C_GO;</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wire</w:t>
      </w:r>
      <w:r w:rsidRPr="00F263E1">
        <w:rPr>
          <w:rFonts w:ascii="Consolas" w:hAnsi="Consolas" w:cs="Consolas"/>
          <w:sz w:val="16"/>
          <w:szCs w:val="16"/>
        </w:rPr>
        <w:tab/>
      </w:r>
      <w:r w:rsidRPr="00F263E1">
        <w:rPr>
          <w:rFonts w:ascii="Consolas" w:hAnsi="Consolas" w:cs="Consolas"/>
          <w:sz w:val="16"/>
          <w:szCs w:val="16"/>
        </w:rPr>
        <w:tab/>
        <w:t>mI2C_END;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wire</w:t>
      </w:r>
      <w:r w:rsidRPr="00F263E1">
        <w:rPr>
          <w:rFonts w:ascii="Consolas" w:hAnsi="Consolas" w:cs="Consolas"/>
          <w:sz w:val="16"/>
          <w:szCs w:val="16"/>
        </w:rPr>
        <w:tab/>
      </w:r>
      <w:r w:rsidRPr="00F263E1">
        <w:rPr>
          <w:rFonts w:ascii="Consolas" w:hAnsi="Consolas" w:cs="Consolas"/>
          <w:sz w:val="16"/>
          <w:szCs w:val="16"/>
        </w:rPr>
        <w:tab/>
        <w:t>mI2C_ACK;</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reg</w:t>
      </w:r>
      <w:r w:rsidRPr="00F263E1">
        <w:rPr>
          <w:rFonts w:ascii="Consolas" w:hAnsi="Consolas" w:cs="Consolas"/>
          <w:sz w:val="16"/>
          <w:szCs w:val="16"/>
        </w:rPr>
        <w:tab/>
        <w:t>[23:0]</w:t>
      </w:r>
      <w:r w:rsidRPr="00F263E1">
        <w:rPr>
          <w:rFonts w:ascii="Consolas" w:hAnsi="Consolas" w:cs="Consolas"/>
          <w:sz w:val="16"/>
          <w:szCs w:val="16"/>
        </w:rPr>
        <w:tab/>
        <w:t>LUT_DATA;</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reg</w:t>
      </w:r>
      <w:r w:rsidRPr="00F263E1">
        <w:rPr>
          <w:rFonts w:ascii="Consolas" w:hAnsi="Consolas" w:cs="Consolas"/>
          <w:sz w:val="16"/>
          <w:szCs w:val="16"/>
        </w:rPr>
        <w:tab/>
        <w:t>[5:0]</w:t>
      </w:r>
      <w:r w:rsidRPr="00F263E1">
        <w:rPr>
          <w:rFonts w:ascii="Consolas" w:hAnsi="Consolas" w:cs="Consolas"/>
          <w:sz w:val="16"/>
          <w:szCs w:val="16"/>
        </w:rPr>
        <w:tab/>
        <w:t>LUT_INDEX;</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reg</w:t>
      </w:r>
      <w:r w:rsidRPr="00F263E1">
        <w:rPr>
          <w:rFonts w:ascii="Consolas" w:hAnsi="Consolas" w:cs="Consolas"/>
          <w:sz w:val="16"/>
          <w:szCs w:val="16"/>
        </w:rPr>
        <w:tab/>
        <w:t>[3:0]</w:t>
      </w:r>
      <w:r w:rsidRPr="00F263E1">
        <w:rPr>
          <w:rFonts w:ascii="Consolas" w:hAnsi="Consolas" w:cs="Consolas"/>
          <w:sz w:val="16"/>
          <w:szCs w:val="16"/>
        </w:rPr>
        <w:tab/>
        <w:t>mSetup_ST;</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CMOS sensor registers setting //////////////////////</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xml:space="preserve">input </w:t>
      </w:r>
      <w:r w:rsidRPr="00F263E1">
        <w:rPr>
          <w:rFonts w:ascii="Consolas" w:hAnsi="Consolas" w:cs="Consolas"/>
          <w:sz w:val="16"/>
          <w:szCs w:val="16"/>
        </w:rPr>
        <w:tab/>
      </w:r>
      <w:r w:rsidRPr="00F263E1">
        <w:rPr>
          <w:rFonts w:ascii="Consolas" w:hAnsi="Consolas" w:cs="Consolas"/>
          <w:sz w:val="16"/>
          <w:szCs w:val="16"/>
        </w:rPr>
        <w:tab/>
        <w:t>iEXPOSURE_ADJ;</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input</w:t>
      </w:r>
      <w:r w:rsidRPr="00F263E1">
        <w:rPr>
          <w:rFonts w:ascii="Consolas" w:hAnsi="Consolas" w:cs="Consolas"/>
          <w:sz w:val="16"/>
          <w:szCs w:val="16"/>
        </w:rPr>
        <w:tab/>
      </w:r>
      <w:r w:rsidRPr="00F263E1">
        <w:rPr>
          <w:rFonts w:ascii="Consolas" w:hAnsi="Consolas" w:cs="Consolas"/>
          <w:sz w:val="16"/>
          <w:szCs w:val="16"/>
        </w:rPr>
        <w:tab/>
        <w:t>iEXPOSURE_DEC_p;</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xml:space="preserve">parameter </w:t>
      </w:r>
      <w:r w:rsidRPr="00F263E1">
        <w:rPr>
          <w:rFonts w:ascii="Consolas" w:hAnsi="Consolas" w:cs="Consolas"/>
          <w:sz w:val="16"/>
          <w:szCs w:val="16"/>
        </w:rPr>
        <w:tab/>
        <w:t xml:space="preserve">default_exposure </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 16'h0438;</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xml:space="preserve">parameter </w:t>
      </w:r>
      <w:r w:rsidRPr="00F263E1">
        <w:rPr>
          <w:rFonts w:ascii="Consolas" w:hAnsi="Consolas" w:cs="Consolas"/>
          <w:sz w:val="16"/>
          <w:szCs w:val="16"/>
        </w:rPr>
        <w:tab/>
        <w:t>exposure_change_value</w:t>
      </w:r>
      <w:r w:rsidRPr="00F263E1">
        <w:rPr>
          <w:rFonts w:ascii="Consolas" w:hAnsi="Consolas" w:cs="Consolas"/>
          <w:sz w:val="16"/>
          <w:szCs w:val="16"/>
        </w:rPr>
        <w:tab/>
      </w:r>
      <w:r w:rsidRPr="00F263E1">
        <w:rPr>
          <w:rFonts w:ascii="Consolas" w:hAnsi="Consolas" w:cs="Consolas"/>
          <w:sz w:val="16"/>
          <w:szCs w:val="16"/>
        </w:rPr>
        <w:tab/>
        <w:t>= 16'd200;</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reg</w:t>
      </w:r>
      <w:r w:rsidRPr="00F263E1">
        <w:rPr>
          <w:rFonts w:ascii="Consolas" w:hAnsi="Consolas" w:cs="Consolas"/>
          <w:sz w:val="16"/>
          <w:szCs w:val="16"/>
        </w:rPr>
        <w:tab/>
        <w:t>[24:0]</w:t>
      </w:r>
      <w:r w:rsidRPr="00F263E1">
        <w:rPr>
          <w:rFonts w:ascii="Consolas" w:hAnsi="Consolas" w:cs="Consolas"/>
          <w:sz w:val="16"/>
          <w:szCs w:val="16"/>
        </w:rPr>
        <w:tab/>
        <w:t>combo_cnt;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wire</w:t>
      </w:r>
      <w:r w:rsidRPr="00F263E1">
        <w:rPr>
          <w:rFonts w:ascii="Consolas" w:hAnsi="Consolas" w:cs="Consolas"/>
          <w:sz w:val="16"/>
          <w:szCs w:val="16"/>
        </w:rPr>
        <w:tab/>
      </w:r>
      <w:r w:rsidRPr="00F263E1">
        <w:rPr>
          <w:rFonts w:ascii="Consolas" w:hAnsi="Consolas" w:cs="Consolas"/>
          <w:sz w:val="16"/>
          <w:szCs w:val="16"/>
        </w:rPr>
        <w:tab/>
        <w:t>combo_pulse;</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reg</w:t>
      </w:r>
      <w:r w:rsidRPr="00F263E1">
        <w:rPr>
          <w:rFonts w:ascii="Consolas" w:hAnsi="Consolas" w:cs="Consolas"/>
          <w:sz w:val="16"/>
          <w:szCs w:val="16"/>
        </w:rPr>
        <w:tab/>
        <w:t>[1:0]</w:t>
      </w:r>
      <w:r w:rsidRPr="00F263E1">
        <w:rPr>
          <w:rFonts w:ascii="Consolas" w:hAnsi="Consolas" w:cs="Consolas"/>
          <w:sz w:val="16"/>
          <w:szCs w:val="16"/>
        </w:rPr>
        <w:tab/>
        <w:t>izoom_mode_sw_delay;</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lastRenderedPageBreak/>
        <w:t>reg</w:t>
      </w:r>
      <w:r w:rsidRPr="00F263E1">
        <w:rPr>
          <w:rFonts w:ascii="Consolas" w:hAnsi="Consolas" w:cs="Consolas"/>
          <w:sz w:val="16"/>
          <w:szCs w:val="16"/>
        </w:rPr>
        <w:tab/>
        <w:t>[3:0]</w:t>
      </w:r>
      <w:r w:rsidRPr="00F263E1">
        <w:rPr>
          <w:rFonts w:ascii="Consolas" w:hAnsi="Consolas" w:cs="Consolas"/>
          <w:sz w:val="16"/>
          <w:szCs w:val="16"/>
        </w:rPr>
        <w:tab/>
        <w:t>iexposure_adj_delay;</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wire</w:t>
      </w:r>
      <w:r w:rsidRPr="00F263E1">
        <w:rPr>
          <w:rFonts w:ascii="Consolas" w:hAnsi="Consolas" w:cs="Consolas"/>
          <w:sz w:val="16"/>
          <w:szCs w:val="16"/>
        </w:rPr>
        <w:tab/>
      </w:r>
      <w:r w:rsidRPr="00F263E1">
        <w:rPr>
          <w:rFonts w:ascii="Consolas" w:hAnsi="Consolas" w:cs="Consolas"/>
          <w:sz w:val="16"/>
          <w:szCs w:val="16"/>
        </w:rPr>
        <w:tab/>
        <w:t>exposure_adj_set;</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wire</w:t>
      </w:r>
      <w:r w:rsidRPr="00F263E1">
        <w:rPr>
          <w:rFonts w:ascii="Consolas" w:hAnsi="Consolas" w:cs="Consolas"/>
          <w:sz w:val="16"/>
          <w:szCs w:val="16"/>
        </w:rPr>
        <w:tab/>
      </w:r>
      <w:r w:rsidRPr="00F263E1">
        <w:rPr>
          <w:rFonts w:ascii="Consolas" w:hAnsi="Consolas" w:cs="Consolas"/>
          <w:sz w:val="16"/>
          <w:szCs w:val="16"/>
        </w:rPr>
        <w:tab/>
        <w:t>exposure_adj_reset;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reg</w:t>
      </w:r>
      <w:r w:rsidRPr="00F263E1">
        <w:rPr>
          <w:rFonts w:ascii="Consolas" w:hAnsi="Consolas" w:cs="Consolas"/>
          <w:sz w:val="16"/>
          <w:szCs w:val="16"/>
        </w:rPr>
        <w:tab/>
        <w:t>[15:0]</w:t>
      </w:r>
      <w:r w:rsidRPr="00F263E1">
        <w:rPr>
          <w:rFonts w:ascii="Consolas" w:hAnsi="Consolas" w:cs="Consolas"/>
          <w:sz w:val="16"/>
          <w:szCs w:val="16"/>
        </w:rPr>
        <w:tab/>
        <w:t>senosr_exposure;</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wire [23:0] sensor_start_row;</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wire [23:0] sensor_start_column;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wire [23:0] sensor_row_size;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xml:space="preserve">wire [23:0] sensor_column_size; </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wire [23:0] sensor_row_mode;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wire [23:0] sensor_column_mode;</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xml:space="preserve">assign sensor_start_row </w:t>
      </w:r>
      <w:r w:rsidRPr="00F263E1">
        <w:rPr>
          <w:rFonts w:ascii="Consolas" w:hAnsi="Consolas" w:cs="Consolas"/>
          <w:sz w:val="16"/>
          <w:szCs w:val="16"/>
        </w:rPr>
        <w:tab/>
      </w:r>
      <w:r w:rsidRPr="00F263E1">
        <w:rPr>
          <w:rFonts w:ascii="Consolas" w:hAnsi="Consolas" w:cs="Consolas"/>
          <w:sz w:val="16"/>
          <w:szCs w:val="16"/>
        </w:rPr>
        <w:tab/>
        <w:t>= iZOOM_MODE_SW ?  24'h010036 : 24'h010000;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xml:space="preserve">assign sensor_start_column </w:t>
      </w:r>
      <w:r w:rsidRPr="00F263E1">
        <w:rPr>
          <w:rFonts w:ascii="Consolas" w:hAnsi="Consolas" w:cs="Consolas"/>
          <w:sz w:val="16"/>
          <w:szCs w:val="16"/>
        </w:rPr>
        <w:tab/>
      </w:r>
      <w:r w:rsidRPr="00F263E1">
        <w:rPr>
          <w:rFonts w:ascii="Consolas" w:hAnsi="Consolas" w:cs="Consolas"/>
          <w:sz w:val="16"/>
          <w:szCs w:val="16"/>
        </w:rPr>
        <w:tab/>
        <w:t>= iZOOM_MODE_SW ?  24'h020010 : 24'h020000;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assign sensor_row_size</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 iZOOM_MODE_SW ?  24'h0303BF : 24'h03077F;</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xml:space="preserve">assign sensor_column_size </w:t>
      </w:r>
      <w:r w:rsidRPr="00F263E1">
        <w:rPr>
          <w:rFonts w:ascii="Consolas" w:hAnsi="Consolas" w:cs="Consolas"/>
          <w:sz w:val="16"/>
          <w:szCs w:val="16"/>
        </w:rPr>
        <w:tab/>
      </w:r>
      <w:r w:rsidRPr="00F263E1">
        <w:rPr>
          <w:rFonts w:ascii="Consolas" w:hAnsi="Consolas" w:cs="Consolas"/>
          <w:sz w:val="16"/>
          <w:szCs w:val="16"/>
        </w:rPr>
        <w:tab/>
        <w:t>= iZOOM_MODE_SW ?  24'h0404FF : 24'h0409FF;</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xml:space="preserve">assign sensor_row_mode </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 iZOOM_MODE_SW ?  24'h220000 : 24'h220011;</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assign sensor_column_mode</w:t>
      </w:r>
      <w:r w:rsidRPr="00F263E1">
        <w:rPr>
          <w:rFonts w:ascii="Consolas" w:hAnsi="Consolas" w:cs="Consolas"/>
          <w:sz w:val="16"/>
          <w:szCs w:val="16"/>
        </w:rPr>
        <w:tab/>
      </w:r>
      <w:r w:rsidRPr="00F263E1">
        <w:rPr>
          <w:rFonts w:ascii="Consolas" w:hAnsi="Consolas" w:cs="Consolas"/>
          <w:sz w:val="16"/>
          <w:szCs w:val="16"/>
        </w:rPr>
        <w:tab/>
        <w:t>= iZOOM_MODE_SW ?  24'h230000 : 24'h230011;</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always@(posedge iCLK or negedge iRST_N)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if (!iRST_N)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iexposure_adj_delay &lt;= 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 xml:space="preserve">else </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iexposure_adj_delay &lt;= {iexposure_adj_delay[2:0],iEXPOSURE_ADJ};</w:t>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end</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xml:space="preserve">assign </w:t>
      </w:r>
      <w:r w:rsidRPr="00F263E1">
        <w:rPr>
          <w:rFonts w:ascii="Consolas" w:hAnsi="Consolas" w:cs="Consolas"/>
          <w:sz w:val="16"/>
          <w:szCs w:val="16"/>
        </w:rPr>
        <w:tab/>
        <w:t>exposure_adj_set = ({iexposure_adj_delay[0],iEXPOSURE_ADJ}==2'b10) ? 1 : 0 ;</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assign  exposure_adj_reset = ({iexposure_adj_delay[3:2]}==2'b10) ? 1 : 0 ;</w:t>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always@(posedge iCLK or negedge iRST_N)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if (!iRST_N)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senosr_exposure &lt;= default_exposure;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else if (exposure_adj_set|combo_pulse)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if (iEXPOSURE_DEC_p)</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if ((senosr_exposure &lt; exposure_change_value)||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(senosr_exposure == 16'h0))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senosr_exposure &lt;= 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else</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senosr_exposure &lt;= senosr_exposure - exposure_change_value;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end</w:t>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else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if (((16'hffff -senosr_exposure) &lt;exposure_change_value)||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(senosr_exposure == 16'hffff))</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senosr_exposure &lt;= 16'hffff;</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else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senosr_exposure &lt;= senosr_exposure + exposure_change_value;</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end</w:t>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end</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always@(posedge iCLK or negedge iRST_N)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if (!iRST_N)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combo_cnt &lt;= 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else if (!iexposure_adj_delay[3])</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lastRenderedPageBreak/>
        <w:tab/>
      </w:r>
      <w:r w:rsidRPr="00F263E1">
        <w:rPr>
          <w:rFonts w:ascii="Consolas" w:hAnsi="Consolas" w:cs="Consolas"/>
          <w:sz w:val="16"/>
          <w:szCs w:val="16"/>
        </w:rPr>
        <w:tab/>
      </w:r>
      <w:r w:rsidRPr="00F263E1">
        <w:rPr>
          <w:rFonts w:ascii="Consolas" w:hAnsi="Consolas" w:cs="Consolas"/>
          <w:sz w:val="16"/>
          <w:szCs w:val="16"/>
        </w:rPr>
        <w:tab/>
        <w:t>combo_cnt &lt;= combo_cnt + 1;</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else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combo_cnt &lt;= 0;</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assign combo_pulse = (combo_cnt == 25'h1fffff) ? 1 : 0;</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wire</w:t>
      </w:r>
      <w:r w:rsidRPr="00F263E1">
        <w:rPr>
          <w:rFonts w:ascii="Consolas" w:hAnsi="Consolas" w:cs="Consolas"/>
          <w:sz w:val="16"/>
          <w:szCs w:val="16"/>
        </w:rPr>
        <w:tab/>
        <w:t>i2c_reset;</w:t>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assign i2c_reset = iRST_N &amp; ~exposure_adj_reset &amp; ~combo_pulse ;</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r w:rsidRPr="00F263E1">
        <w:rPr>
          <w:rFonts w:ascii="Consolas" w:hAnsi="Consolas" w:cs="Consolas"/>
          <w:sz w:val="16"/>
          <w:szCs w:val="16"/>
        </w:rPr>
        <w:tab/>
        <w:t>Clock Setting</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parameter</w:t>
      </w:r>
      <w:r w:rsidRPr="00F263E1">
        <w:rPr>
          <w:rFonts w:ascii="Consolas" w:hAnsi="Consolas" w:cs="Consolas"/>
          <w:sz w:val="16"/>
          <w:szCs w:val="16"/>
        </w:rPr>
        <w:tab/>
        <w:t>CLK_Freq</w:t>
      </w:r>
      <w:r w:rsidRPr="00F263E1">
        <w:rPr>
          <w:rFonts w:ascii="Consolas" w:hAnsi="Consolas" w:cs="Consolas"/>
          <w:sz w:val="16"/>
          <w:szCs w:val="16"/>
        </w:rPr>
        <w:tab/>
        <w:t>=</w:t>
      </w:r>
      <w:r w:rsidRPr="00F263E1">
        <w:rPr>
          <w:rFonts w:ascii="Consolas" w:hAnsi="Consolas" w:cs="Consolas"/>
          <w:sz w:val="16"/>
          <w:szCs w:val="16"/>
        </w:rPr>
        <w:tab/>
        <w:t>50000000;</w:t>
      </w:r>
      <w:r w:rsidRPr="00F263E1">
        <w:rPr>
          <w:rFonts w:ascii="Consolas" w:hAnsi="Consolas" w:cs="Consolas"/>
          <w:sz w:val="16"/>
          <w:szCs w:val="16"/>
        </w:rPr>
        <w:tab/>
        <w:t>//</w:t>
      </w:r>
      <w:r w:rsidRPr="00F263E1">
        <w:rPr>
          <w:rFonts w:ascii="Consolas" w:hAnsi="Consolas" w:cs="Consolas"/>
          <w:sz w:val="16"/>
          <w:szCs w:val="16"/>
        </w:rPr>
        <w:tab/>
        <w:t>50</w:t>
      </w:r>
      <w:r w:rsidRPr="00F263E1">
        <w:rPr>
          <w:rFonts w:ascii="Consolas" w:hAnsi="Consolas" w:cs="Consolas"/>
          <w:sz w:val="16"/>
          <w:szCs w:val="16"/>
        </w:rPr>
        <w:tab/>
        <w:t>MHz</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parameter</w:t>
      </w:r>
      <w:r w:rsidRPr="00F263E1">
        <w:rPr>
          <w:rFonts w:ascii="Consolas" w:hAnsi="Consolas" w:cs="Consolas"/>
          <w:sz w:val="16"/>
          <w:szCs w:val="16"/>
        </w:rPr>
        <w:tab/>
        <w:t>I2C_Freq</w:t>
      </w:r>
      <w:r w:rsidRPr="00F263E1">
        <w:rPr>
          <w:rFonts w:ascii="Consolas" w:hAnsi="Consolas" w:cs="Consolas"/>
          <w:sz w:val="16"/>
          <w:szCs w:val="16"/>
        </w:rPr>
        <w:tab/>
        <w:t>=</w:t>
      </w:r>
      <w:r w:rsidRPr="00F263E1">
        <w:rPr>
          <w:rFonts w:ascii="Consolas" w:hAnsi="Consolas" w:cs="Consolas"/>
          <w:sz w:val="16"/>
          <w:szCs w:val="16"/>
        </w:rPr>
        <w:tab/>
        <w:t>20000;</w:t>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20</w:t>
      </w:r>
      <w:r w:rsidRPr="00F263E1">
        <w:rPr>
          <w:rFonts w:ascii="Consolas" w:hAnsi="Consolas" w:cs="Consolas"/>
          <w:sz w:val="16"/>
          <w:szCs w:val="16"/>
        </w:rPr>
        <w:tab/>
        <w:t>KHz</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r w:rsidRPr="00F263E1">
        <w:rPr>
          <w:rFonts w:ascii="Consolas" w:hAnsi="Consolas" w:cs="Consolas"/>
          <w:sz w:val="16"/>
          <w:szCs w:val="16"/>
        </w:rPr>
        <w:tab/>
        <w:t>LUT Data Number</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parameter</w:t>
      </w:r>
      <w:r w:rsidRPr="00F263E1">
        <w:rPr>
          <w:rFonts w:ascii="Consolas" w:hAnsi="Consolas" w:cs="Consolas"/>
          <w:sz w:val="16"/>
          <w:szCs w:val="16"/>
        </w:rPr>
        <w:tab/>
        <w:t>LUT_SIZE</w:t>
      </w:r>
      <w:r w:rsidRPr="00F263E1">
        <w:rPr>
          <w:rFonts w:ascii="Consolas" w:hAnsi="Consolas" w:cs="Consolas"/>
          <w:sz w:val="16"/>
          <w:szCs w:val="16"/>
        </w:rPr>
        <w:tab/>
        <w:t>=</w:t>
      </w:r>
      <w:r w:rsidRPr="00F263E1">
        <w:rPr>
          <w:rFonts w:ascii="Consolas" w:hAnsi="Consolas" w:cs="Consolas"/>
          <w:sz w:val="16"/>
          <w:szCs w:val="16"/>
        </w:rPr>
        <w:tab/>
        <w:t>25;</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r w:rsidRPr="00F263E1">
        <w:rPr>
          <w:rFonts w:ascii="Consolas" w:hAnsi="Consolas" w:cs="Consolas"/>
          <w:sz w:val="16"/>
          <w:szCs w:val="16"/>
        </w:rPr>
        <w:tab/>
        <w:t>I2C Control Clock</w:t>
      </w:r>
      <w:r w:rsidRPr="00F263E1">
        <w:rPr>
          <w:rFonts w:ascii="Consolas" w:hAnsi="Consolas" w:cs="Consolas"/>
          <w:sz w:val="16"/>
          <w:szCs w:val="16"/>
        </w:rPr>
        <w:tab/>
        <w: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always@(posedge iCLK or negedge i2c_reset)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if(!i2c_reset)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mI2C_CTRL_CLK</w:t>
      </w:r>
      <w:r w:rsidRPr="00F263E1">
        <w:rPr>
          <w:rFonts w:ascii="Consolas" w:hAnsi="Consolas" w:cs="Consolas"/>
          <w:sz w:val="16"/>
          <w:szCs w:val="16"/>
        </w:rPr>
        <w:tab/>
        <w:t>&lt;=</w:t>
      </w:r>
      <w:r w:rsidRPr="00F263E1">
        <w:rPr>
          <w:rFonts w:ascii="Consolas" w:hAnsi="Consolas" w:cs="Consolas"/>
          <w:sz w:val="16"/>
          <w:szCs w:val="16"/>
        </w:rPr>
        <w:tab/>
        <w:t>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mI2C_CLK_DIV</w:t>
      </w:r>
      <w:r w:rsidRPr="00F263E1">
        <w:rPr>
          <w:rFonts w:ascii="Consolas" w:hAnsi="Consolas" w:cs="Consolas"/>
          <w:sz w:val="16"/>
          <w:szCs w:val="16"/>
        </w:rPr>
        <w:tab/>
        <w:t>&lt;=</w:t>
      </w:r>
      <w:r w:rsidRPr="00F263E1">
        <w:rPr>
          <w:rFonts w:ascii="Consolas" w:hAnsi="Consolas" w:cs="Consolas"/>
          <w:sz w:val="16"/>
          <w:szCs w:val="16"/>
        </w:rPr>
        <w:tab/>
        <w:t>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else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if( mI2C_CLK_DIV</w:t>
      </w:r>
      <w:r w:rsidRPr="00F263E1">
        <w:rPr>
          <w:rFonts w:ascii="Consolas" w:hAnsi="Consolas" w:cs="Consolas"/>
          <w:sz w:val="16"/>
          <w:szCs w:val="16"/>
        </w:rPr>
        <w:tab/>
        <w:t>&lt; (CLK_Freq/I2C_Freq) )</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mI2C_CLK_DIV</w:t>
      </w:r>
      <w:r w:rsidRPr="00F263E1">
        <w:rPr>
          <w:rFonts w:ascii="Consolas" w:hAnsi="Consolas" w:cs="Consolas"/>
          <w:sz w:val="16"/>
          <w:szCs w:val="16"/>
        </w:rPr>
        <w:tab/>
        <w:t>&lt;=</w:t>
      </w:r>
      <w:r w:rsidRPr="00F263E1">
        <w:rPr>
          <w:rFonts w:ascii="Consolas" w:hAnsi="Consolas" w:cs="Consolas"/>
          <w:sz w:val="16"/>
          <w:szCs w:val="16"/>
        </w:rPr>
        <w:tab/>
        <w:t>mI2C_CLK_DIV+1;</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else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mI2C_CLK_DIV</w:t>
      </w:r>
      <w:r w:rsidRPr="00F263E1">
        <w:rPr>
          <w:rFonts w:ascii="Consolas" w:hAnsi="Consolas" w:cs="Consolas"/>
          <w:sz w:val="16"/>
          <w:szCs w:val="16"/>
        </w:rPr>
        <w:tab/>
        <w:t>&lt;=</w:t>
      </w:r>
      <w:r w:rsidRPr="00F263E1">
        <w:rPr>
          <w:rFonts w:ascii="Consolas" w:hAnsi="Consolas" w:cs="Consolas"/>
          <w:sz w:val="16"/>
          <w:szCs w:val="16"/>
        </w:rPr>
        <w:tab/>
        <w:t>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mI2C_CTRL_CLK</w:t>
      </w:r>
      <w:r w:rsidRPr="00F263E1">
        <w:rPr>
          <w:rFonts w:ascii="Consolas" w:hAnsi="Consolas" w:cs="Consolas"/>
          <w:sz w:val="16"/>
          <w:szCs w:val="16"/>
        </w:rPr>
        <w:tab/>
        <w:t>&lt;=</w:t>
      </w:r>
      <w:r w:rsidRPr="00F263E1">
        <w:rPr>
          <w:rFonts w:ascii="Consolas" w:hAnsi="Consolas" w:cs="Consolas"/>
          <w:sz w:val="16"/>
          <w:szCs w:val="16"/>
        </w:rPr>
        <w:tab/>
        <w:t>~mI2C_CTRL_CLK;</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 xml:space="preserve">I2C_Controller </w:t>
      </w:r>
      <w:r w:rsidRPr="00F263E1">
        <w:rPr>
          <w:rFonts w:ascii="Consolas" w:hAnsi="Consolas" w:cs="Consolas"/>
          <w:sz w:val="16"/>
          <w:szCs w:val="16"/>
        </w:rPr>
        <w:tab/>
        <w:t>u0</w:t>
      </w:r>
      <w:r w:rsidRPr="00F263E1">
        <w:rPr>
          <w:rFonts w:ascii="Consolas" w:hAnsi="Consolas" w:cs="Consolas"/>
          <w:sz w:val="16"/>
          <w:szCs w:val="16"/>
        </w:rPr>
        <w:tab/>
        <w:t>(</w:t>
      </w:r>
      <w:r w:rsidRPr="00F263E1">
        <w:rPr>
          <w:rFonts w:ascii="Consolas" w:hAnsi="Consolas" w:cs="Consolas"/>
          <w:sz w:val="16"/>
          <w:szCs w:val="16"/>
        </w:rPr>
        <w:tab/>
        <w:t>.CLOCK(mI2C_CTRL_CLK),</w:t>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Controller Work Clock</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.I2C_SCLK(I2C_SCLK),</w:t>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I2C CLOCK</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.I2C_SDAT(I2C_SDAT),</w:t>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I2C DATA</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.I2C_DATA(mI2C_DATA),</w:t>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DATA:[SLAVE_ADDR,SUB_ADDR,DATA]</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 xml:space="preserve">.GO(mI2C_GO),      </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GO transfor</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.END(mI2C_END),</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 xml:space="preserve">END transfor </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.ACK(mI2C_ACK),</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ACK</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.RESET(i2c_reset)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r w:rsidRPr="00F263E1">
        <w:rPr>
          <w:rFonts w:ascii="Consolas" w:hAnsi="Consolas" w:cs="Consolas"/>
          <w:sz w:val="16"/>
          <w:szCs w:val="16"/>
        </w:rPr>
        <w:tab/>
        <w:t>Config Control</w:t>
      </w:r>
      <w:r w:rsidRPr="00F263E1">
        <w:rPr>
          <w:rFonts w:ascii="Consolas" w:hAnsi="Consolas" w:cs="Consolas"/>
          <w:sz w:val="16"/>
          <w:szCs w:val="16"/>
        </w:rPr>
        <w:tab/>
        <w: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//always@(posedge mI2C_CTRL_CLK or negedge iRST_N)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always@(posedge mI2C_CTRL_CLK or negedge i2c_reset)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if(!i2c_reset)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LUT_INDEX</w:t>
      </w:r>
      <w:r w:rsidRPr="00F263E1">
        <w:rPr>
          <w:rFonts w:ascii="Consolas" w:hAnsi="Consolas" w:cs="Consolas"/>
          <w:sz w:val="16"/>
          <w:szCs w:val="16"/>
        </w:rPr>
        <w:tab/>
        <w:t>&lt;=</w:t>
      </w:r>
      <w:r w:rsidRPr="00F263E1">
        <w:rPr>
          <w:rFonts w:ascii="Consolas" w:hAnsi="Consolas" w:cs="Consolas"/>
          <w:sz w:val="16"/>
          <w:szCs w:val="16"/>
        </w:rPr>
        <w:tab/>
        <w:t>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mSetup_ST</w:t>
      </w:r>
      <w:r w:rsidRPr="00F263E1">
        <w:rPr>
          <w:rFonts w:ascii="Consolas" w:hAnsi="Consolas" w:cs="Consolas"/>
          <w:sz w:val="16"/>
          <w:szCs w:val="16"/>
        </w:rPr>
        <w:tab/>
        <w:t>&lt;=</w:t>
      </w:r>
      <w:r w:rsidRPr="00F263E1">
        <w:rPr>
          <w:rFonts w:ascii="Consolas" w:hAnsi="Consolas" w:cs="Consolas"/>
          <w:sz w:val="16"/>
          <w:szCs w:val="16"/>
        </w:rPr>
        <w:tab/>
        <w:t>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mI2C_GO</w:t>
      </w:r>
      <w:r w:rsidRPr="00F263E1">
        <w:rPr>
          <w:rFonts w:ascii="Consolas" w:hAnsi="Consolas" w:cs="Consolas"/>
          <w:sz w:val="16"/>
          <w:szCs w:val="16"/>
        </w:rPr>
        <w:tab/>
      </w:r>
      <w:r w:rsidRPr="00F263E1">
        <w:rPr>
          <w:rFonts w:ascii="Consolas" w:hAnsi="Consolas" w:cs="Consolas"/>
          <w:sz w:val="16"/>
          <w:szCs w:val="16"/>
        </w:rPr>
        <w:tab/>
        <w:t>&lt;=</w:t>
      </w:r>
      <w:r w:rsidRPr="00F263E1">
        <w:rPr>
          <w:rFonts w:ascii="Consolas" w:hAnsi="Consolas" w:cs="Consolas"/>
          <w:sz w:val="16"/>
          <w:szCs w:val="16"/>
        </w:rPr>
        <w:tab/>
        <w:t>0;</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else if(LUT_INDEX&lt;LUT_SIZE)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case(mSetup_ST)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0:</w:t>
      </w: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mI2C_DATA</w:t>
      </w:r>
      <w:r w:rsidRPr="00F263E1">
        <w:rPr>
          <w:rFonts w:ascii="Consolas" w:hAnsi="Consolas" w:cs="Consolas"/>
          <w:sz w:val="16"/>
          <w:szCs w:val="16"/>
        </w:rPr>
        <w:tab/>
        <w:t>&lt;=</w:t>
      </w:r>
      <w:r w:rsidRPr="00F263E1">
        <w:rPr>
          <w:rFonts w:ascii="Consolas" w:hAnsi="Consolas" w:cs="Consolas"/>
          <w:sz w:val="16"/>
          <w:szCs w:val="16"/>
        </w:rPr>
        <w:tab/>
        <w:t>{8'hBA,LUT_DATA};</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lastRenderedPageBreak/>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mI2C_GO</w:t>
      </w:r>
      <w:r w:rsidRPr="00F263E1">
        <w:rPr>
          <w:rFonts w:ascii="Consolas" w:hAnsi="Consolas" w:cs="Consolas"/>
          <w:sz w:val="16"/>
          <w:szCs w:val="16"/>
        </w:rPr>
        <w:tab/>
      </w:r>
      <w:r w:rsidRPr="00F263E1">
        <w:rPr>
          <w:rFonts w:ascii="Consolas" w:hAnsi="Consolas" w:cs="Consolas"/>
          <w:sz w:val="16"/>
          <w:szCs w:val="16"/>
        </w:rPr>
        <w:tab/>
        <w:t>&lt;=</w:t>
      </w:r>
      <w:r w:rsidRPr="00F263E1">
        <w:rPr>
          <w:rFonts w:ascii="Consolas" w:hAnsi="Consolas" w:cs="Consolas"/>
          <w:sz w:val="16"/>
          <w:szCs w:val="16"/>
        </w:rPr>
        <w:tab/>
        <w:t>1;</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mSetup_ST</w:t>
      </w:r>
      <w:r w:rsidRPr="00F263E1">
        <w:rPr>
          <w:rFonts w:ascii="Consolas" w:hAnsi="Consolas" w:cs="Consolas"/>
          <w:sz w:val="16"/>
          <w:szCs w:val="16"/>
        </w:rPr>
        <w:tab/>
        <w:t>&lt;=</w:t>
      </w:r>
      <w:r w:rsidRPr="00F263E1">
        <w:rPr>
          <w:rFonts w:ascii="Consolas" w:hAnsi="Consolas" w:cs="Consolas"/>
          <w:sz w:val="16"/>
          <w:szCs w:val="16"/>
        </w:rPr>
        <w:tab/>
        <w:t>1;</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1:</w:t>
      </w: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if(mI2C_END)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if(!mI2C_ACK)</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mSetup_ST</w:t>
      </w:r>
      <w:r w:rsidRPr="00F263E1">
        <w:rPr>
          <w:rFonts w:ascii="Consolas" w:hAnsi="Consolas" w:cs="Consolas"/>
          <w:sz w:val="16"/>
          <w:szCs w:val="16"/>
        </w:rPr>
        <w:tab/>
        <w:t>&lt;=</w:t>
      </w:r>
      <w:r w:rsidRPr="00F263E1">
        <w:rPr>
          <w:rFonts w:ascii="Consolas" w:hAnsi="Consolas" w:cs="Consolas"/>
          <w:sz w:val="16"/>
          <w:szCs w:val="16"/>
        </w:rPr>
        <w:tab/>
        <w:t>2;</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else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mSetup_ST</w:t>
      </w:r>
      <w:r w:rsidRPr="00F263E1">
        <w:rPr>
          <w:rFonts w:ascii="Consolas" w:hAnsi="Consolas" w:cs="Consolas"/>
          <w:sz w:val="16"/>
          <w:szCs w:val="16"/>
        </w:rPr>
        <w:tab/>
        <w:t>&lt;=</w:t>
      </w:r>
      <w:r w:rsidRPr="00F263E1">
        <w:rPr>
          <w:rFonts w:ascii="Consolas" w:hAnsi="Consolas" w:cs="Consolas"/>
          <w:sz w:val="16"/>
          <w:szCs w:val="16"/>
        </w:rPr>
        <w:tab/>
        <w:t>0;</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mI2C_GO</w:t>
      </w:r>
      <w:r w:rsidRPr="00F263E1">
        <w:rPr>
          <w:rFonts w:ascii="Consolas" w:hAnsi="Consolas" w:cs="Consolas"/>
          <w:sz w:val="16"/>
          <w:szCs w:val="16"/>
        </w:rPr>
        <w:tab/>
      </w:r>
      <w:r w:rsidRPr="00F263E1">
        <w:rPr>
          <w:rFonts w:ascii="Consolas" w:hAnsi="Consolas" w:cs="Consolas"/>
          <w:sz w:val="16"/>
          <w:szCs w:val="16"/>
        </w:rPr>
        <w:tab/>
        <w:t>&lt;=</w:t>
      </w:r>
      <w:r w:rsidRPr="00F263E1">
        <w:rPr>
          <w:rFonts w:ascii="Consolas" w:hAnsi="Consolas" w:cs="Consolas"/>
          <w:sz w:val="16"/>
          <w:szCs w:val="16"/>
        </w:rPr>
        <w:tab/>
        <w:t>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2:</w:t>
      </w:r>
      <w:r w:rsidRPr="00F263E1">
        <w:rPr>
          <w:rFonts w:ascii="Consolas" w:hAnsi="Consolas" w:cs="Consolas"/>
          <w:sz w:val="16"/>
          <w:szCs w:val="16"/>
        </w:rPr>
        <w:tab/>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LUT_INDEX</w:t>
      </w:r>
      <w:r w:rsidRPr="00F263E1">
        <w:rPr>
          <w:rFonts w:ascii="Consolas" w:hAnsi="Consolas" w:cs="Consolas"/>
          <w:sz w:val="16"/>
          <w:szCs w:val="16"/>
        </w:rPr>
        <w:tab/>
        <w:t>&lt;=</w:t>
      </w:r>
      <w:r w:rsidRPr="00F263E1">
        <w:rPr>
          <w:rFonts w:ascii="Consolas" w:hAnsi="Consolas" w:cs="Consolas"/>
          <w:sz w:val="16"/>
          <w:szCs w:val="16"/>
        </w:rPr>
        <w:tab/>
        <w:t>LUT_INDEX+1;</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mSetup_ST</w:t>
      </w:r>
      <w:r w:rsidRPr="00F263E1">
        <w:rPr>
          <w:rFonts w:ascii="Consolas" w:hAnsi="Consolas" w:cs="Consolas"/>
          <w:sz w:val="16"/>
          <w:szCs w:val="16"/>
        </w:rPr>
        <w:tab/>
        <w:t>&lt;=</w:t>
      </w:r>
      <w:r w:rsidRPr="00F263E1">
        <w:rPr>
          <w:rFonts w:ascii="Consolas" w:hAnsi="Consolas" w:cs="Consolas"/>
          <w:sz w:val="16"/>
          <w:szCs w:val="16"/>
        </w:rPr>
        <w:tab/>
        <w:t>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endcase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r>
      <w:r w:rsidRPr="00F263E1">
        <w:rPr>
          <w:rFonts w:ascii="Consolas" w:hAnsi="Consolas" w:cs="Consolas"/>
          <w:sz w:val="16"/>
          <w:szCs w:val="16"/>
        </w:rPr>
        <w:tab/>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end</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w:t>
      </w:r>
      <w:r w:rsidRPr="00F263E1">
        <w:rPr>
          <w:rFonts w:ascii="Consolas" w:hAnsi="Consolas" w:cs="Consolas"/>
          <w:sz w:val="16"/>
          <w:szCs w:val="16"/>
        </w:rPr>
        <w:tab/>
        <w:t>Config Data LUT</w:t>
      </w:r>
      <w:r w:rsidRPr="00F263E1">
        <w:rPr>
          <w:rFonts w:ascii="Consolas" w:hAnsi="Consolas" w:cs="Consolas"/>
          <w:sz w:val="16"/>
          <w:szCs w:val="16"/>
        </w:rPr>
        <w:tab/>
        <w:t xml:space="preserve">  //////////////////////////</w:t>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always</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begin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case(LUT_INDEX)</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0</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24'h000000;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1</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24'h20c000;</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Mirror Row and Columns</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2</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{8'h09,senosr_exposure};//</w:t>
      </w:r>
      <w:r w:rsidRPr="00F263E1">
        <w:rPr>
          <w:rFonts w:ascii="Consolas" w:hAnsi="Consolas" w:cs="Consolas"/>
          <w:sz w:val="16"/>
          <w:szCs w:val="16"/>
        </w:rPr>
        <w:tab/>
        <w:t>Exposure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3</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24'h050000;</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H_Blanking</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4</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24'h060019;</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V_Blanking</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5</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24'h0A8000;</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change latch</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6</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24'h2B0032;</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Green 1 Gain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7</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24'h2C0134;</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Blue Gain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8</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24'h2D0338;</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Red Gain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9</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24'h2E0032;</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Green 2 Gain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10</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24'h100051;</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set up PLL power on</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11</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24'h111807;</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PLL_m_Factor&lt;&lt;8+PLL_n_Divider</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12</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24'h120002;</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PLL_p1_Divider</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13</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24'h100053;</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set USE PLL</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14</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24'h980000;</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 xml:space="preserve">disble calibration </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15</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24'hA00000;</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 xml:space="preserve">Test pattern control </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16</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24'hA10000;</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Test green pattern value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17</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24'hA20FFF;</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Test red pattern value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18</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 xml:space="preserve">sensor_start_row </w:t>
      </w:r>
      <w:r w:rsidRPr="00F263E1">
        <w:rPr>
          <w:rFonts w:ascii="Consolas" w:hAnsi="Consolas" w:cs="Consolas"/>
          <w:sz w:val="16"/>
          <w:szCs w:val="16"/>
        </w:rPr>
        <w:tab/>
        <w:t>;</w:t>
      </w:r>
      <w:r w:rsidRPr="00F263E1">
        <w:rPr>
          <w:rFonts w:ascii="Consolas" w:hAnsi="Consolas" w:cs="Consolas"/>
          <w:sz w:val="16"/>
          <w:szCs w:val="16"/>
        </w:rPr>
        <w:tab/>
        <w:t>//</w:t>
      </w:r>
      <w:r w:rsidRPr="00F263E1">
        <w:rPr>
          <w:rFonts w:ascii="Consolas" w:hAnsi="Consolas" w:cs="Consolas"/>
          <w:sz w:val="16"/>
          <w:szCs w:val="16"/>
        </w:rPr>
        <w:tab/>
        <w:t>set start row</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19</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sensor_start_column ;</w:t>
      </w:r>
      <w:r w:rsidRPr="00F263E1">
        <w:rPr>
          <w:rFonts w:ascii="Consolas" w:hAnsi="Consolas" w:cs="Consolas"/>
          <w:sz w:val="16"/>
          <w:szCs w:val="16"/>
        </w:rPr>
        <w:tab/>
        <w:t>//</w:t>
      </w:r>
      <w:r w:rsidRPr="00F263E1">
        <w:rPr>
          <w:rFonts w:ascii="Consolas" w:hAnsi="Consolas" w:cs="Consolas"/>
          <w:sz w:val="16"/>
          <w:szCs w:val="16"/>
        </w:rPr>
        <w:tab/>
        <w:t xml:space="preserve">set start column </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20</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sensor_row_size;</w:t>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set row size</w:t>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21</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sensor_column_size;</w:t>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set column size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22</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sensor_row_mode;</w:t>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set row mode in bin mode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23</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sensor_column_mode;</w:t>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set column mode</w:t>
      </w:r>
      <w:r w:rsidRPr="00F263E1">
        <w:rPr>
          <w:rFonts w:ascii="Consolas" w:hAnsi="Consolas" w:cs="Consolas"/>
          <w:sz w:val="16"/>
          <w:szCs w:val="16"/>
        </w:rPr>
        <w:tab/>
        <w:t xml:space="preserve"> in bin mode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24</w:t>
      </w:r>
      <w:r w:rsidRPr="00F263E1">
        <w:rPr>
          <w:rFonts w:ascii="Consolas" w:hAnsi="Consolas" w:cs="Consolas"/>
          <w:sz w:val="16"/>
          <w:szCs w:val="16"/>
        </w:rPr>
        <w:tab/>
        <w:t>:</w:t>
      </w:r>
      <w:r w:rsidRPr="00F263E1">
        <w:rPr>
          <w:rFonts w:ascii="Consolas" w:hAnsi="Consolas" w:cs="Consolas"/>
          <w:sz w:val="16"/>
          <w:szCs w:val="16"/>
        </w:rPr>
        <w:tab/>
        <w:t>LUT_DATA</w:t>
      </w:r>
      <w:r w:rsidRPr="00F263E1">
        <w:rPr>
          <w:rFonts w:ascii="Consolas" w:hAnsi="Consolas" w:cs="Consolas"/>
          <w:sz w:val="16"/>
          <w:szCs w:val="16"/>
        </w:rPr>
        <w:tab/>
        <w:t>&lt;=</w:t>
      </w:r>
      <w:r w:rsidRPr="00F263E1">
        <w:rPr>
          <w:rFonts w:ascii="Consolas" w:hAnsi="Consolas" w:cs="Consolas"/>
          <w:sz w:val="16"/>
          <w:szCs w:val="16"/>
        </w:rPr>
        <w:tab/>
        <w:t>24'h4901A8;</w:t>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r>
      <w:r w:rsidRPr="00F263E1">
        <w:rPr>
          <w:rFonts w:ascii="Consolas" w:hAnsi="Consolas" w:cs="Consolas"/>
          <w:sz w:val="16"/>
          <w:szCs w:val="16"/>
        </w:rPr>
        <w:tab/>
        <w:t>//</w:t>
      </w:r>
      <w:r w:rsidRPr="00F263E1">
        <w:rPr>
          <w:rFonts w:ascii="Consolas" w:hAnsi="Consolas" w:cs="Consolas"/>
          <w:sz w:val="16"/>
          <w:szCs w:val="16"/>
        </w:rPr>
        <w:tab/>
        <w:t>row black target</w:t>
      </w:r>
      <w:r w:rsidRPr="00F263E1">
        <w:rPr>
          <w:rFonts w:ascii="Consolas" w:hAnsi="Consolas" w:cs="Consolas"/>
          <w:sz w:val="16"/>
          <w:szCs w:val="16"/>
        </w:rPr>
        <w:tab/>
      </w:r>
      <w:r w:rsidRPr="00F263E1">
        <w:rPr>
          <w:rFonts w:ascii="Consolas" w:hAnsi="Consolas" w:cs="Consolas"/>
          <w:sz w:val="16"/>
          <w:szCs w:val="16"/>
        </w:rPr>
        <w:tab/>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default:LUT_DATA</w:t>
      </w:r>
      <w:r w:rsidRPr="00F263E1">
        <w:rPr>
          <w:rFonts w:ascii="Consolas" w:hAnsi="Consolas" w:cs="Consolas"/>
          <w:sz w:val="16"/>
          <w:szCs w:val="16"/>
        </w:rPr>
        <w:tab/>
        <w:t>&lt;=</w:t>
      </w:r>
      <w:r w:rsidRPr="00F263E1">
        <w:rPr>
          <w:rFonts w:ascii="Consolas" w:hAnsi="Consolas" w:cs="Consolas"/>
          <w:sz w:val="16"/>
          <w:szCs w:val="16"/>
        </w:rPr>
        <w:tab/>
        <w:t>24'h000000;</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ab/>
        <w:t>endcase</w:t>
      </w:r>
    </w:p>
    <w:p w:rsidR="008F0C5D" w:rsidRPr="00F263E1" w:rsidRDefault="008F0C5D" w:rsidP="008F0C5D">
      <w:pPr>
        <w:spacing w:after="0" w:line="240" w:lineRule="auto"/>
        <w:rPr>
          <w:rFonts w:ascii="Consolas" w:hAnsi="Consolas" w:cs="Consolas"/>
          <w:sz w:val="16"/>
          <w:szCs w:val="16"/>
        </w:rPr>
      </w:pPr>
      <w:r w:rsidRPr="00F263E1">
        <w:rPr>
          <w:rFonts w:ascii="Consolas" w:hAnsi="Consolas" w:cs="Consolas"/>
          <w:sz w:val="16"/>
          <w:szCs w:val="16"/>
        </w:rPr>
        <w:t>end</w:t>
      </w:r>
    </w:p>
    <w:p w:rsidR="008F0C5D" w:rsidRPr="00F263E1"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r w:rsidRPr="00F263E1">
        <w:rPr>
          <w:rFonts w:ascii="Consolas" w:hAnsi="Consolas" w:cs="Consolas"/>
          <w:sz w:val="16"/>
          <w:szCs w:val="16"/>
        </w:rPr>
        <w:t>endmodule</w:t>
      </w: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Times New Roman" w:hAnsi="Times New Roman" w:cs="Times New Roman"/>
          <w:b/>
          <w:sz w:val="24"/>
          <w:szCs w:val="16"/>
        </w:rPr>
      </w:pPr>
      <w:r w:rsidRPr="00F263E1">
        <w:rPr>
          <w:rFonts w:ascii="Times New Roman" w:hAnsi="Times New Roman" w:cs="Times New Roman"/>
          <w:b/>
          <w:sz w:val="24"/>
          <w:szCs w:val="16"/>
        </w:rPr>
        <w:t>I²C Controller:</w:t>
      </w:r>
    </w:p>
    <w:p w:rsidR="008F0C5D" w:rsidRDefault="008F0C5D" w:rsidP="008F0C5D">
      <w:pPr>
        <w:spacing w:after="0" w:line="240" w:lineRule="auto"/>
        <w:rPr>
          <w:rFonts w:ascii="Times New Roman" w:hAnsi="Times New Roman" w:cs="Times New Roman"/>
          <w:b/>
          <w:sz w:val="24"/>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module I2C_Controller (</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CLOCK,</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I2C_SCLK,//I2C CLOCK</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I2C_SDAT,//I2C 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I2C_DATA,//DATA:[SLAVE_ADDR,SUB_ADDR,DATA]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GO,      //GO transfor</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 xml:space="preserve">END,     //END transfor </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ACK,      //ACK</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RESET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input  CLOCK;</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input  [31:0]I2C_DATA;</w:t>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input  GO;</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input  RESET;</w:t>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inout  I2C_SDAT;</w:t>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output I2C_SCLK;</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output END;</w:t>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output ACK;</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 SDO;</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 SCLK;</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 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 [31:0]SD;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 [6:0]SD_COUNTER;</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wire I2C_SCLK=SCLK | ( ((SD_COUNTER &gt;= 4) &amp; (SD_COUNTER &lt;=39))? ~CLOCK :0 );</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wire I2C_SDAT=SDO?1'bz:0 ;</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 ACK1,ACK2,ACK3,ACK4;</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wire ACK=ACK1 | ACK2 |ACK3 |ACK4;</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//--I2C COUNTER</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always @(negedge RESET or posedge CLOCK ) 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if (!RESET) SD_COUNTER=6'b111111;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else 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 xml:space="preserve">if (GO==0) </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SD_COUNTER=0;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 xml:space="preserve">else </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if (SD_COUNTER &lt; 41) SD_COUNTER=SD_COUNTER+1;</w:t>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always @(negedge RESET or  posedge CLOCK ) 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if (!RESET) begin SCLK=1;SDO=1; ACK1=0;ACK2=0;ACK3=0;ACK4=0; END=1; 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else</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case (SD_COUNTER)</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6'd0  : begin ACK1=0 ;ACK2=0 ;ACK3=0 ;ACK4=0 ; END=0; SDO=1; SCLK=1;end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//start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6'd1  : begin SD=I2C_DATA;SDO=0;end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6'd2  : SCLK=0;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//SLAVE ADDR</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6'd3  : SDO=SD[31];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6'd4  : SDO=SD[30];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6'd5  : SDO=SD[29];</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6'd6  : SDO=SD[28];</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6'd7  : SDO=SD[27];</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6'd8  : SDO=SD[26];</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6'd9  : SDO=SD[25];</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6'd10 : SDO=SD[24];</w:t>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6'd11 : SDO=1'b1;//ACK</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//SUB ADDR</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6'd12  : begin SDO=SD[23]; ACK1=I2C_SDAT; 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6'd13  : SDO=SD[22];</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lastRenderedPageBreak/>
        <w:tab/>
        <w:t>6'd14  : SDO=SD[21];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6'd15  : SDO=SD[20];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6'd16  : SDO=SD[19];</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6'd17  : SDO=SD[18];</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6'd18  : SDO=SD[17];</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6'd19  : SDO=SD[16];</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6'd20  : SDO=1'b1;//ACK</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6'd21  : begin SDO=SD[15]; ACK2=I2C_SDAT; 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6'd22  : SDO=SD[14];</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6'd23  : SDO=SD[13];</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6'd24  : SDO=SD[12];</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6'd25  : SDO=SD[11];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6'd26  : SDO=SD[10];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6'd27  : SDO=SD[9];</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6'd28  : SDO=SD[8];</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6'd29  : SDO=1'b1;//ACK</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6'd30  : begin SDO=SD[7]; ACK3=I2C_SDAT; 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6'd31  : SDO=SD[6];</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6'd32  : SDO=SD[5];</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6'd33  : SDO=SD[4];</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6'd34  : SDO=SD[3];</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6'd35  : SDO=SD[2];</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6'd36  : SDO=SD[1];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6'd37  : SDO=SD[0];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6'd38  : SDO=1'b1;//ACK</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//stop</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 xml:space="preserve">    6'd39 : begin SDO=1'b0;</w:t>
      </w:r>
      <w:r w:rsidRPr="00291052">
        <w:rPr>
          <w:rFonts w:ascii="Consolas" w:hAnsi="Consolas" w:cs="Consolas"/>
          <w:sz w:val="16"/>
          <w:szCs w:val="16"/>
        </w:rPr>
        <w:tab/>
        <w:t>SCLK=1'b0; ACK4=I2C_SDAT; end</w:t>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 xml:space="preserve">    6'd40 : SCLK=1'b1; </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 xml:space="preserve">    6'd41 : begin SDO=1'b1; END=1; end </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endcase</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end</w:t>
      </w:r>
    </w:p>
    <w:p w:rsidR="008F0C5D" w:rsidRPr="00F263E1" w:rsidRDefault="008F0C5D" w:rsidP="008F0C5D">
      <w:pPr>
        <w:spacing w:after="0" w:line="240" w:lineRule="auto"/>
        <w:rPr>
          <w:rFonts w:ascii="Consolas" w:hAnsi="Consolas" w:cs="Consolas"/>
          <w:b/>
          <w:sz w:val="16"/>
          <w:szCs w:val="16"/>
        </w:rPr>
      </w:pPr>
    </w:p>
    <w:p w:rsidR="008F0C5D" w:rsidRPr="00F263E1" w:rsidRDefault="008F0C5D" w:rsidP="008F0C5D">
      <w:pPr>
        <w:spacing w:after="0" w:line="240" w:lineRule="auto"/>
        <w:rPr>
          <w:rFonts w:ascii="Consolas" w:hAnsi="Consolas" w:cs="Consolas"/>
          <w:b/>
          <w:sz w:val="16"/>
          <w:szCs w:val="16"/>
        </w:rPr>
      </w:pPr>
    </w:p>
    <w:p w:rsidR="008F0C5D" w:rsidRPr="00F263E1" w:rsidRDefault="008F0C5D" w:rsidP="008F0C5D">
      <w:pPr>
        <w:spacing w:after="0" w:line="240" w:lineRule="auto"/>
        <w:rPr>
          <w:rFonts w:ascii="Consolas" w:hAnsi="Consolas" w:cs="Consolas"/>
          <w:b/>
          <w:sz w:val="16"/>
          <w:szCs w:val="16"/>
        </w:rPr>
      </w:pPr>
    </w:p>
    <w:p w:rsidR="008F0C5D" w:rsidRDefault="008F0C5D" w:rsidP="008F0C5D">
      <w:pPr>
        <w:spacing w:after="0" w:line="240" w:lineRule="auto"/>
        <w:rPr>
          <w:rFonts w:ascii="Consolas" w:hAnsi="Consolas" w:cs="Consolas"/>
          <w:b/>
          <w:sz w:val="16"/>
          <w:szCs w:val="16"/>
        </w:rPr>
      </w:pPr>
      <w:r w:rsidRPr="00F263E1">
        <w:rPr>
          <w:rFonts w:ascii="Consolas" w:hAnsi="Consolas" w:cs="Consolas"/>
          <w:b/>
          <w:sz w:val="16"/>
          <w:szCs w:val="16"/>
        </w:rPr>
        <w:t>endmodule</w:t>
      </w:r>
    </w:p>
    <w:p w:rsidR="008F0C5D" w:rsidRDefault="008F0C5D" w:rsidP="008F0C5D">
      <w:pPr>
        <w:spacing w:after="0" w:line="240" w:lineRule="auto"/>
        <w:rPr>
          <w:rFonts w:ascii="Consolas" w:hAnsi="Consolas" w:cs="Consolas"/>
          <w:b/>
          <w:sz w:val="16"/>
          <w:szCs w:val="16"/>
        </w:rPr>
      </w:pPr>
    </w:p>
    <w:p w:rsidR="008F0C5D" w:rsidRDefault="008F0C5D" w:rsidP="008F0C5D">
      <w:pPr>
        <w:spacing w:after="0" w:line="240" w:lineRule="auto"/>
        <w:rPr>
          <w:rFonts w:ascii="Consolas" w:hAnsi="Consolas" w:cs="Consolas"/>
          <w:b/>
          <w:sz w:val="16"/>
          <w:szCs w:val="16"/>
        </w:rPr>
      </w:pPr>
    </w:p>
    <w:p w:rsidR="008F0C5D" w:rsidRDefault="008F0C5D" w:rsidP="008F0C5D">
      <w:pPr>
        <w:spacing w:after="0" w:line="240" w:lineRule="auto"/>
        <w:rPr>
          <w:rFonts w:ascii="Times New Roman" w:hAnsi="Times New Roman" w:cs="Times New Roman"/>
          <w:b/>
          <w:sz w:val="24"/>
          <w:szCs w:val="16"/>
        </w:rPr>
      </w:pPr>
      <w:r>
        <w:rPr>
          <w:rFonts w:ascii="Times New Roman" w:hAnsi="Times New Roman" w:cs="Times New Roman"/>
          <w:b/>
          <w:sz w:val="24"/>
          <w:szCs w:val="16"/>
        </w:rPr>
        <w:t>CCD_Capture:</w:t>
      </w:r>
    </w:p>
    <w:p w:rsidR="008F0C5D"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module CCD_Capture(</w:t>
      </w:r>
      <w:r w:rsidRPr="00291052">
        <w:rPr>
          <w:rFonts w:ascii="Consolas" w:hAnsi="Consolas" w:cs="Consolas"/>
          <w:sz w:val="16"/>
          <w:szCs w:val="16"/>
        </w:rPr>
        <w:tab/>
        <w:t>oDATA,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oDVAL,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oX_Cont,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oY_Cont,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oFrame_Cont,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iFVAL,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iLVAL,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iSTART,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iCLK,</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t>[11:0]</w:t>
      </w:r>
      <w:r w:rsidRPr="00291052">
        <w:rPr>
          <w:rFonts w:ascii="Consolas" w:hAnsi="Consolas" w:cs="Consolas"/>
          <w:sz w:val="16"/>
          <w:szCs w:val="16"/>
        </w:rPr>
        <w:tab/>
        <w:t>iDATA;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iFVAL;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iLVAL;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iSTART;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iCLK;</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output</w:t>
      </w:r>
      <w:r w:rsidRPr="00291052">
        <w:rPr>
          <w:rFonts w:ascii="Consolas" w:hAnsi="Consolas" w:cs="Consolas"/>
          <w:sz w:val="16"/>
          <w:szCs w:val="16"/>
        </w:rPr>
        <w:tab/>
        <w:t>[11:0]</w:t>
      </w:r>
      <w:r w:rsidRPr="00291052">
        <w:rPr>
          <w:rFonts w:ascii="Consolas" w:hAnsi="Consolas" w:cs="Consolas"/>
          <w:sz w:val="16"/>
          <w:szCs w:val="16"/>
        </w:rPr>
        <w:tab/>
        <w:t>oDATA;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lastRenderedPageBreak/>
        <w:t>output</w:t>
      </w:r>
      <w:r w:rsidRPr="00291052">
        <w:rPr>
          <w:rFonts w:ascii="Consolas" w:hAnsi="Consolas" w:cs="Consolas"/>
          <w:sz w:val="16"/>
          <w:szCs w:val="16"/>
        </w:rPr>
        <w:tab/>
        <w:t>[15:0]</w:t>
      </w:r>
      <w:r w:rsidRPr="00291052">
        <w:rPr>
          <w:rFonts w:ascii="Consolas" w:hAnsi="Consolas" w:cs="Consolas"/>
          <w:sz w:val="16"/>
          <w:szCs w:val="16"/>
        </w:rPr>
        <w:tab/>
        <w:t>oX_Cont;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output</w:t>
      </w:r>
      <w:r w:rsidRPr="00291052">
        <w:rPr>
          <w:rFonts w:ascii="Consolas" w:hAnsi="Consolas" w:cs="Consolas"/>
          <w:sz w:val="16"/>
          <w:szCs w:val="16"/>
        </w:rPr>
        <w:tab/>
        <w:t>[15:0]</w:t>
      </w:r>
      <w:r w:rsidRPr="00291052">
        <w:rPr>
          <w:rFonts w:ascii="Consolas" w:hAnsi="Consolas" w:cs="Consolas"/>
          <w:sz w:val="16"/>
          <w:szCs w:val="16"/>
        </w:rPr>
        <w:tab/>
        <w:t>oY_Cont;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output</w:t>
      </w:r>
      <w:r w:rsidRPr="00291052">
        <w:rPr>
          <w:rFonts w:ascii="Consolas" w:hAnsi="Consolas" w:cs="Consolas"/>
          <w:sz w:val="16"/>
          <w:szCs w:val="16"/>
        </w:rPr>
        <w:tab/>
        <w:t>[31:0]</w:t>
      </w:r>
      <w:r w:rsidRPr="00291052">
        <w:rPr>
          <w:rFonts w:ascii="Consolas" w:hAnsi="Consolas" w:cs="Consolas"/>
          <w:sz w:val="16"/>
          <w:szCs w:val="16"/>
        </w:rPr>
        <w:tab/>
        <w:t>oFrame_Cont;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output</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oDVAL;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Pre_FVAL;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mCCD_FVAL;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mCCD_LVAL;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t>[11:0]</w:t>
      </w:r>
      <w:r w:rsidRPr="00291052">
        <w:rPr>
          <w:rFonts w:ascii="Consolas" w:hAnsi="Consolas" w:cs="Consolas"/>
          <w:sz w:val="16"/>
          <w:szCs w:val="16"/>
        </w:rPr>
        <w:tab/>
        <w:t>mCCD_DATA;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t>[15:0]</w:t>
      </w:r>
      <w:r w:rsidRPr="00291052">
        <w:rPr>
          <w:rFonts w:ascii="Consolas" w:hAnsi="Consolas" w:cs="Consolas"/>
          <w:sz w:val="16"/>
          <w:szCs w:val="16"/>
        </w:rPr>
        <w:tab/>
        <w:t>X_Cont;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t>[15:0]</w:t>
      </w:r>
      <w:r w:rsidRPr="00291052">
        <w:rPr>
          <w:rFonts w:ascii="Consolas" w:hAnsi="Consolas" w:cs="Consolas"/>
          <w:sz w:val="16"/>
          <w:szCs w:val="16"/>
        </w:rPr>
        <w:tab/>
        <w:t>Y_Cont;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t>[31:0]</w:t>
      </w:r>
      <w:r w:rsidRPr="00291052">
        <w:rPr>
          <w:rFonts w:ascii="Consolas" w:hAnsi="Consolas" w:cs="Consolas"/>
          <w:sz w:val="16"/>
          <w:szCs w:val="16"/>
        </w:rPr>
        <w:tab/>
        <w:t>Frame_Cont;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mSTART;</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parameter COLUMN_WIDTH = 1280;</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assign</w:t>
      </w:r>
      <w:r w:rsidRPr="00291052">
        <w:rPr>
          <w:rFonts w:ascii="Consolas" w:hAnsi="Consolas" w:cs="Consolas"/>
          <w:sz w:val="16"/>
          <w:szCs w:val="16"/>
        </w:rPr>
        <w:tab/>
        <w:t>oX_Cont</w:t>
      </w:r>
      <w:r w:rsidRPr="00291052">
        <w:rPr>
          <w:rFonts w:ascii="Consolas" w:hAnsi="Consolas" w:cs="Consolas"/>
          <w:sz w:val="16"/>
          <w:szCs w:val="16"/>
        </w:rPr>
        <w:tab/>
      </w:r>
      <w:r w:rsidRPr="00291052">
        <w:rPr>
          <w:rFonts w:ascii="Consolas" w:hAnsi="Consolas" w:cs="Consolas"/>
          <w:sz w:val="16"/>
          <w:szCs w:val="16"/>
        </w:rPr>
        <w:tab/>
        <w:t>=</w:t>
      </w:r>
      <w:r w:rsidRPr="00291052">
        <w:rPr>
          <w:rFonts w:ascii="Consolas" w:hAnsi="Consolas" w:cs="Consolas"/>
          <w:sz w:val="16"/>
          <w:szCs w:val="16"/>
        </w:rPr>
        <w:tab/>
        <w:t>X_Cont;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assign</w:t>
      </w:r>
      <w:r w:rsidRPr="00291052">
        <w:rPr>
          <w:rFonts w:ascii="Consolas" w:hAnsi="Consolas" w:cs="Consolas"/>
          <w:sz w:val="16"/>
          <w:szCs w:val="16"/>
        </w:rPr>
        <w:tab/>
        <w:t>oY_Cont</w:t>
      </w:r>
      <w:r w:rsidRPr="00291052">
        <w:rPr>
          <w:rFonts w:ascii="Consolas" w:hAnsi="Consolas" w:cs="Consolas"/>
          <w:sz w:val="16"/>
          <w:szCs w:val="16"/>
        </w:rPr>
        <w:tab/>
      </w:r>
      <w:r w:rsidRPr="00291052">
        <w:rPr>
          <w:rFonts w:ascii="Consolas" w:hAnsi="Consolas" w:cs="Consolas"/>
          <w:sz w:val="16"/>
          <w:szCs w:val="16"/>
        </w:rPr>
        <w:tab/>
        <w:t>=</w:t>
      </w:r>
      <w:r w:rsidRPr="00291052">
        <w:rPr>
          <w:rFonts w:ascii="Consolas" w:hAnsi="Consolas" w:cs="Consolas"/>
          <w:sz w:val="16"/>
          <w:szCs w:val="16"/>
        </w:rPr>
        <w:tab/>
        <w:t>Y_Cont;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assign</w:t>
      </w:r>
      <w:r w:rsidRPr="00291052">
        <w:rPr>
          <w:rFonts w:ascii="Consolas" w:hAnsi="Consolas" w:cs="Consolas"/>
          <w:sz w:val="16"/>
          <w:szCs w:val="16"/>
        </w:rPr>
        <w:tab/>
        <w:t>oFrame_Cont</w:t>
      </w:r>
      <w:r w:rsidRPr="00291052">
        <w:rPr>
          <w:rFonts w:ascii="Consolas" w:hAnsi="Consolas" w:cs="Consolas"/>
          <w:sz w:val="16"/>
          <w:szCs w:val="16"/>
        </w:rPr>
        <w:tab/>
        <w:t>=</w:t>
      </w:r>
      <w:r w:rsidRPr="00291052">
        <w:rPr>
          <w:rFonts w:ascii="Consolas" w:hAnsi="Consolas" w:cs="Consolas"/>
          <w:sz w:val="16"/>
          <w:szCs w:val="16"/>
        </w:rPr>
        <w:tab/>
        <w:t>Frame_Cont;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assign</w:t>
      </w:r>
      <w:r w:rsidRPr="00291052">
        <w:rPr>
          <w:rFonts w:ascii="Consolas" w:hAnsi="Consolas" w:cs="Consolas"/>
          <w:sz w:val="16"/>
          <w:szCs w:val="16"/>
        </w:rPr>
        <w:tab/>
        <w:t>oDATA</w:t>
      </w:r>
      <w:r w:rsidRPr="00291052">
        <w:rPr>
          <w:rFonts w:ascii="Consolas" w:hAnsi="Consolas" w:cs="Consolas"/>
          <w:sz w:val="16"/>
          <w:szCs w:val="16"/>
        </w:rPr>
        <w:tab/>
      </w:r>
      <w:r w:rsidRPr="00291052">
        <w:rPr>
          <w:rFonts w:ascii="Consolas" w:hAnsi="Consolas" w:cs="Consolas"/>
          <w:sz w:val="16"/>
          <w:szCs w:val="16"/>
        </w:rPr>
        <w:tab/>
        <w:t>=</w:t>
      </w:r>
      <w:r w:rsidRPr="00291052">
        <w:rPr>
          <w:rFonts w:ascii="Consolas" w:hAnsi="Consolas" w:cs="Consolas"/>
          <w:sz w:val="16"/>
          <w:szCs w:val="16"/>
        </w:rPr>
        <w:tab/>
        <w:t>mCCD_DATA;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assign</w:t>
      </w:r>
      <w:r w:rsidRPr="00291052">
        <w:rPr>
          <w:rFonts w:ascii="Consolas" w:hAnsi="Consolas" w:cs="Consolas"/>
          <w:sz w:val="16"/>
          <w:szCs w:val="16"/>
        </w:rPr>
        <w:tab/>
        <w:t>oDVAL</w:t>
      </w:r>
      <w:r w:rsidRPr="00291052">
        <w:rPr>
          <w:rFonts w:ascii="Consolas" w:hAnsi="Consolas" w:cs="Consolas"/>
          <w:sz w:val="16"/>
          <w:szCs w:val="16"/>
        </w:rPr>
        <w:tab/>
      </w:r>
      <w:r w:rsidRPr="00291052">
        <w:rPr>
          <w:rFonts w:ascii="Consolas" w:hAnsi="Consolas" w:cs="Consolas"/>
          <w:sz w:val="16"/>
          <w:szCs w:val="16"/>
        </w:rPr>
        <w:tab/>
        <w:t>=</w:t>
      </w:r>
      <w:r w:rsidRPr="00291052">
        <w:rPr>
          <w:rFonts w:ascii="Consolas" w:hAnsi="Consolas" w:cs="Consolas"/>
          <w:sz w:val="16"/>
          <w:szCs w:val="16"/>
        </w:rPr>
        <w:tab/>
        <w:t>mCCD_FVAL&amp;mCCD_LVAL;</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always@(posedge iCLK or negedge 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if(!iRST)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mSTART</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else</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if(iSTART)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mSTART</w:t>
      </w:r>
      <w:r w:rsidRPr="00291052">
        <w:rPr>
          <w:rFonts w:ascii="Consolas" w:hAnsi="Consolas" w:cs="Consolas"/>
          <w:sz w:val="16"/>
          <w:szCs w:val="16"/>
        </w:rPr>
        <w:tab/>
        <w:t>&lt;=</w:t>
      </w:r>
      <w:r w:rsidRPr="00291052">
        <w:rPr>
          <w:rFonts w:ascii="Consolas" w:hAnsi="Consolas" w:cs="Consolas"/>
          <w:sz w:val="16"/>
          <w:szCs w:val="16"/>
        </w:rPr>
        <w:tab/>
        <w:t>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if(iEND)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mSTART</w:t>
      </w:r>
      <w:r w:rsidRPr="00291052">
        <w:rPr>
          <w:rFonts w:ascii="Consolas" w:hAnsi="Consolas" w:cs="Consolas"/>
          <w:sz w:val="16"/>
          <w:szCs w:val="16"/>
        </w:rPr>
        <w:tab/>
        <w:t>&lt;=</w:t>
      </w:r>
      <w:r w:rsidRPr="00291052">
        <w:rPr>
          <w:rFonts w:ascii="Consolas" w:hAnsi="Consolas" w:cs="Consolas"/>
          <w:sz w:val="16"/>
          <w:szCs w:val="16"/>
        </w:rPr>
        <w:tab/>
        <w:t>0;</w:t>
      </w:r>
      <w:r w:rsidRPr="00291052">
        <w:rPr>
          <w:rFonts w:ascii="Consolas" w:hAnsi="Consolas" w:cs="Consolas"/>
          <w:sz w:val="16"/>
          <w:szCs w:val="16"/>
        </w:rPr>
        <w:tab/>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end</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always@(posedge iCLK or negedge 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if(!iRST)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Pre_FVAL</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mCCD_FVAL</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mCCD_LVAL</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X_Cont</w:t>
      </w:r>
      <w:r w:rsidRPr="00291052">
        <w:rPr>
          <w:rFonts w:ascii="Consolas" w:hAnsi="Consolas" w:cs="Consolas"/>
          <w:sz w:val="16"/>
          <w:szCs w:val="16"/>
        </w:rPr>
        <w:tab/>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Y_Cont</w:t>
      </w:r>
      <w:r w:rsidRPr="00291052">
        <w:rPr>
          <w:rFonts w:ascii="Consolas" w:hAnsi="Consolas" w:cs="Consolas"/>
          <w:sz w:val="16"/>
          <w:szCs w:val="16"/>
        </w:rPr>
        <w:tab/>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else</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Pre_FVAL</w:t>
      </w:r>
      <w:r w:rsidRPr="00291052">
        <w:rPr>
          <w:rFonts w:ascii="Consolas" w:hAnsi="Consolas" w:cs="Consolas"/>
          <w:sz w:val="16"/>
          <w:szCs w:val="16"/>
        </w:rPr>
        <w:tab/>
        <w:t>&lt;=</w:t>
      </w:r>
      <w:r w:rsidRPr="00291052">
        <w:rPr>
          <w:rFonts w:ascii="Consolas" w:hAnsi="Consolas" w:cs="Consolas"/>
          <w:sz w:val="16"/>
          <w:szCs w:val="16"/>
        </w:rPr>
        <w:tab/>
        <w:t>iFVAL;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if( ({Pre_FVAL,iFVAL}==2'b01) &amp;&amp; mSTART )</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mCCD_FVAL</w:t>
      </w:r>
      <w:r w:rsidRPr="00291052">
        <w:rPr>
          <w:rFonts w:ascii="Consolas" w:hAnsi="Consolas" w:cs="Consolas"/>
          <w:sz w:val="16"/>
          <w:szCs w:val="16"/>
        </w:rPr>
        <w:tab/>
        <w:t>&lt;=</w:t>
      </w:r>
      <w:r w:rsidRPr="00291052">
        <w:rPr>
          <w:rFonts w:ascii="Consolas" w:hAnsi="Consolas" w:cs="Consolas"/>
          <w:sz w:val="16"/>
          <w:szCs w:val="16"/>
        </w:rPr>
        <w:tab/>
        <w:t>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else if({Pre_FVAL,iFVAL}==2'b10)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mCCD_FVAL</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mCCD_LVAL</w:t>
      </w:r>
      <w:r w:rsidRPr="00291052">
        <w:rPr>
          <w:rFonts w:ascii="Consolas" w:hAnsi="Consolas" w:cs="Consolas"/>
          <w:sz w:val="16"/>
          <w:szCs w:val="16"/>
        </w:rPr>
        <w:tab/>
        <w:t>&lt;=</w:t>
      </w:r>
      <w:r w:rsidRPr="00291052">
        <w:rPr>
          <w:rFonts w:ascii="Consolas" w:hAnsi="Consolas" w:cs="Consolas"/>
          <w:sz w:val="16"/>
          <w:szCs w:val="16"/>
        </w:rPr>
        <w:tab/>
        <w:t>iLVAL;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if(mCCD_FVAL)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if(mCCD_LVAL)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if(X_Cont&lt;(COLUMN_WIDTH-1))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X_Cont</w:t>
      </w:r>
      <w:r w:rsidRPr="00291052">
        <w:rPr>
          <w:rFonts w:ascii="Consolas" w:hAnsi="Consolas" w:cs="Consolas"/>
          <w:sz w:val="16"/>
          <w:szCs w:val="16"/>
        </w:rPr>
        <w:tab/>
        <w:t>&lt;=</w:t>
      </w:r>
      <w:r w:rsidRPr="00291052">
        <w:rPr>
          <w:rFonts w:ascii="Consolas" w:hAnsi="Consolas" w:cs="Consolas"/>
          <w:sz w:val="16"/>
          <w:szCs w:val="16"/>
        </w:rPr>
        <w:tab/>
        <w:t>X_Cont+1;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else</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X_Cont</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Y_Cont</w:t>
      </w:r>
      <w:r w:rsidRPr="00291052">
        <w:rPr>
          <w:rFonts w:ascii="Consolas" w:hAnsi="Consolas" w:cs="Consolas"/>
          <w:sz w:val="16"/>
          <w:szCs w:val="16"/>
        </w:rPr>
        <w:tab/>
        <w:t>&lt;=</w:t>
      </w:r>
      <w:r w:rsidRPr="00291052">
        <w:rPr>
          <w:rFonts w:ascii="Consolas" w:hAnsi="Consolas" w:cs="Consolas"/>
          <w:sz w:val="16"/>
          <w:szCs w:val="16"/>
        </w:rPr>
        <w:tab/>
        <w:t>Y_Cont+1;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else</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X_Cont</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lastRenderedPageBreak/>
        <w:tab/>
      </w:r>
      <w:r w:rsidRPr="00291052">
        <w:rPr>
          <w:rFonts w:ascii="Consolas" w:hAnsi="Consolas" w:cs="Consolas"/>
          <w:sz w:val="16"/>
          <w:szCs w:val="16"/>
        </w:rPr>
        <w:tab/>
      </w:r>
      <w:r w:rsidRPr="00291052">
        <w:rPr>
          <w:rFonts w:ascii="Consolas" w:hAnsi="Consolas" w:cs="Consolas"/>
          <w:sz w:val="16"/>
          <w:szCs w:val="16"/>
        </w:rPr>
        <w:tab/>
        <w:t>Y_Cont</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end</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always@(posedge iCLK or negedge 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if(!iRST)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Frame_Cont</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else</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if( ({Pre_FVAL,iFVAL}==2'b01) &amp;&amp; mSTART )</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Frame_Cont</w:t>
      </w:r>
      <w:r w:rsidRPr="00291052">
        <w:rPr>
          <w:rFonts w:ascii="Consolas" w:hAnsi="Consolas" w:cs="Consolas"/>
          <w:sz w:val="16"/>
          <w:szCs w:val="16"/>
        </w:rPr>
        <w:tab/>
        <w:t>&lt;=</w:t>
      </w:r>
      <w:r w:rsidRPr="00291052">
        <w:rPr>
          <w:rFonts w:ascii="Consolas" w:hAnsi="Consolas" w:cs="Consolas"/>
          <w:sz w:val="16"/>
          <w:szCs w:val="16"/>
        </w:rPr>
        <w:tab/>
        <w:t>Frame_Cont+1;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end</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always@(posedge iCLK or negedge 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if(!iRST)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mCCD_DATA</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else if (iLVAL)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mCCD_DATA</w:t>
      </w:r>
      <w:r w:rsidRPr="00291052">
        <w:rPr>
          <w:rFonts w:ascii="Consolas" w:hAnsi="Consolas" w:cs="Consolas"/>
          <w:sz w:val="16"/>
          <w:szCs w:val="16"/>
        </w:rPr>
        <w:tab/>
        <w:t>&lt;=</w:t>
      </w:r>
      <w:r w:rsidRPr="00291052">
        <w:rPr>
          <w:rFonts w:ascii="Consolas" w:hAnsi="Consolas" w:cs="Consolas"/>
          <w:sz w:val="16"/>
          <w:szCs w:val="16"/>
        </w:rPr>
        <w:tab/>
        <w:t>iDATA;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else</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mCCD_DATA</w:t>
      </w:r>
      <w:r w:rsidRPr="00291052">
        <w:rPr>
          <w:rFonts w:ascii="Consolas" w:hAnsi="Consolas" w:cs="Consolas"/>
          <w:sz w:val="16"/>
          <w:szCs w:val="16"/>
        </w:rPr>
        <w:tab/>
        <w:t>&lt;=</w:t>
      </w:r>
      <w:r w:rsidRPr="00291052">
        <w:rPr>
          <w:rFonts w:ascii="Consolas" w:hAnsi="Consolas" w:cs="Consolas"/>
          <w:sz w:val="16"/>
          <w:szCs w:val="16"/>
        </w:rPr>
        <w:tab/>
        <w:t>0;</w:t>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end</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r w:rsidRPr="00291052">
        <w:rPr>
          <w:rFonts w:ascii="Consolas" w:hAnsi="Consolas" w:cs="Consolas"/>
          <w:sz w:val="16"/>
          <w:szCs w:val="16"/>
        </w:rPr>
        <w:t>endmodule</w:t>
      </w: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Times New Roman" w:hAnsi="Times New Roman" w:cs="Times New Roman"/>
          <w:b/>
          <w:sz w:val="24"/>
          <w:szCs w:val="24"/>
        </w:rPr>
      </w:pPr>
      <w:r>
        <w:rPr>
          <w:rFonts w:ascii="Times New Roman" w:hAnsi="Times New Roman" w:cs="Times New Roman"/>
          <w:b/>
          <w:sz w:val="24"/>
          <w:szCs w:val="24"/>
        </w:rPr>
        <w:t>RAW2RGB:</w:t>
      </w:r>
    </w:p>
    <w:p w:rsidR="008F0C5D" w:rsidRPr="00291052" w:rsidRDefault="008F0C5D" w:rsidP="008F0C5D">
      <w:pPr>
        <w:spacing w:after="0" w:line="240" w:lineRule="auto"/>
        <w:rPr>
          <w:rFonts w:ascii="Consolas" w:hAnsi="Consolas" w:cs="Consolas"/>
          <w:sz w:val="20"/>
          <w:szCs w:val="24"/>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module RAW2RGB(</w:t>
      </w:r>
      <w:r w:rsidRPr="00291052">
        <w:rPr>
          <w:rFonts w:ascii="Consolas" w:hAnsi="Consolas" w:cs="Consolas"/>
          <w:sz w:val="16"/>
          <w:szCs w:val="16"/>
        </w:rPr>
        <w:tab/>
        <w:t>oRed,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oGreen,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oBlue,</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oDVAL,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iX_Cont,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iY_Cont,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iDVAL,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iCLK,</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t>[10:0]</w:t>
      </w:r>
      <w:r w:rsidRPr="00291052">
        <w:rPr>
          <w:rFonts w:ascii="Consolas" w:hAnsi="Consolas" w:cs="Consolas"/>
          <w:sz w:val="16"/>
          <w:szCs w:val="16"/>
        </w:rPr>
        <w:tab/>
        <w:t>iX_Cont;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t>[10:0]</w:t>
      </w:r>
      <w:r w:rsidRPr="00291052">
        <w:rPr>
          <w:rFonts w:ascii="Consolas" w:hAnsi="Consolas" w:cs="Consolas"/>
          <w:sz w:val="16"/>
          <w:szCs w:val="16"/>
        </w:rPr>
        <w:tab/>
        <w:t>iY_Cont;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t>[11:0]</w:t>
      </w:r>
      <w:r w:rsidRPr="00291052">
        <w:rPr>
          <w:rFonts w:ascii="Consolas" w:hAnsi="Consolas" w:cs="Consolas"/>
          <w:sz w:val="16"/>
          <w:szCs w:val="16"/>
        </w:rPr>
        <w:tab/>
        <w:t>iDATA;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iDVAL;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iCLK;</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input</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output</w:t>
      </w:r>
      <w:r w:rsidRPr="00291052">
        <w:rPr>
          <w:rFonts w:ascii="Consolas" w:hAnsi="Consolas" w:cs="Consolas"/>
          <w:sz w:val="16"/>
          <w:szCs w:val="16"/>
        </w:rPr>
        <w:tab/>
        <w:t>[11:0]</w:t>
      </w:r>
      <w:r w:rsidRPr="00291052">
        <w:rPr>
          <w:rFonts w:ascii="Consolas" w:hAnsi="Consolas" w:cs="Consolas"/>
          <w:sz w:val="16"/>
          <w:szCs w:val="16"/>
        </w:rPr>
        <w:tab/>
        <w:t>oRed;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output</w:t>
      </w:r>
      <w:r w:rsidRPr="00291052">
        <w:rPr>
          <w:rFonts w:ascii="Consolas" w:hAnsi="Consolas" w:cs="Consolas"/>
          <w:sz w:val="16"/>
          <w:szCs w:val="16"/>
        </w:rPr>
        <w:tab/>
        <w:t>[11:0]</w:t>
      </w:r>
      <w:r w:rsidRPr="00291052">
        <w:rPr>
          <w:rFonts w:ascii="Consolas" w:hAnsi="Consolas" w:cs="Consolas"/>
          <w:sz w:val="16"/>
          <w:szCs w:val="16"/>
        </w:rPr>
        <w:tab/>
        <w:t>oGreen;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output</w:t>
      </w:r>
      <w:r w:rsidRPr="00291052">
        <w:rPr>
          <w:rFonts w:ascii="Consolas" w:hAnsi="Consolas" w:cs="Consolas"/>
          <w:sz w:val="16"/>
          <w:szCs w:val="16"/>
        </w:rPr>
        <w:tab/>
        <w:t>[11:0]</w:t>
      </w:r>
      <w:r w:rsidRPr="00291052">
        <w:rPr>
          <w:rFonts w:ascii="Consolas" w:hAnsi="Consolas" w:cs="Consolas"/>
          <w:sz w:val="16"/>
          <w:szCs w:val="16"/>
        </w:rPr>
        <w:tab/>
        <w:t>oBlue;</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output</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oDVAL;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wire</w:t>
      </w:r>
      <w:r w:rsidRPr="00291052">
        <w:rPr>
          <w:rFonts w:ascii="Consolas" w:hAnsi="Consolas" w:cs="Consolas"/>
          <w:sz w:val="16"/>
          <w:szCs w:val="16"/>
        </w:rPr>
        <w:tab/>
        <w:t>[11:0]</w:t>
      </w:r>
      <w:r w:rsidRPr="00291052">
        <w:rPr>
          <w:rFonts w:ascii="Consolas" w:hAnsi="Consolas" w:cs="Consolas"/>
          <w:sz w:val="16"/>
          <w:szCs w:val="16"/>
        </w:rPr>
        <w:tab/>
        <w:t>mDATA_0;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wire</w:t>
      </w:r>
      <w:r w:rsidRPr="00291052">
        <w:rPr>
          <w:rFonts w:ascii="Consolas" w:hAnsi="Consolas" w:cs="Consolas"/>
          <w:sz w:val="16"/>
          <w:szCs w:val="16"/>
        </w:rPr>
        <w:tab/>
        <w:t>[11:0]</w:t>
      </w:r>
      <w:r w:rsidRPr="00291052">
        <w:rPr>
          <w:rFonts w:ascii="Consolas" w:hAnsi="Consolas" w:cs="Consolas"/>
          <w:sz w:val="16"/>
          <w:szCs w:val="16"/>
        </w:rPr>
        <w:tab/>
        <w:t>mDATA_1;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t>[11:0]</w:t>
      </w:r>
      <w:r w:rsidRPr="00291052">
        <w:rPr>
          <w:rFonts w:ascii="Consolas" w:hAnsi="Consolas" w:cs="Consolas"/>
          <w:sz w:val="16"/>
          <w:szCs w:val="16"/>
        </w:rPr>
        <w:tab/>
        <w:t>mDATAd_0;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t>[11:0]</w:t>
      </w:r>
      <w:r w:rsidRPr="00291052">
        <w:rPr>
          <w:rFonts w:ascii="Consolas" w:hAnsi="Consolas" w:cs="Consolas"/>
          <w:sz w:val="16"/>
          <w:szCs w:val="16"/>
        </w:rPr>
        <w:tab/>
        <w:t>mDATAd_1;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t>[11:0]</w:t>
      </w:r>
      <w:r w:rsidRPr="00291052">
        <w:rPr>
          <w:rFonts w:ascii="Consolas" w:hAnsi="Consolas" w:cs="Consolas"/>
          <w:sz w:val="16"/>
          <w:szCs w:val="16"/>
        </w:rPr>
        <w:tab/>
        <w:t>mCCD_R;</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t>[12:0]</w:t>
      </w:r>
      <w:r w:rsidRPr="00291052">
        <w:rPr>
          <w:rFonts w:ascii="Consolas" w:hAnsi="Consolas" w:cs="Consolas"/>
          <w:sz w:val="16"/>
          <w:szCs w:val="16"/>
        </w:rPr>
        <w:tab/>
        <w:t>mCCD_G;</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t>[11:0]</w:t>
      </w:r>
      <w:r w:rsidRPr="00291052">
        <w:rPr>
          <w:rFonts w:ascii="Consolas" w:hAnsi="Consolas" w:cs="Consolas"/>
          <w:sz w:val="16"/>
          <w:szCs w:val="16"/>
        </w:rPr>
        <w:tab/>
        <w:t>mCCD_B;</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reg</w:t>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mDVAL;</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assign</w:t>
      </w:r>
      <w:r w:rsidRPr="00291052">
        <w:rPr>
          <w:rFonts w:ascii="Consolas" w:hAnsi="Consolas" w:cs="Consolas"/>
          <w:sz w:val="16"/>
          <w:szCs w:val="16"/>
        </w:rPr>
        <w:tab/>
        <w:t>oRed</w:t>
      </w:r>
      <w:r w:rsidRPr="00291052">
        <w:rPr>
          <w:rFonts w:ascii="Consolas" w:hAnsi="Consolas" w:cs="Consolas"/>
          <w:sz w:val="16"/>
          <w:szCs w:val="16"/>
        </w:rPr>
        <w:tab/>
        <w:t>=</w:t>
      </w:r>
      <w:r w:rsidRPr="00291052">
        <w:rPr>
          <w:rFonts w:ascii="Consolas" w:hAnsi="Consolas" w:cs="Consolas"/>
          <w:sz w:val="16"/>
          <w:szCs w:val="16"/>
        </w:rPr>
        <w:tab/>
        <w:t>mCCD_R[11:0];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assign</w:t>
      </w:r>
      <w:r w:rsidRPr="00291052">
        <w:rPr>
          <w:rFonts w:ascii="Consolas" w:hAnsi="Consolas" w:cs="Consolas"/>
          <w:sz w:val="16"/>
          <w:szCs w:val="16"/>
        </w:rPr>
        <w:tab/>
        <w:t>oGreen</w:t>
      </w:r>
      <w:r w:rsidRPr="00291052">
        <w:rPr>
          <w:rFonts w:ascii="Consolas" w:hAnsi="Consolas" w:cs="Consolas"/>
          <w:sz w:val="16"/>
          <w:szCs w:val="16"/>
        </w:rPr>
        <w:tab/>
        <w:t>=</w:t>
      </w:r>
      <w:r w:rsidRPr="00291052">
        <w:rPr>
          <w:rFonts w:ascii="Consolas" w:hAnsi="Consolas" w:cs="Consolas"/>
          <w:sz w:val="16"/>
          <w:szCs w:val="16"/>
        </w:rPr>
        <w:tab/>
        <w:t>mCCD_G[12:1];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assign</w:t>
      </w:r>
      <w:r w:rsidRPr="00291052">
        <w:rPr>
          <w:rFonts w:ascii="Consolas" w:hAnsi="Consolas" w:cs="Consolas"/>
          <w:sz w:val="16"/>
          <w:szCs w:val="16"/>
        </w:rPr>
        <w:tab/>
        <w:t>oBlue</w:t>
      </w:r>
      <w:r w:rsidRPr="00291052">
        <w:rPr>
          <w:rFonts w:ascii="Consolas" w:hAnsi="Consolas" w:cs="Consolas"/>
          <w:sz w:val="16"/>
          <w:szCs w:val="16"/>
        </w:rPr>
        <w:tab/>
        <w:t>=</w:t>
      </w:r>
      <w:r w:rsidRPr="00291052">
        <w:rPr>
          <w:rFonts w:ascii="Consolas" w:hAnsi="Consolas" w:cs="Consolas"/>
          <w:sz w:val="16"/>
          <w:szCs w:val="16"/>
        </w:rPr>
        <w:tab/>
        <w:t>mCCD_B[11:0];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assign</w:t>
      </w:r>
      <w:r w:rsidRPr="00291052">
        <w:rPr>
          <w:rFonts w:ascii="Consolas" w:hAnsi="Consolas" w:cs="Consolas"/>
          <w:sz w:val="16"/>
          <w:szCs w:val="16"/>
        </w:rPr>
        <w:tab/>
        <w:t>oDVAL</w:t>
      </w:r>
      <w:r w:rsidRPr="00291052">
        <w:rPr>
          <w:rFonts w:ascii="Consolas" w:hAnsi="Consolas" w:cs="Consolas"/>
          <w:sz w:val="16"/>
          <w:szCs w:val="16"/>
        </w:rPr>
        <w:tab/>
        <w:t>=</w:t>
      </w:r>
      <w:r w:rsidRPr="00291052">
        <w:rPr>
          <w:rFonts w:ascii="Consolas" w:hAnsi="Consolas" w:cs="Consolas"/>
          <w:sz w:val="16"/>
          <w:szCs w:val="16"/>
        </w:rPr>
        <w:tab/>
        <w:t>mDVAL;</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 xml:space="preserve">Line_Buffer </w:t>
      </w:r>
      <w:r w:rsidRPr="00291052">
        <w:rPr>
          <w:rFonts w:ascii="Consolas" w:hAnsi="Consolas" w:cs="Consolas"/>
          <w:sz w:val="16"/>
          <w:szCs w:val="16"/>
        </w:rPr>
        <w:tab/>
        <w:t>u0</w:t>
      </w:r>
      <w:r w:rsidRPr="00291052">
        <w:rPr>
          <w:rFonts w:ascii="Consolas" w:hAnsi="Consolas" w:cs="Consolas"/>
          <w:sz w:val="16"/>
          <w:szCs w:val="16"/>
        </w:rPr>
        <w:tab/>
        <w:t>(</w:t>
      </w:r>
      <w:r w:rsidRPr="00291052">
        <w:rPr>
          <w:rFonts w:ascii="Consolas" w:hAnsi="Consolas" w:cs="Consolas"/>
          <w:sz w:val="16"/>
          <w:szCs w:val="16"/>
        </w:rPr>
        <w:tab/>
        <w:t>.clken(iDVAL),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.clock(iCLK),</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lastRenderedPageBreak/>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.shiftin(iDATA),</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.taps0x(mDATA_1),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.taps1x(mDATA_0)</w:t>
      </w:r>
      <w:r w:rsidRPr="00291052">
        <w:rPr>
          <w:rFonts w:ascii="Consolas" w:hAnsi="Consolas" w:cs="Consolas"/>
          <w:sz w:val="16"/>
          <w:szCs w:val="16"/>
        </w:rPr>
        <w:tab/>
        <w:t>);</w:t>
      </w:r>
    </w:p>
    <w:p w:rsidR="008F0C5D" w:rsidRPr="00291052" w:rsidRDefault="008F0C5D" w:rsidP="008F0C5D">
      <w:pPr>
        <w:spacing w:after="0" w:line="240" w:lineRule="auto"/>
        <w:rPr>
          <w:rFonts w:ascii="Consolas" w:hAnsi="Consolas" w:cs="Consolas"/>
          <w:sz w:val="16"/>
          <w:szCs w:val="16"/>
        </w:rPr>
      </w:pP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always@(posedge iCLK or negedge 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if(!iRST)</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mCCD_R</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mCCD_G</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mCCD_B</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mDATAd_0&lt;=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mDATAd_1&lt;=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mDVAL</w:t>
      </w:r>
      <w:r w:rsidRPr="00291052">
        <w:rPr>
          <w:rFonts w:ascii="Consolas" w:hAnsi="Consolas" w:cs="Consolas"/>
          <w:sz w:val="16"/>
          <w:szCs w:val="16"/>
        </w:rPr>
        <w:tab/>
        <w:t>&lt;=</w:t>
      </w:r>
      <w:r w:rsidRPr="00291052">
        <w:rPr>
          <w:rFonts w:ascii="Consolas" w:hAnsi="Consolas" w:cs="Consolas"/>
          <w:sz w:val="16"/>
          <w:szCs w:val="16"/>
        </w:rPr>
        <w:tab/>
        <w:t>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else</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mDATAd_0</w:t>
      </w:r>
      <w:r w:rsidRPr="00291052">
        <w:rPr>
          <w:rFonts w:ascii="Consolas" w:hAnsi="Consolas" w:cs="Consolas"/>
          <w:sz w:val="16"/>
          <w:szCs w:val="16"/>
        </w:rPr>
        <w:tab/>
        <w:t>&lt;=</w:t>
      </w:r>
      <w:r w:rsidRPr="00291052">
        <w:rPr>
          <w:rFonts w:ascii="Consolas" w:hAnsi="Consolas" w:cs="Consolas"/>
          <w:sz w:val="16"/>
          <w:szCs w:val="16"/>
        </w:rPr>
        <w:tab/>
        <w:t>mDATA_0;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mDATAd_1</w:t>
      </w:r>
      <w:r w:rsidRPr="00291052">
        <w:rPr>
          <w:rFonts w:ascii="Consolas" w:hAnsi="Consolas" w:cs="Consolas"/>
          <w:sz w:val="16"/>
          <w:szCs w:val="16"/>
        </w:rPr>
        <w:tab/>
        <w:t>&lt;=</w:t>
      </w:r>
      <w:r w:rsidRPr="00291052">
        <w:rPr>
          <w:rFonts w:ascii="Consolas" w:hAnsi="Consolas" w:cs="Consolas"/>
          <w:sz w:val="16"/>
          <w:szCs w:val="16"/>
        </w:rPr>
        <w:tab/>
        <w:t>mDATA_1;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mDVAL</w:t>
      </w:r>
      <w:r w:rsidRPr="00291052">
        <w:rPr>
          <w:rFonts w:ascii="Consolas" w:hAnsi="Consolas" w:cs="Consolas"/>
          <w:sz w:val="16"/>
          <w:szCs w:val="16"/>
        </w:rPr>
        <w:tab/>
      </w:r>
      <w:r w:rsidRPr="00291052">
        <w:rPr>
          <w:rFonts w:ascii="Consolas" w:hAnsi="Consolas" w:cs="Consolas"/>
          <w:sz w:val="16"/>
          <w:szCs w:val="16"/>
        </w:rPr>
        <w:tab/>
        <w:t>&lt;=</w:t>
      </w:r>
      <w:r w:rsidRPr="00291052">
        <w:rPr>
          <w:rFonts w:ascii="Consolas" w:hAnsi="Consolas" w:cs="Consolas"/>
          <w:sz w:val="16"/>
          <w:szCs w:val="16"/>
        </w:rPr>
        <w:tab/>
        <w:t>{iY_Cont[0]|iX_Cont[0]}</w:t>
      </w:r>
      <w:r w:rsidRPr="00291052">
        <w:rPr>
          <w:rFonts w:ascii="Consolas" w:hAnsi="Consolas" w:cs="Consolas"/>
          <w:sz w:val="16"/>
          <w:szCs w:val="16"/>
        </w:rPr>
        <w:tab/>
        <w:t>?</w:t>
      </w:r>
      <w:r w:rsidRPr="00291052">
        <w:rPr>
          <w:rFonts w:ascii="Consolas" w:hAnsi="Consolas" w:cs="Consolas"/>
          <w:sz w:val="16"/>
          <w:szCs w:val="16"/>
        </w:rPr>
        <w:tab/>
        <w:t>1'b0</w:t>
      </w:r>
      <w:r w:rsidRPr="00291052">
        <w:rPr>
          <w:rFonts w:ascii="Consolas" w:hAnsi="Consolas" w:cs="Consolas"/>
          <w:sz w:val="16"/>
          <w:szCs w:val="16"/>
        </w:rPr>
        <w:tab/>
        <w:t>:</w:t>
      </w:r>
      <w:r w:rsidRPr="00291052">
        <w:rPr>
          <w:rFonts w:ascii="Consolas" w:hAnsi="Consolas" w:cs="Consolas"/>
          <w:sz w:val="16"/>
          <w:szCs w:val="16"/>
        </w:rPr>
        <w:tab/>
        <w:t>iDVAL;</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if({iY_Cont[0],iX_Cont[0]}==2'b10)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mCCD_R</w:t>
      </w:r>
      <w:r w:rsidRPr="00291052">
        <w:rPr>
          <w:rFonts w:ascii="Consolas" w:hAnsi="Consolas" w:cs="Consolas"/>
          <w:sz w:val="16"/>
          <w:szCs w:val="16"/>
        </w:rPr>
        <w:tab/>
        <w:t>&lt;=</w:t>
      </w:r>
      <w:r w:rsidRPr="00291052">
        <w:rPr>
          <w:rFonts w:ascii="Consolas" w:hAnsi="Consolas" w:cs="Consolas"/>
          <w:sz w:val="16"/>
          <w:szCs w:val="16"/>
        </w:rPr>
        <w:tab/>
        <w:t>mDATA_0;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mCCD_G</w:t>
      </w:r>
      <w:r w:rsidRPr="00291052">
        <w:rPr>
          <w:rFonts w:ascii="Consolas" w:hAnsi="Consolas" w:cs="Consolas"/>
          <w:sz w:val="16"/>
          <w:szCs w:val="16"/>
        </w:rPr>
        <w:tab/>
        <w:t>&lt;=</w:t>
      </w:r>
      <w:r w:rsidRPr="00291052">
        <w:rPr>
          <w:rFonts w:ascii="Consolas" w:hAnsi="Consolas" w:cs="Consolas"/>
          <w:sz w:val="16"/>
          <w:szCs w:val="16"/>
        </w:rPr>
        <w:tab/>
        <w:t>mDATAd_0+mDATA_1;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mCCD_B</w:t>
      </w:r>
      <w:r w:rsidRPr="00291052">
        <w:rPr>
          <w:rFonts w:ascii="Consolas" w:hAnsi="Consolas" w:cs="Consolas"/>
          <w:sz w:val="16"/>
          <w:szCs w:val="16"/>
        </w:rPr>
        <w:tab/>
        <w:t>&lt;=</w:t>
      </w:r>
      <w:r w:rsidRPr="00291052">
        <w:rPr>
          <w:rFonts w:ascii="Consolas" w:hAnsi="Consolas" w:cs="Consolas"/>
          <w:sz w:val="16"/>
          <w:szCs w:val="16"/>
        </w:rPr>
        <w:tab/>
        <w:t>mDATAd_1;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end</w:t>
      </w:r>
      <w:r w:rsidRPr="00291052">
        <w:rPr>
          <w:rFonts w:ascii="Consolas" w:hAnsi="Consolas" w:cs="Consolas"/>
          <w:sz w:val="16"/>
          <w:szCs w:val="16"/>
        </w:rPr>
        <w:tab/>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else if({iY_Cont[0],iX_Cont[0]}==2'b11)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mCCD_R</w:t>
      </w:r>
      <w:r w:rsidRPr="00291052">
        <w:rPr>
          <w:rFonts w:ascii="Consolas" w:hAnsi="Consolas" w:cs="Consolas"/>
          <w:sz w:val="16"/>
          <w:szCs w:val="16"/>
        </w:rPr>
        <w:tab/>
        <w:t>&lt;=</w:t>
      </w:r>
      <w:r w:rsidRPr="00291052">
        <w:rPr>
          <w:rFonts w:ascii="Consolas" w:hAnsi="Consolas" w:cs="Consolas"/>
          <w:sz w:val="16"/>
          <w:szCs w:val="16"/>
        </w:rPr>
        <w:tab/>
        <w:t>mDATAd_0;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mCCD_G</w:t>
      </w:r>
      <w:r w:rsidRPr="00291052">
        <w:rPr>
          <w:rFonts w:ascii="Consolas" w:hAnsi="Consolas" w:cs="Consolas"/>
          <w:sz w:val="16"/>
          <w:szCs w:val="16"/>
        </w:rPr>
        <w:tab/>
        <w:t>&lt;=</w:t>
      </w:r>
      <w:r w:rsidRPr="00291052">
        <w:rPr>
          <w:rFonts w:ascii="Consolas" w:hAnsi="Consolas" w:cs="Consolas"/>
          <w:sz w:val="16"/>
          <w:szCs w:val="16"/>
        </w:rPr>
        <w:tab/>
        <w:t>mDATA_0+mDATAd_1;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mCCD_B</w:t>
      </w:r>
      <w:r w:rsidRPr="00291052">
        <w:rPr>
          <w:rFonts w:ascii="Consolas" w:hAnsi="Consolas" w:cs="Consolas"/>
          <w:sz w:val="16"/>
          <w:szCs w:val="16"/>
        </w:rPr>
        <w:tab/>
        <w:t>&lt;=</w:t>
      </w:r>
      <w:r w:rsidRPr="00291052">
        <w:rPr>
          <w:rFonts w:ascii="Consolas" w:hAnsi="Consolas" w:cs="Consolas"/>
          <w:sz w:val="16"/>
          <w:szCs w:val="16"/>
        </w:rPr>
        <w:tab/>
        <w:t>mDATA_1;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else if({iY_Cont[0],iX_Cont[0]}==2'b00)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mCCD_R</w:t>
      </w:r>
      <w:r w:rsidRPr="00291052">
        <w:rPr>
          <w:rFonts w:ascii="Consolas" w:hAnsi="Consolas" w:cs="Consolas"/>
          <w:sz w:val="16"/>
          <w:szCs w:val="16"/>
        </w:rPr>
        <w:tab/>
        <w:t>&lt;=</w:t>
      </w:r>
      <w:r w:rsidRPr="00291052">
        <w:rPr>
          <w:rFonts w:ascii="Consolas" w:hAnsi="Consolas" w:cs="Consolas"/>
          <w:sz w:val="16"/>
          <w:szCs w:val="16"/>
        </w:rPr>
        <w:tab/>
        <w:t>mDATA_1;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mCCD_G</w:t>
      </w:r>
      <w:r w:rsidRPr="00291052">
        <w:rPr>
          <w:rFonts w:ascii="Consolas" w:hAnsi="Consolas" w:cs="Consolas"/>
          <w:sz w:val="16"/>
          <w:szCs w:val="16"/>
        </w:rPr>
        <w:tab/>
        <w:t>&lt;=</w:t>
      </w:r>
      <w:r w:rsidRPr="00291052">
        <w:rPr>
          <w:rFonts w:ascii="Consolas" w:hAnsi="Consolas" w:cs="Consolas"/>
          <w:sz w:val="16"/>
          <w:szCs w:val="16"/>
        </w:rPr>
        <w:tab/>
        <w:t>mDATA_0+mDATAd_1;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mCCD_B</w:t>
      </w:r>
      <w:r w:rsidRPr="00291052">
        <w:rPr>
          <w:rFonts w:ascii="Consolas" w:hAnsi="Consolas" w:cs="Consolas"/>
          <w:sz w:val="16"/>
          <w:szCs w:val="16"/>
        </w:rPr>
        <w:tab/>
        <w:t>&lt;=</w:t>
      </w:r>
      <w:r w:rsidRPr="00291052">
        <w:rPr>
          <w:rFonts w:ascii="Consolas" w:hAnsi="Consolas" w:cs="Consolas"/>
          <w:sz w:val="16"/>
          <w:szCs w:val="16"/>
        </w:rPr>
        <w:tab/>
        <w:t>mDATAd_0;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else if({iY_Cont[0],iX_Cont[0]}==2'b01)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begin</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mCCD_R</w:t>
      </w:r>
      <w:r w:rsidRPr="00291052">
        <w:rPr>
          <w:rFonts w:ascii="Consolas" w:hAnsi="Consolas" w:cs="Consolas"/>
          <w:sz w:val="16"/>
          <w:szCs w:val="16"/>
        </w:rPr>
        <w:tab/>
        <w:t>&lt;=</w:t>
      </w:r>
      <w:r w:rsidRPr="00291052">
        <w:rPr>
          <w:rFonts w:ascii="Consolas" w:hAnsi="Consolas" w:cs="Consolas"/>
          <w:sz w:val="16"/>
          <w:szCs w:val="16"/>
        </w:rPr>
        <w:tab/>
        <w:t>mDATAd_1;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mCCD_G</w:t>
      </w:r>
      <w:r w:rsidRPr="00291052">
        <w:rPr>
          <w:rFonts w:ascii="Consolas" w:hAnsi="Consolas" w:cs="Consolas"/>
          <w:sz w:val="16"/>
          <w:szCs w:val="16"/>
        </w:rPr>
        <w:tab/>
        <w:t>&lt;=</w:t>
      </w:r>
      <w:r w:rsidRPr="00291052">
        <w:rPr>
          <w:rFonts w:ascii="Consolas" w:hAnsi="Consolas" w:cs="Consolas"/>
          <w:sz w:val="16"/>
          <w:szCs w:val="16"/>
        </w:rPr>
        <w:tab/>
        <w:t>mDATAd_0+mDATA_1;</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r>
      <w:r w:rsidRPr="00291052">
        <w:rPr>
          <w:rFonts w:ascii="Consolas" w:hAnsi="Consolas" w:cs="Consolas"/>
          <w:sz w:val="16"/>
          <w:szCs w:val="16"/>
        </w:rPr>
        <w:tab/>
        <w:t>mCCD_B</w:t>
      </w:r>
      <w:r w:rsidRPr="00291052">
        <w:rPr>
          <w:rFonts w:ascii="Consolas" w:hAnsi="Consolas" w:cs="Consolas"/>
          <w:sz w:val="16"/>
          <w:szCs w:val="16"/>
        </w:rPr>
        <w:tab/>
        <w:t>&lt;=</w:t>
      </w:r>
      <w:r w:rsidRPr="00291052">
        <w:rPr>
          <w:rFonts w:ascii="Consolas" w:hAnsi="Consolas" w:cs="Consolas"/>
          <w:sz w:val="16"/>
          <w:szCs w:val="16"/>
        </w:rPr>
        <w:tab/>
        <w:t>mDATA_0;</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ab/>
        <w:t>end</w:t>
      </w:r>
    </w:p>
    <w:p w:rsidR="008F0C5D" w:rsidRPr="00291052" w:rsidRDefault="008F0C5D" w:rsidP="008F0C5D">
      <w:pPr>
        <w:spacing w:after="0" w:line="240" w:lineRule="auto"/>
        <w:rPr>
          <w:rFonts w:ascii="Consolas" w:hAnsi="Consolas" w:cs="Consolas"/>
          <w:sz w:val="16"/>
          <w:szCs w:val="16"/>
        </w:rPr>
      </w:pPr>
      <w:r w:rsidRPr="00291052">
        <w:rPr>
          <w:rFonts w:ascii="Consolas" w:hAnsi="Consolas" w:cs="Consolas"/>
          <w:sz w:val="16"/>
          <w:szCs w:val="16"/>
        </w:rPr>
        <w:t>end</w:t>
      </w:r>
    </w:p>
    <w:p w:rsidR="008F0C5D" w:rsidRPr="00291052"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r w:rsidRPr="00291052">
        <w:rPr>
          <w:rFonts w:ascii="Consolas" w:hAnsi="Consolas" w:cs="Consolas"/>
          <w:sz w:val="16"/>
          <w:szCs w:val="16"/>
        </w:rPr>
        <w:t>endmodule</w:t>
      </w: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Times New Roman" w:hAnsi="Times New Roman" w:cs="Times New Roman"/>
          <w:b/>
          <w:sz w:val="24"/>
          <w:szCs w:val="24"/>
        </w:rPr>
      </w:pPr>
      <w:r w:rsidRPr="004A2D20">
        <w:rPr>
          <w:rFonts w:ascii="Times New Roman" w:hAnsi="Times New Roman" w:cs="Times New Roman"/>
          <w:b/>
          <w:sz w:val="24"/>
          <w:szCs w:val="24"/>
        </w:rPr>
        <w:t>RGB2Grayscale:</w:t>
      </w:r>
    </w:p>
    <w:p w:rsidR="008F0C5D" w:rsidRDefault="008F0C5D" w:rsidP="008F0C5D">
      <w:pPr>
        <w:spacing w:after="0" w:line="240" w:lineRule="auto"/>
        <w:rPr>
          <w:rFonts w:ascii="Consolas" w:hAnsi="Consolas" w:cs="Consolas"/>
          <w:sz w:val="16"/>
          <w:szCs w:val="16"/>
        </w:rPr>
      </w:pP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module RGB2GRAY(</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oDVAL,</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oDATA,</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oFlag,</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iRed,</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iGreen,</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iBlue,</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iCLK,</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iRST,</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iDVAL,</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t>);</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input</w:t>
      </w: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iDVAL;</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input</w:t>
      </w: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iCLK;</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input</w:t>
      </w: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iRST;</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output reg[9:0]</w:t>
      </w:r>
      <w:r w:rsidRPr="004A2D20">
        <w:rPr>
          <w:rFonts w:ascii="Consolas" w:hAnsi="Consolas" w:cs="Consolas"/>
          <w:sz w:val="16"/>
          <w:szCs w:val="16"/>
        </w:rPr>
        <w:tab/>
        <w:t>oDATA;</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output reg</w:t>
      </w:r>
      <w:r w:rsidRPr="004A2D20">
        <w:rPr>
          <w:rFonts w:ascii="Consolas" w:hAnsi="Consolas" w:cs="Consolas"/>
          <w:sz w:val="16"/>
          <w:szCs w:val="16"/>
        </w:rPr>
        <w:tab/>
      </w:r>
      <w:r w:rsidRPr="004A2D20">
        <w:rPr>
          <w:rFonts w:ascii="Consolas" w:hAnsi="Consolas" w:cs="Consolas"/>
          <w:sz w:val="16"/>
          <w:szCs w:val="16"/>
        </w:rPr>
        <w:tab/>
        <w:t>oDVAL;</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lastRenderedPageBreak/>
        <w:t>output oFlag;</w:t>
      </w:r>
    </w:p>
    <w:p w:rsidR="008F0C5D" w:rsidRPr="004A2D20" w:rsidRDefault="008F0C5D" w:rsidP="008F0C5D">
      <w:pPr>
        <w:spacing w:after="0" w:line="240" w:lineRule="auto"/>
        <w:rPr>
          <w:rFonts w:ascii="Consolas" w:hAnsi="Consolas" w:cs="Consolas"/>
          <w:sz w:val="16"/>
          <w:szCs w:val="16"/>
        </w:rPr>
      </w:pP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input</w:t>
      </w:r>
      <w:r w:rsidRPr="004A2D20">
        <w:rPr>
          <w:rFonts w:ascii="Consolas" w:hAnsi="Consolas" w:cs="Consolas"/>
          <w:sz w:val="16"/>
          <w:szCs w:val="16"/>
        </w:rPr>
        <w:tab/>
      </w:r>
      <w:r w:rsidRPr="004A2D20">
        <w:rPr>
          <w:rFonts w:ascii="Consolas" w:hAnsi="Consolas" w:cs="Consolas"/>
          <w:sz w:val="16"/>
          <w:szCs w:val="16"/>
        </w:rPr>
        <w:tab/>
        <w:t>[9:0]</w:t>
      </w:r>
      <w:r w:rsidRPr="004A2D20">
        <w:rPr>
          <w:rFonts w:ascii="Consolas" w:hAnsi="Consolas" w:cs="Consolas"/>
          <w:sz w:val="16"/>
          <w:szCs w:val="16"/>
        </w:rPr>
        <w:tab/>
        <w:t>iRed;</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input</w:t>
      </w:r>
      <w:r w:rsidRPr="004A2D20">
        <w:rPr>
          <w:rFonts w:ascii="Consolas" w:hAnsi="Consolas" w:cs="Consolas"/>
          <w:sz w:val="16"/>
          <w:szCs w:val="16"/>
        </w:rPr>
        <w:tab/>
      </w:r>
      <w:r w:rsidRPr="004A2D20">
        <w:rPr>
          <w:rFonts w:ascii="Consolas" w:hAnsi="Consolas" w:cs="Consolas"/>
          <w:sz w:val="16"/>
          <w:szCs w:val="16"/>
        </w:rPr>
        <w:tab/>
        <w:t>[9:0]</w:t>
      </w:r>
      <w:r w:rsidRPr="004A2D20">
        <w:rPr>
          <w:rFonts w:ascii="Consolas" w:hAnsi="Consolas" w:cs="Consolas"/>
          <w:sz w:val="16"/>
          <w:szCs w:val="16"/>
        </w:rPr>
        <w:tab/>
        <w:t>iGreen;</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input</w:t>
      </w:r>
      <w:r w:rsidRPr="004A2D20">
        <w:rPr>
          <w:rFonts w:ascii="Consolas" w:hAnsi="Consolas" w:cs="Consolas"/>
          <w:sz w:val="16"/>
          <w:szCs w:val="16"/>
        </w:rPr>
        <w:tab/>
      </w:r>
      <w:r w:rsidRPr="004A2D20">
        <w:rPr>
          <w:rFonts w:ascii="Consolas" w:hAnsi="Consolas" w:cs="Consolas"/>
          <w:sz w:val="16"/>
          <w:szCs w:val="16"/>
        </w:rPr>
        <w:tab/>
        <w:t>[9:0]</w:t>
      </w:r>
      <w:r w:rsidRPr="004A2D20">
        <w:rPr>
          <w:rFonts w:ascii="Consolas" w:hAnsi="Consolas" w:cs="Consolas"/>
          <w:sz w:val="16"/>
          <w:szCs w:val="16"/>
        </w:rPr>
        <w:tab/>
        <w:t>iBlue;</w:t>
      </w:r>
    </w:p>
    <w:p w:rsidR="008F0C5D" w:rsidRPr="004A2D20" w:rsidRDefault="008F0C5D" w:rsidP="008F0C5D">
      <w:pPr>
        <w:spacing w:after="0" w:line="240" w:lineRule="auto"/>
        <w:rPr>
          <w:rFonts w:ascii="Consolas" w:hAnsi="Consolas" w:cs="Consolas"/>
          <w:sz w:val="16"/>
          <w:szCs w:val="16"/>
        </w:rPr>
      </w:pP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reg [20:0] counter;</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reg tempFlag;</w:t>
      </w:r>
    </w:p>
    <w:p w:rsidR="008F0C5D" w:rsidRPr="004A2D20" w:rsidRDefault="008F0C5D" w:rsidP="008F0C5D">
      <w:pPr>
        <w:spacing w:after="0" w:line="240" w:lineRule="auto"/>
        <w:rPr>
          <w:rFonts w:ascii="Consolas" w:hAnsi="Consolas" w:cs="Consolas"/>
          <w:sz w:val="16"/>
          <w:szCs w:val="16"/>
        </w:rPr>
      </w:pP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assign oFlag = tempFlag;</w:t>
      </w:r>
    </w:p>
    <w:p w:rsidR="008F0C5D" w:rsidRPr="004A2D20" w:rsidRDefault="008F0C5D" w:rsidP="008F0C5D">
      <w:pPr>
        <w:spacing w:after="0" w:line="240" w:lineRule="auto"/>
        <w:rPr>
          <w:rFonts w:ascii="Consolas" w:hAnsi="Consolas" w:cs="Consolas"/>
          <w:sz w:val="16"/>
          <w:szCs w:val="16"/>
        </w:rPr>
      </w:pP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always@(posedge iCLK or negedge iRST)</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begin</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t>if(!iRST)</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t>begin</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oDVAL   &lt;= 0;</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oDATA   &lt;= 10'b0;</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counter &lt;= 0;</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tempFlag   &lt;= 0;</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t>end</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t>else</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begin</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oDVAL &lt;= iDVAL;</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if(counter &lt; 307199)begin</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if(iDVAL)begin</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oDATA   = (iRed+iGreen+iBlue)/3;</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counter = counter + 1;</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tempFlag   = 0;</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end</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end</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t>else begin</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counter = 0;</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r>
      <w:r w:rsidRPr="004A2D20">
        <w:rPr>
          <w:rFonts w:ascii="Consolas" w:hAnsi="Consolas" w:cs="Consolas"/>
          <w:sz w:val="16"/>
          <w:szCs w:val="16"/>
        </w:rPr>
        <w:tab/>
        <w:t>tempFlag = 1;</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ab/>
      </w:r>
      <w:r w:rsidRPr="004A2D20">
        <w:rPr>
          <w:rFonts w:ascii="Consolas" w:hAnsi="Consolas" w:cs="Consolas"/>
          <w:sz w:val="16"/>
          <w:szCs w:val="16"/>
        </w:rPr>
        <w:tab/>
        <w:t>end</w:t>
      </w:r>
    </w:p>
    <w:p w:rsidR="008F0C5D" w:rsidRPr="004A2D20" w:rsidRDefault="008F0C5D" w:rsidP="008F0C5D">
      <w:pPr>
        <w:spacing w:after="0" w:line="240" w:lineRule="auto"/>
        <w:rPr>
          <w:rFonts w:ascii="Consolas" w:hAnsi="Consolas" w:cs="Consolas"/>
          <w:sz w:val="16"/>
          <w:szCs w:val="16"/>
        </w:rPr>
      </w:pP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 xml:space="preserve">   end</w:t>
      </w:r>
    </w:p>
    <w:p w:rsidR="008F0C5D" w:rsidRPr="004A2D20" w:rsidRDefault="008F0C5D" w:rsidP="008F0C5D">
      <w:pPr>
        <w:spacing w:after="0" w:line="240" w:lineRule="auto"/>
        <w:rPr>
          <w:rFonts w:ascii="Consolas" w:hAnsi="Consolas" w:cs="Consolas"/>
          <w:sz w:val="16"/>
          <w:szCs w:val="16"/>
        </w:rPr>
      </w:pPr>
      <w:r w:rsidRPr="004A2D20">
        <w:rPr>
          <w:rFonts w:ascii="Consolas" w:hAnsi="Consolas" w:cs="Consolas"/>
          <w:sz w:val="16"/>
          <w:szCs w:val="16"/>
        </w:rPr>
        <w:t>end</w:t>
      </w:r>
    </w:p>
    <w:p w:rsidR="008F0C5D" w:rsidRDefault="008F0C5D" w:rsidP="008F0C5D">
      <w:pPr>
        <w:spacing w:after="0" w:line="240" w:lineRule="auto"/>
        <w:rPr>
          <w:rFonts w:ascii="Consolas" w:hAnsi="Consolas" w:cs="Consolas"/>
          <w:sz w:val="16"/>
          <w:szCs w:val="16"/>
        </w:rPr>
      </w:pPr>
      <w:r w:rsidRPr="004A2D20">
        <w:rPr>
          <w:rFonts w:ascii="Consolas" w:hAnsi="Consolas" w:cs="Consolas"/>
          <w:sz w:val="16"/>
          <w:szCs w:val="16"/>
        </w:rPr>
        <w:t>endmodule</w:t>
      </w: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Times New Roman" w:hAnsi="Times New Roman" w:cs="Times New Roman"/>
          <w:b/>
          <w:sz w:val="24"/>
          <w:szCs w:val="16"/>
        </w:rPr>
      </w:pPr>
      <w:r w:rsidRPr="00802B8A">
        <w:rPr>
          <w:rFonts w:ascii="Times New Roman" w:hAnsi="Times New Roman" w:cs="Times New Roman"/>
          <w:b/>
          <w:sz w:val="24"/>
          <w:szCs w:val="16"/>
        </w:rPr>
        <w:t>PupilBinary:</w:t>
      </w:r>
    </w:p>
    <w:p w:rsidR="008F0C5D" w:rsidRDefault="008F0C5D" w:rsidP="008F0C5D">
      <w:pPr>
        <w:spacing w:after="0" w:line="240" w:lineRule="auto"/>
        <w:rPr>
          <w:rFonts w:ascii="Times New Roman" w:hAnsi="Times New Roman" w:cs="Times New Roman"/>
          <w:b/>
          <w:sz w:val="24"/>
          <w:szCs w:val="16"/>
        </w:rPr>
      </w:pP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module PupilBinaryImage(</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iCLK, //VGA Clock</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iRST, </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iDVAL,</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iDATA,</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oDATA,</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oDVAL,</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parameter threshold = 10'd487;//d278;</w:t>
      </w:r>
    </w:p>
    <w:p w:rsidR="008F0C5D" w:rsidRPr="001E0450" w:rsidRDefault="008F0C5D" w:rsidP="008F0C5D">
      <w:pPr>
        <w:spacing w:after="0" w:line="240" w:lineRule="auto"/>
        <w:rPr>
          <w:rFonts w:ascii="Consolas" w:hAnsi="Consolas" w:cs="Consolas"/>
          <w:sz w:val="16"/>
          <w:szCs w:val="16"/>
        </w:rPr>
      </w:pP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input      iCLK;</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input      iRST;</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input      iDVAL;</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input[9:0] iDATA;</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output reg oDATA;</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output reg oDVAL;</w:t>
      </w:r>
    </w:p>
    <w:p w:rsidR="008F0C5D" w:rsidRPr="001E0450" w:rsidRDefault="008F0C5D" w:rsidP="008F0C5D">
      <w:pPr>
        <w:spacing w:after="0" w:line="240" w:lineRule="auto"/>
        <w:rPr>
          <w:rFonts w:ascii="Consolas" w:hAnsi="Consolas" w:cs="Consolas"/>
          <w:sz w:val="16"/>
          <w:szCs w:val="16"/>
        </w:rPr>
      </w:pPr>
    </w:p>
    <w:p w:rsidR="008F0C5D" w:rsidRPr="001E0450" w:rsidRDefault="008F0C5D" w:rsidP="008F0C5D">
      <w:pPr>
        <w:spacing w:after="0" w:line="240" w:lineRule="auto"/>
        <w:rPr>
          <w:rFonts w:ascii="Consolas" w:hAnsi="Consolas" w:cs="Consolas"/>
          <w:sz w:val="16"/>
          <w:szCs w:val="16"/>
        </w:rPr>
      </w:pP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always@(posedge iCLK or negedge iRST)</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begin</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if(!iRST)</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begin</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oDVAL &lt;= 0;</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oDATA &lt;= 0;</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end</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else</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begin</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lastRenderedPageBreak/>
        <w:t xml:space="preserve">      oDVAL &lt;= iDVAL;</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if(iDVAL) begin</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if(iDATA &gt; threshold) begin</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oDATA &lt;= 1;</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end</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else begin</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oDATA &lt;= 0;</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end</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end</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else begin</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oDATA &lt;= 0;</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end</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end</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end</w:t>
      </w:r>
    </w:p>
    <w:p w:rsidR="008F0C5D" w:rsidRDefault="008F0C5D" w:rsidP="008F0C5D">
      <w:pPr>
        <w:spacing w:after="0" w:line="240" w:lineRule="auto"/>
        <w:rPr>
          <w:rFonts w:ascii="Consolas" w:hAnsi="Consolas" w:cs="Consolas"/>
          <w:sz w:val="16"/>
          <w:szCs w:val="16"/>
        </w:rPr>
      </w:pPr>
      <w:r w:rsidRPr="001E0450">
        <w:rPr>
          <w:rFonts w:ascii="Consolas" w:hAnsi="Consolas" w:cs="Consolas"/>
          <w:sz w:val="16"/>
          <w:szCs w:val="16"/>
        </w:rPr>
        <w:t>endmodule</w:t>
      </w: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Times New Roman" w:hAnsi="Times New Roman" w:cs="Times New Roman"/>
          <w:b/>
          <w:sz w:val="24"/>
          <w:szCs w:val="16"/>
        </w:rPr>
      </w:pPr>
      <w:r w:rsidRPr="001E0450">
        <w:rPr>
          <w:rFonts w:ascii="Times New Roman" w:hAnsi="Times New Roman" w:cs="Times New Roman"/>
          <w:b/>
          <w:sz w:val="24"/>
          <w:szCs w:val="16"/>
        </w:rPr>
        <w:t>Iris Binary:</w:t>
      </w:r>
    </w:p>
    <w:p w:rsidR="008F0C5D" w:rsidRDefault="008F0C5D" w:rsidP="008F0C5D">
      <w:pPr>
        <w:spacing w:after="0" w:line="240" w:lineRule="auto"/>
        <w:rPr>
          <w:rFonts w:ascii="Times New Roman" w:hAnsi="Times New Roman" w:cs="Times New Roman"/>
          <w:b/>
          <w:sz w:val="24"/>
          <w:szCs w:val="16"/>
        </w:rPr>
      </w:pP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module IrisBinaryImage(</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iCLK, //VGA Clock</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iRST, </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iDVAL,</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iDATA,</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oDATA,</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oDVAL,</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parameter threshold = 10'd712;</w:t>
      </w:r>
    </w:p>
    <w:p w:rsidR="008F0C5D" w:rsidRPr="001E0450" w:rsidRDefault="008F0C5D" w:rsidP="008F0C5D">
      <w:pPr>
        <w:spacing w:after="0" w:line="240" w:lineRule="auto"/>
        <w:rPr>
          <w:rFonts w:ascii="Consolas" w:hAnsi="Consolas" w:cs="Consolas"/>
          <w:sz w:val="16"/>
          <w:szCs w:val="16"/>
        </w:rPr>
      </w:pP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input      iCLK;</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input      iRST;</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input      iDVAL;</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input[9:0] iDATA;</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output reg [9:0]oDATA;</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output reg oDVAL;</w:t>
      </w:r>
    </w:p>
    <w:p w:rsidR="008F0C5D" w:rsidRPr="001E0450" w:rsidRDefault="008F0C5D" w:rsidP="008F0C5D">
      <w:pPr>
        <w:spacing w:after="0" w:line="240" w:lineRule="auto"/>
        <w:rPr>
          <w:rFonts w:ascii="Consolas" w:hAnsi="Consolas" w:cs="Consolas"/>
          <w:sz w:val="16"/>
          <w:szCs w:val="16"/>
        </w:rPr>
      </w:pPr>
    </w:p>
    <w:p w:rsidR="008F0C5D" w:rsidRPr="001E0450" w:rsidRDefault="008F0C5D" w:rsidP="008F0C5D">
      <w:pPr>
        <w:spacing w:after="0" w:line="240" w:lineRule="auto"/>
        <w:rPr>
          <w:rFonts w:ascii="Consolas" w:hAnsi="Consolas" w:cs="Consolas"/>
          <w:sz w:val="16"/>
          <w:szCs w:val="16"/>
        </w:rPr>
      </w:pP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always@(posedge iCLK or negedge iRST)</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begin</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if(!iRST)</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begin</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oDVAL &lt;= 1'b0;</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oDATA &lt;= 0;</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end</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else</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begin</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oDVAL &lt;= iDVAL;</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if(iDVAL)</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begin</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if(iDATA &gt; threshold)</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oDATA &lt;= 1;</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else</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oDATA &lt;= 0;</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end</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else</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oDATA &lt;= 0;</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 xml:space="preserve">    end</w:t>
      </w:r>
    </w:p>
    <w:p w:rsidR="008F0C5D" w:rsidRPr="001E0450" w:rsidRDefault="008F0C5D" w:rsidP="008F0C5D">
      <w:pPr>
        <w:spacing w:after="0" w:line="240" w:lineRule="auto"/>
        <w:rPr>
          <w:rFonts w:ascii="Consolas" w:hAnsi="Consolas" w:cs="Consolas"/>
          <w:sz w:val="16"/>
          <w:szCs w:val="16"/>
        </w:rPr>
      </w:pPr>
      <w:r w:rsidRPr="001E0450">
        <w:rPr>
          <w:rFonts w:ascii="Consolas" w:hAnsi="Consolas" w:cs="Consolas"/>
          <w:sz w:val="16"/>
          <w:szCs w:val="16"/>
        </w:rPr>
        <w:t>end</w:t>
      </w:r>
    </w:p>
    <w:p w:rsidR="008F0C5D" w:rsidRDefault="008F0C5D" w:rsidP="008F0C5D">
      <w:pPr>
        <w:spacing w:after="0" w:line="240" w:lineRule="auto"/>
        <w:rPr>
          <w:rFonts w:ascii="Consolas" w:hAnsi="Consolas" w:cs="Consolas"/>
          <w:sz w:val="16"/>
          <w:szCs w:val="16"/>
        </w:rPr>
      </w:pPr>
      <w:r w:rsidRPr="001E0450">
        <w:rPr>
          <w:rFonts w:ascii="Consolas" w:hAnsi="Consolas" w:cs="Consolas"/>
          <w:sz w:val="16"/>
          <w:szCs w:val="16"/>
        </w:rPr>
        <w:t>endmodule</w:t>
      </w: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Times New Roman" w:hAnsi="Times New Roman" w:cs="Times New Roman"/>
          <w:b/>
          <w:sz w:val="24"/>
          <w:szCs w:val="16"/>
        </w:rPr>
      </w:pPr>
      <w:r>
        <w:rPr>
          <w:rFonts w:ascii="Times New Roman" w:hAnsi="Times New Roman" w:cs="Times New Roman"/>
          <w:b/>
          <w:sz w:val="24"/>
          <w:szCs w:val="16"/>
        </w:rPr>
        <w:t>Erosion:</w:t>
      </w:r>
    </w:p>
    <w:p w:rsidR="008F0C5D" w:rsidRDefault="008F0C5D" w:rsidP="008F0C5D">
      <w:pPr>
        <w:spacing w:after="0" w:line="240" w:lineRule="auto"/>
        <w:rPr>
          <w:rFonts w:ascii="Times New Roman" w:hAnsi="Times New Roman" w:cs="Times New Roman"/>
          <w:b/>
          <w:sz w:val="24"/>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This Module Is To Reduce The Unwanted Image/Noise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Purpose: To reduce image size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Input  : Pupil Binary Image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lastRenderedPageBreak/>
        <w:t>// Output : Erosion Image In Binary Form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module Erosion(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iCLK,</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iRST,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iCLK;</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iRST;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reg oDATA;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reg oDVAL;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C4;</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C5;</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C6;</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C7;</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C8;</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C9;</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wire outLine1;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wire outLine2;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wire outLine3;</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Line_Buffer_Erosion erosion(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.clken(iDVAL),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.clock(iCLK),</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.shiftin(iDATA),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.taps0x(outLine1),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.taps1x(outLine2),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.taps2x(outLine3)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always@(posedge iCLK or negedge iRST)begin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if(!iRST)begin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C1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C2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C3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C4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C5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C6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C7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C8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C9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else 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oDVAL &lt;= iDVAL;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C9 &lt;= outLine1;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C8 &lt;= C9;</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C7 &lt;= C8;</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C6 &lt;= outLine2;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C5 &lt;= C6;</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C4 &lt;= C5;</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C3 &lt;= outLine3;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C2 &lt;= C3;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C1 &lt;= C2;</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if(iDVAL)begin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oDATA &lt;= (C9 | C8 | C7 | C6 | C5 | C4 | C3 | C2 | C1);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lastRenderedPageBreak/>
        <w:t xml:space="preserve">    else 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oDATA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end</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end</w:t>
      </w:r>
    </w:p>
    <w:p w:rsidR="008F0C5D" w:rsidRDefault="008F0C5D" w:rsidP="008F0C5D">
      <w:pPr>
        <w:spacing w:after="0" w:line="240" w:lineRule="auto"/>
        <w:rPr>
          <w:rFonts w:ascii="Consolas" w:hAnsi="Consolas" w:cs="Consolas"/>
          <w:sz w:val="16"/>
          <w:szCs w:val="16"/>
        </w:rPr>
      </w:pPr>
      <w:r w:rsidRPr="006B29AF">
        <w:rPr>
          <w:rFonts w:ascii="Consolas" w:hAnsi="Consolas" w:cs="Consolas"/>
          <w:sz w:val="16"/>
          <w:szCs w:val="16"/>
        </w:rPr>
        <w:t>endmodule</w:t>
      </w: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Times New Roman" w:hAnsi="Times New Roman" w:cs="Times New Roman"/>
          <w:b/>
          <w:sz w:val="24"/>
          <w:szCs w:val="16"/>
        </w:rPr>
      </w:pPr>
      <w:r w:rsidRPr="006B29AF">
        <w:rPr>
          <w:rFonts w:ascii="Times New Roman" w:hAnsi="Times New Roman" w:cs="Times New Roman"/>
          <w:b/>
          <w:sz w:val="24"/>
          <w:szCs w:val="16"/>
        </w:rPr>
        <w:t>Dilation:</w:t>
      </w:r>
    </w:p>
    <w:p w:rsidR="008F0C5D" w:rsidRDefault="008F0C5D" w:rsidP="008F0C5D">
      <w:pPr>
        <w:spacing w:after="0" w:line="240" w:lineRule="auto"/>
        <w:rPr>
          <w:rFonts w:ascii="Times New Roman" w:hAnsi="Times New Roman" w:cs="Times New Roman"/>
          <w:b/>
          <w:sz w:val="24"/>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module Dilation(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iCLK,</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iRST,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iCLK;</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iRST;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reg oDATA;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reg oDVAL;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C4;</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C5;</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C6;</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C7;</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C8;</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C9;</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wire outLine1;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wire outLine2;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wire outLine3;</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Line_Buffer_Dilation dilation(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.clken(iDVAL),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.clock(iCLK),</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.shiftin(iDATA),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.taps0x(outLine1),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.taps1x(outLine2),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.taps2x(outLine3)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always@(posedge iCLK or negedge iRST)begin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if(!iRST)begin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C1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C2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C3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C4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C5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C6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C7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C8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C9 &lt;=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else 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oDVAL &lt;= iDVAL;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C9 &lt;= outLine1;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C8 &lt;= C9;</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C7 &lt;= C8;</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C6 &lt;= outLine2;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C5 &lt;= C6;</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lastRenderedPageBreak/>
        <w:t xml:space="preserve">    C4 &lt;= C5;</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C3 &lt;= outLine3;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C2 &lt;= C3;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C1 &lt;= C2;</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if(iDVAL)begin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oDATA &lt;= (C9 &amp; C8 &amp; C7 &amp; C6 &amp; C5 &amp; C4 &amp; C3 &amp; C2 &amp; C1);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else 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oDATA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end</w:t>
      </w:r>
    </w:p>
    <w:p w:rsidR="008F0C5D" w:rsidRPr="006B29AF" w:rsidRDefault="008F0C5D" w:rsidP="008F0C5D">
      <w:pPr>
        <w:spacing w:after="0" w:line="240" w:lineRule="auto"/>
        <w:rPr>
          <w:rFonts w:ascii="Consolas" w:hAnsi="Consolas" w:cs="Consolas"/>
          <w:sz w:val="16"/>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endmodule</w:t>
      </w:r>
    </w:p>
    <w:p w:rsidR="008F0C5D" w:rsidRDefault="008F0C5D" w:rsidP="008F0C5D">
      <w:pPr>
        <w:spacing w:after="0" w:line="240" w:lineRule="auto"/>
        <w:rPr>
          <w:rFonts w:ascii="Times New Roman" w:hAnsi="Times New Roman" w:cs="Times New Roman"/>
          <w:b/>
          <w:sz w:val="24"/>
          <w:szCs w:val="16"/>
        </w:rPr>
      </w:pPr>
    </w:p>
    <w:p w:rsidR="008F0C5D" w:rsidRDefault="008F0C5D" w:rsidP="008F0C5D">
      <w:pPr>
        <w:spacing w:after="0" w:line="240" w:lineRule="auto"/>
        <w:rPr>
          <w:rFonts w:ascii="Times New Roman" w:hAnsi="Times New Roman" w:cs="Times New Roman"/>
          <w:b/>
          <w:sz w:val="24"/>
          <w:szCs w:val="16"/>
        </w:rPr>
      </w:pPr>
      <w:r>
        <w:rPr>
          <w:rFonts w:ascii="Times New Roman" w:hAnsi="Times New Roman" w:cs="Times New Roman"/>
          <w:b/>
          <w:sz w:val="24"/>
          <w:szCs w:val="16"/>
        </w:rPr>
        <w:t>Detect Pupil Point:</w:t>
      </w:r>
    </w:p>
    <w:p w:rsidR="008F0C5D" w:rsidRDefault="008F0C5D" w:rsidP="008F0C5D">
      <w:pPr>
        <w:spacing w:after="0" w:line="240" w:lineRule="auto"/>
        <w:rPr>
          <w:rFonts w:ascii="Times New Roman" w:hAnsi="Times New Roman" w:cs="Times New Roman"/>
          <w:b/>
          <w:sz w:val="24"/>
          <w:szCs w:val="16"/>
        </w:rPr>
      </w:pP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module Detect_OuterPupil(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iDATA,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t xml:space="preserve">  iDVAL,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t xml:space="preserve">  iCLK,</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t xml:space="preserve">  iRST,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t xml:space="preserve">  iEND,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t xml:space="preserve">  oC_1,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oR_1,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oC_2,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oR_2,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oC_3,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oR_3,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oC_4,</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oR_4,</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t xml:space="preserve">  oC_PC,</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t xml:space="preserve">  oC_PR,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oFlag,</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oDVAL,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t xml:space="preserve">  oPRadius,</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input iEND;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iCLK;</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input iRST;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[9:0] 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[9:0] c;</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[9:0]oC_1;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[9:0]oR_1;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[9:0]oC_2;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[9:0]oR_2;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[9:0]oC_3;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[9:0]oR_3;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[9:0]oC_4;</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[9:0]oR_4;</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[9:0]oC_PC;</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[9:0]oC_PR;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[9:0]oPRadius;</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oFlag;</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reg oDATA;</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output reg oDVAL;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//register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foundFirstRowBlack;</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temp4;</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lastRenderedPageBreak/>
        <w:t>reg unsigned [9:0] temp5;</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temp6;</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temp7;</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temp8;</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temp9;</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temp10;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temp11;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temp12;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temp13;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temp14;</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temp15;</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temp16;</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temp17;</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temp18;</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storeSmallestCol;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storeLargestCol;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unsigned [9:0] storeLargestRow;</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[9:0] endFirstCol;</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doneFirstSearch;</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SmallestFlag;</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doneChecking;</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[9:0] counter;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previousRowFLag;</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[9:0] previousRow;</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[9:0] storeRow;</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tempFlag;</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reg tempFlag1;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assign oC_1 = temp1; //top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assign oR_1 = temp2; //top</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assign oC_2 = temp9; //left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assign oR_2 = temp10;//left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assign oC_3 = temp11;//right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assign oR_3 = temp12;//right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assign oC_4 = temp13;//btm</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assign oR_4 = temp14;//btm</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assign oC_PC = temp15;</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assign oC_PR = temp16;</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assign oPRadius = temp17;</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assign oFlag = tempFlag;</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always@(posedge iCLK or negedge iRST)</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t>if(!iRST)begin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r              </w:t>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c             </w:t>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temp1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temp2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temp3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temp4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temp5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temp6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temp7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temp8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temp9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temp10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temp11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temp12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temp13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temp14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temp15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temp16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temp17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temp18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tempFlag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tempFlag1</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foundFirstRowBlack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storeSmallestCol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storeLargestCol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storeLargestRow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doneFirstSearch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lastRenderedPageBreak/>
        <w:tab/>
      </w:r>
      <w:r w:rsidRPr="006B29AF">
        <w:rPr>
          <w:rFonts w:ascii="Consolas" w:hAnsi="Consolas" w:cs="Consolas"/>
          <w:sz w:val="16"/>
          <w:szCs w:val="16"/>
        </w:rPr>
        <w:tab/>
        <w:t>SmallestFlag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counter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endFirstCol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previousRowFLag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doneChecking       &lt;=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previousRow</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storeRow </w:t>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&lt;=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   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t>else 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 xml:space="preserve">if(iDVAL)begin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if(r&lt;480)begin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if(c&lt;640)begin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if(doneFirstSearch == 0)begin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if(foundFirstRowBlack == 0)begin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if(r&gt;=130 &amp;&amp; r&lt;=372)begin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if(c&gt;=100 &amp;&amp; c&lt;=487)begin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if(iDATA == 0)begin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temp1 &lt;= c;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temp2 &lt;= r;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foundFirstRowBlack =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storeSmallestCol = c;</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storeLargestCol = c;</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endFirstCol = c + 1;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previousRow = 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storeLargestRow = 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previousRowFLag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r w:rsidRPr="006B29AF">
        <w:rPr>
          <w:rFonts w:ascii="Consolas" w:hAnsi="Consolas" w:cs="Consolas"/>
          <w:sz w:val="16"/>
          <w:szCs w:val="16"/>
        </w:rPr>
        <w:tab/>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if(foundFirstRowBlack == 1)begin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endFirstCol = endFirstCol + 1;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if(doneFirstSearch == 1)begin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if(doneChecking == 0)begin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if(r&gt;=130 &amp;&amp; r&lt;=472)begin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if(c&gt;=100 &amp;&amp; c&lt;=627)begin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if(counter == 627) 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doneChecking =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if(iDATA == 1 &amp;&amp; r &gt; previousRow)begin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counter = counter + 1;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previousRowFLag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else if(iDATA == 0)begin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if(c &lt;= storeSmallestCol)begin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temp3 = c;</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temp4 = 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storeSmallestCol = c;</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storeRow = 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if(c &gt;= storeLargestCol &amp;&amp; r == storeRow)begin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temp5 = c;</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temp6 = 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storeLargestCol = c;</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if(c == temp1 &amp;&amp; r&gt;=storeLargestRow)begin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temp7 = c;</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temp8 = 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storeLargestRow = 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if(previousRowFLag == 0)begin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previousRow = r + 1;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previousRowFLag =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counter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lastRenderedPageBreak/>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if(doneChecking == 1)begin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temp9  = temp3;</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temp10 = temp4;</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temp11 = temp5;</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temp12 = temp6;</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temp13 = temp7;</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temp14 = temp8;</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temp15 = temp3+((temp5-temp3)/2);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temp16 = temp2+((temp8-temp2)/2);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if(((temp5-temp3)/2) &gt; ((temp8-temp2)/2))begin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temp17 = (temp5-temp3)/2;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else 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temp17 = ((temp8-temp2)/2);</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tempFlag = doneChecking;</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 c = c + 1;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if(endFirstCol == 640)begin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doneFirstSearch =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if(c == 640)begin</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c = 0;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r = r + 1;</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 // r</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 xml:space="preserve">if(r == 480) begin </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c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r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foundFirstRowBlack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storeSmallestCol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storeLargestCol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counter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doneFirstSearch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endFirstCol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previousRowFLag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doneChecking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storeLargestCol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storeLargestRow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storeRow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tempFlag = 0;</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ab/>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end</w:t>
      </w:r>
    </w:p>
    <w:p w:rsidR="008F0C5D" w:rsidRPr="006B29AF" w:rsidRDefault="008F0C5D" w:rsidP="008F0C5D">
      <w:pPr>
        <w:spacing w:after="0" w:line="240" w:lineRule="auto"/>
        <w:rPr>
          <w:rFonts w:ascii="Consolas" w:hAnsi="Consolas" w:cs="Consolas"/>
          <w:sz w:val="16"/>
          <w:szCs w:val="16"/>
        </w:rPr>
      </w:pPr>
      <w:r w:rsidRPr="006B29AF">
        <w:rPr>
          <w:rFonts w:ascii="Consolas" w:hAnsi="Consolas" w:cs="Consolas"/>
          <w:sz w:val="16"/>
          <w:szCs w:val="16"/>
        </w:rPr>
        <w:t xml:space="preserve">endmodule </w:t>
      </w: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Consolas" w:hAnsi="Consolas" w:cs="Consolas"/>
          <w:sz w:val="16"/>
          <w:szCs w:val="16"/>
        </w:rPr>
      </w:pPr>
    </w:p>
    <w:p w:rsidR="008F0C5D" w:rsidRDefault="008F0C5D" w:rsidP="008F0C5D">
      <w:pPr>
        <w:spacing w:after="0" w:line="240" w:lineRule="auto"/>
        <w:rPr>
          <w:rFonts w:ascii="Times New Roman" w:hAnsi="Times New Roman" w:cs="Times New Roman"/>
          <w:b/>
          <w:sz w:val="24"/>
          <w:szCs w:val="16"/>
        </w:rPr>
      </w:pPr>
      <w:r>
        <w:rPr>
          <w:rFonts w:ascii="Times New Roman" w:hAnsi="Times New Roman" w:cs="Times New Roman"/>
          <w:b/>
          <w:sz w:val="24"/>
          <w:szCs w:val="16"/>
        </w:rPr>
        <w:t>Detect Iris Point:</w:t>
      </w:r>
    </w:p>
    <w:p w:rsidR="008F0C5D" w:rsidRDefault="008F0C5D" w:rsidP="008F0C5D">
      <w:pPr>
        <w:spacing w:after="0" w:line="240" w:lineRule="auto"/>
        <w:rPr>
          <w:rFonts w:ascii="Times New Roman" w:hAnsi="Times New Roman" w:cs="Times New Roman"/>
          <w:b/>
          <w:sz w:val="24"/>
          <w:szCs w:val="16"/>
        </w:rPr>
      </w:pP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module Detect_InnerIris(</w:t>
      </w:r>
    </w:p>
    <w:p w:rsidR="008F0C5D" w:rsidRPr="009703D0"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sidRPr="009703D0">
        <w:rPr>
          <w:rFonts w:ascii="Consolas" w:hAnsi="Consolas" w:cs="Consolas"/>
          <w:sz w:val="16"/>
          <w:szCs w:val="16"/>
        </w:rPr>
        <w:t>iDATA,</w:t>
      </w:r>
    </w:p>
    <w:p w:rsidR="008F0C5D" w:rsidRPr="009703D0"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sidRPr="009703D0">
        <w:rPr>
          <w:rFonts w:ascii="Consolas" w:hAnsi="Consolas" w:cs="Consolas"/>
          <w:sz w:val="16"/>
          <w:szCs w:val="16"/>
        </w:rPr>
        <w:t>iDVAL,</w:t>
      </w:r>
    </w:p>
    <w:p w:rsidR="008F0C5D" w:rsidRPr="009703D0"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sidRPr="009703D0">
        <w:rPr>
          <w:rFonts w:ascii="Consolas" w:hAnsi="Consolas" w:cs="Consolas"/>
          <w:sz w:val="16"/>
          <w:szCs w:val="16"/>
        </w:rPr>
        <w:t>iCLK,</w:t>
      </w:r>
    </w:p>
    <w:p w:rsidR="008F0C5D" w:rsidRPr="009703D0" w:rsidRDefault="008F0C5D" w:rsidP="008F0C5D">
      <w:pPr>
        <w:spacing w:after="0" w:line="240" w:lineRule="auto"/>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r w:rsidRPr="009703D0">
        <w:rPr>
          <w:rFonts w:ascii="Consolas" w:hAnsi="Consolas" w:cs="Consolas"/>
          <w:sz w:val="16"/>
          <w:szCs w:val="16"/>
        </w:rPr>
        <w:t>iRST,</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iC_PC,</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iC_PR,</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oFlag,</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oI_R1,</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oI_C1,</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oI_R2,</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oI_C2,</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lastRenderedPageBreak/>
        <w:tab/>
      </w:r>
      <w:r w:rsidRPr="009703D0">
        <w:rPr>
          <w:rFonts w:ascii="Consolas" w:hAnsi="Consolas" w:cs="Consolas"/>
          <w:sz w:val="16"/>
          <w:szCs w:val="16"/>
        </w:rPr>
        <w:tab/>
        <w:t>oIRadius,</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input [9:0] iDATA;</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input iDVAL;</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input iCLK;</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input iRST;</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input [9:0]iC_PC;</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input [9:0]iC_PR;</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output [9:0] oI_R1;</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output [9:0] oI_C1;</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output [9:0] oI_R2;</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output [9:0] oI_C2;</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output [9:0] oIRadius;</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output oFlag;</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[9:0] temp1;</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[9:0] temp2;</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[9:0] temp3;</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unsigned[9:0] temp4;</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unsigned[9:0] temp6;</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unsigned[9:0] temp7;</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unsigned[9:0] temp8;</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unsigned[9:0] temp9;</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unsigned[9:0] temp10;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unsigned[9:0] temp11;</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[9:0] r;</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[9:0] c;</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[9:0] storeLargestCOL;</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[9:0] storeSmallestCOL;</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firstSearch;</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[9:0]counter;</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smallestCOLFlag;</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largestCOLFlag;</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[9:0] smallestCOL;</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[9:0] largestCOL;</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reg tempFlag;</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assign oI_R1 = temp6;//left</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assign oI_C1 = temp7;//left</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assign oI_R2 = temp10;//right</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assign oI_C2 = temp11;//right</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assign oIRadius = temp4;</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assign oFlag = tempFlag;</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always@(posedge iCLK or negedge iRST)</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t>if(!iRST)begin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r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c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temp4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temp6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temp7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temp8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temp9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temp10&lt;=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temp11&lt;=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tempFlag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counter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smallestCOLFlag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largestCOLFlag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smallestCOL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 xml:space="preserve"> largestCOL  &lt;=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t>else 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if(iDVAL == 1)begin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if(r&lt;480)begin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if(c&lt;640)begin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if(largestCOLFlag == 0)begin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if(r&gt;=100 &amp;&amp; r&lt;=472)begin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if(c&gt;=150 &amp;&amp; c&lt;=597)begin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if(r == iC_PR)begin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lastRenderedPageBreak/>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if(smallestCOLFlag == 0)begin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if(iDATA == 0)begin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temp6 = r;</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temp7 = c;</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smallestCOL = c;</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smallestCOLFlag = 1;</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if(smallestCOLFlag == 1)begin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if(iDATA == 0)begin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if(c&gt;smallestCOL)begin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temp8 = r;</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temp9 = c;</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smallestCOL = c;</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if(r &gt; iC_PR)begin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largestCOLFlag = 1;</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if(largestCOLFlag == 1)begin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temp10 = temp8;</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temp11 = temp9;</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if((temp9-iC_PC) &gt; (iC_PC - temp7))begin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temp4 = temp9 - iC_PC;</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else 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temp4 = iC_PC - temp7 ;</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tempFlag = largestCOLFlag;</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c = c + 1;</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if(c == 640)begin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c =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r = r + 1;</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if(r == 480)begin</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r =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c =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smallestCOLFlag =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largestCOLFlag =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smallestCOL =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tempFlag = 0;</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ab/>
      </w:r>
      <w:r w:rsidRPr="009703D0">
        <w:rPr>
          <w:rFonts w:ascii="Consolas" w:hAnsi="Consolas" w:cs="Consolas"/>
          <w:sz w:val="16"/>
          <w:szCs w:val="16"/>
        </w:rPr>
        <w:tab/>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end</w:t>
      </w:r>
    </w:p>
    <w:p w:rsidR="008F0C5D" w:rsidRPr="009703D0" w:rsidRDefault="008F0C5D" w:rsidP="008F0C5D">
      <w:pPr>
        <w:spacing w:after="0" w:line="240" w:lineRule="auto"/>
        <w:rPr>
          <w:rFonts w:ascii="Consolas" w:hAnsi="Consolas" w:cs="Consolas"/>
          <w:sz w:val="16"/>
          <w:szCs w:val="16"/>
        </w:rPr>
      </w:pPr>
      <w:r w:rsidRPr="009703D0">
        <w:rPr>
          <w:rFonts w:ascii="Consolas" w:hAnsi="Consolas" w:cs="Consolas"/>
          <w:sz w:val="16"/>
          <w:szCs w:val="16"/>
        </w:rPr>
        <w:t xml:space="preserve">endmodule </w:t>
      </w:r>
    </w:p>
    <w:p w:rsidR="008F0C5D" w:rsidRPr="009703D0" w:rsidRDefault="008F0C5D" w:rsidP="008F0C5D">
      <w:pPr>
        <w:spacing w:after="0" w:line="240" w:lineRule="auto"/>
        <w:rPr>
          <w:rFonts w:ascii="Consolas" w:hAnsi="Consolas" w:cs="Consolas"/>
          <w:sz w:val="16"/>
          <w:szCs w:val="16"/>
        </w:rPr>
      </w:pPr>
    </w:p>
    <w:p w:rsidR="008F0C5D" w:rsidRDefault="008F0C5D" w:rsidP="008F0C5D"/>
    <w:p w:rsidR="006B29AF" w:rsidRPr="008F0C5D" w:rsidRDefault="006B29AF" w:rsidP="008F0C5D"/>
    <w:sectPr w:rsidR="006B29AF" w:rsidRPr="008F0C5D" w:rsidSect="002D5D5E">
      <w:footerReference w:type="default" r:id="rId76"/>
      <w:footerReference w:type="first" r:id="rId77"/>
      <w:pgSz w:w="12240" w:h="15840" w:code="1"/>
      <w:pgMar w:top="1440" w:right="1440" w:bottom="1440" w:left="1440" w:header="720" w:footer="720" w:gutter="0"/>
      <w:pgNumType w:start="1"/>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1" w:author="User" w:date="2016-01-14T13:42:00Z" w:initials="U">
    <w:p w:rsidR="00D77732" w:rsidRDefault="00D77732">
      <w:pPr>
        <w:pStyle w:val="CommentText"/>
      </w:pPr>
      <w:r>
        <w:rPr>
          <w:rStyle w:val="CommentReference"/>
        </w:rPr>
        <w:annotationRef/>
      </w:r>
      <w:r>
        <w:t>Add “comma” here please.</w:t>
      </w:r>
    </w:p>
  </w:comment>
  <w:comment w:id="84" w:author="User" w:date="2016-01-14T13:42:00Z" w:initials="U">
    <w:p w:rsidR="00D77732" w:rsidRDefault="00D77732">
      <w:pPr>
        <w:pStyle w:val="CommentText"/>
      </w:pPr>
      <w:r>
        <w:rPr>
          <w:rStyle w:val="CommentReference"/>
        </w:rPr>
        <w:annotationRef/>
      </w:r>
      <w:r>
        <w:t>“spacing”</w:t>
      </w:r>
    </w:p>
  </w:comment>
  <w:comment w:id="92" w:author="User" w:date="2016-01-14T13:42:00Z" w:initials="U">
    <w:p w:rsidR="00D77732" w:rsidRDefault="00D77732">
      <w:pPr>
        <w:pStyle w:val="CommentText"/>
      </w:pPr>
      <w:r>
        <w:rPr>
          <w:rStyle w:val="CommentReference"/>
        </w:rPr>
        <w:annotationRef/>
      </w:r>
      <w:r>
        <w:t>I have formatted your paragraph. Please take note on the paragraph  alignment!</w:t>
      </w:r>
    </w:p>
  </w:comment>
  <w:comment w:id="134" w:author="User" w:date="2016-01-14T13:42:00Z" w:initials="U">
    <w:p w:rsidR="00760D73" w:rsidRDefault="00760D73">
      <w:pPr>
        <w:pStyle w:val="CommentText"/>
      </w:pPr>
      <w:r>
        <w:rPr>
          <w:rStyle w:val="CommentReference"/>
        </w:rPr>
        <w:annotationRef/>
      </w:r>
      <w:r>
        <w:t>Please ADD missing reference!!</w:t>
      </w:r>
    </w:p>
  </w:comment>
  <w:comment w:id="136" w:author="User" w:date="2016-01-14T13:42:00Z" w:initials="U">
    <w:p w:rsidR="00D77732" w:rsidRDefault="00D77732">
      <w:pPr>
        <w:pStyle w:val="CommentText"/>
      </w:pPr>
      <w:r>
        <w:rPr>
          <w:rStyle w:val="CommentReference"/>
        </w:rPr>
        <w:annotationRef/>
      </w:r>
      <w:r>
        <w:t>Please “ENLARGE “this image and ensure that the words are CLEAR.</w:t>
      </w:r>
    </w:p>
  </w:comment>
  <w:comment w:id="137" w:author="User" w:date="2016-01-14T13:42:00Z" w:initials="U">
    <w:p w:rsidR="00760D73" w:rsidRDefault="00760D73">
      <w:pPr>
        <w:pStyle w:val="CommentText"/>
      </w:pPr>
      <w:r>
        <w:rPr>
          <w:rStyle w:val="CommentReference"/>
        </w:rPr>
        <w:annotationRef/>
      </w:r>
      <w:r>
        <w:t>Missing reference?</w:t>
      </w:r>
    </w:p>
  </w:comment>
  <w:comment w:id="138" w:author="User" w:date="2016-01-14T13:42:00Z" w:initials="U">
    <w:p w:rsidR="00D77732" w:rsidRDefault="00D77732">
      <w:pPr>
        <w:pStyle w:val="CommentText"/>
      </w:pPr>
      <w:r>
        <w:rPr>
          <w:rStyle w:val="CommentReference"/>
        </w:rPr>
        <w:annotationRef/>
      </w:r>
      <w:r>
        <w:t>“spacing”</w:t>
      </w:r>
    </w:p>
  </w:comment>
  <w:comment w:id="140" w:author="User" w:date="2016-01-14T13:42:00Z" w:initials="U">
    <w:p w:rsidR="00760D73" w:rsidRDefault="00760D73">
      <w:pPr>
        <w:pStyle w:val="CommentText"/>
      </w:pPr>
      <w:r>
        <w:rPr>
          <w:rStyle w:val="CommentReference"/>
        </w:rPr>
        <w:annotationRef/>
      </w:r>
      <w:r>
        <w:t>Missing reference!! “Please ADD” to reference!!</w:t>
      </w:r>
    </w:p>
  </w:comment>
  <w:comment w:id="142" w:author="User" w:date="2016-01-14T13:42:00Z" w:initials="U">
    <w:p w:rsidR="00727132" w:rsidRDefault="00727132">
      <w:pPr>
        <w:pStyle w:val="CommentText"/>
      </w:pPr>
      <w:r>
        <w:rPr>
          <w:rStyle w:val="CommentReference"/>
        </w:rPr>
        <w:annotationRef/>
      </w:r>
      <w:r>
        <w:t>Please ADD missing reference!!</w:t>
      </w:r>
    </w:p>
  </w:comment>
  <w:comment w:id="166" w:author="User" w:date="2016-01-14T13:42:00Z" w:initials="U">
    <w:p w:rsidR="00727132" w:rsidRDefault="00727132">
      <w:pPr>
        <w:pStyle w:val="CommentText"/>
      </w:pPr>
      <w:r>
        <w:rPr>
          <w:rStyle w:val="CommentReference"/>
        </w:rPr>
        <w:annotationRef/>
      </w:r>
      <w:r>
        <w:t>Please ADD missing reference!!</w:t>
      </w:r>
    </w:p>
  </w:comment>
  <w:comment w:id="170" w:author="User" w:date="2016-01-14T13:42:00Z" w:initials="U">
    <w:p w:rsidR="00727132" w:rsidRDefault="00727132">
      <w:pPr>
        <w:pStyle w:val="CommentText"/>
      </w:pPr>
      <w:r>
        <w:rPr>
          <w:rStyle w:val="CommentReference"/>
        </w:rPr>
        <w:annotationRef/>
      </w:r>
      <w:r>
        <w:t>Please ADD missing reference!!</w:t>
      </w:r>
    </w:p>
  </w:comment>
  <w:comment w:id="185" w:author="User" w:date="2016-01-14T13:42:00Z" w:initials="U">
    <w:p w:rsidR="00727132" w:rsidRDefault="00727132">
      <w:pPr>
        <w:pStyle w:val="CommentText"/>
      </w:pPr>
      <w:r>
        <w:rPr>
          <w:rStyle w:val="CommentReference"/>
        </w:rPr>
        <w:annotationRef/>
      </w:r>
      <w:r>
        <w:rPr>
          <w:rFonts w:ascii="Helvetica" w:hAnsi="Helvetica" w:cs="Helvetica"/>
          <w:color w:val="333333"/>
          <w:shd w:val="clear" w:color="auto" w:fill="EFEFEF"/>
        </w:rPr>
        <w:t>Missing reference!!</w:t>
      </w:r>
    </w:p>
  </w:comment>
  <w:comment w:id="186" w:author="User" w:date="2016-01-14T13:43:00Z" w:initials="U">
    <w:p w:rsidR="00A631B6" w:rsidRDefault="00A631B6">
      <w:pPr>
        <w:pStyle w:val="CommentText"/>
      </w:pPr>
      <w:r>
        <w:rPr>
          <w:rStyle w:val="CommentReference"/>
        </w:rPr>
        <w:annotationRef/>
      </w:r>
      <w:r>
        <w:t>Missing reference</w:t>
      </w:r>
    </w:p>
  </w:comment>
  <w:comment w:id="189" w:author="User" w:date="2016-01-14T13:42:00Z" w:initials="U">
    <w:p w:rsidR="00727132" w:rsidRDefault="00727132">
      <w:pPr>
        <w:pStyle w:val="CommentText"/>
      </w:pPr>
      <w:r>
        <w:rPr>
          <w:rStyle w:val="CommentReference"/>
        </w:rPr>
        <w:annotationRef/>
      </w:r>
      <w:r>
        <w:t>Ad “CASIA REFERENCE!!!</w:t>
      </w:r>
    </w:p>
  </w:comment>
  <w:comment w:id="200" w:author="User" w:date="2016-01-14T13:42:00Z" w:initials="U">
    <w:p w:rsidR="00D77732" w:rsidRDefault="00D77732">
      <w:pPr>
        <w:pStyle w:val="CommentText"/>
      </w:pPr>
      <w:r>
        <w:rPr>
          <w:rStyle w:val="CommentReference"/>
        </w:rPr>
        <w:annotationRef/>
      </w:r>
      <w:r>
        <w:t>“spacing”</w:t>
      </w:r>
    </w:p>
  </w:comment>
  <w:comment w:id="297" w:author="User" w:date="2016-01-14T13:42:00Z" w:initials="U">
    <w:p w:rsidR="00D77732" w:rsidRDefault="00D77732">
      <w:pPr>
        <w:pStyle w:val="CommentText"/>
      </w:pPr>
      <w:r>
        <w:rPr>
          <w:rStyle w:val="CommentReference"/>
        </w:rPr>
        <w:annotationRef/>
      </w:r>
      <w:r>
        <w:t>Please change your equation format to this!!!</w:t>
      </w:r>
    </w:p>
    <w:p w:rsidR="00D77732" w:rsidRDefault="00D77732">
      <w:pPr>
        <w:pStyle w:val="CommentText"/>
      </w:pPr>
    </w:p>
    <w:p w:rsidR="00D77732" w:rsidRDefault="00D77732" w:rsidP="006968CB">
      <w:pPr>
        <w:pStyle w:val="CommentText"/>
        <w:numPr>
          <w:ilvl w:val="0"/>
          <w:numId w:val="8"/>
        </w:numPr>
      </w:pPr>
      <w:r>
        <w:t>Equations must be CENTRE.</w:t>
      </w:r>
    </w:p>
    <w:p w:rsidR="00D77732" w:rsidRDefault="00D77732" w:rsidP="006968CB">
      <w:pPr>
        <w:pStyle w:val="CommentText"/>
        <w:numPr>
          <w:ilvl w:val="0"/>
          <w:numId w:val="8"/>
        </w:numPr>
      </w:pPr>
      <w:r>
        <w:t>2. Variables MUST be “italize”</w:t>
      </w:r>
    </w:p>
    <w:p w:rsidR="00D77732" w:rsidRDefault="00D77732" w:rsidP="006968CB">
      <w:pPr>
        <w:pStyle w:val="CommentText"/>
        <w:numPr>
          <w:ilvl w:val="0"/>
          <w:numId w:val="8"/>
        </w:numPr>
      </w:pPr>
      <w:r>
        <w:t>Numbering (2.1) (2.2) MUST be at the RIGHT-MOST.</w:t>
      </w:r>
    </w:p>
  </w:comment>
  <w:comment w:id="300" w:author="User" w:date="2016-01-14T13:42:00Z" w:initials="U">
    <w:p w:rsidR="00D77732" w:rsidRDefault="00D77732">
      <w:pPr>
        <w:pStyle w:val="CommentText"/>
      </w:pPr>
      <w:r>
        <w:rPr>
          <w:rStyle w:val="CommentReference"/>
        </w:rPr>
        <w:annotationRef/>
      </w:r>
      <w:r>
        <w:t>“spacing”</w:t>
      </w:r>
    </w:p>
  </w:comment>
  <w:comment w:id="303" w:author="User" w:date="2016-01-14T13:42:00Z" w:initials="U">
    <w:p w:rsidR="00D77732" w:rsidRDefault="00D77732">
      <w:pPr>
        <w:pStyle w:val="CommentText"/>
      </w:pPr>
      <w:r>
        <w:rPr>
          <w:rStyle w:val="CommentReference"/>
        </w:rPr>
        <w:annotationRef/>
      </w:r>
      <w:r>
        <w:t>“spacing”</w:t>
      </w:r>
    </w:p>
  </w:comment>
  <w:comment w:id="305" w:author="User" w:date="2016-01-14T13:42:00Z" w:initials="U">
    <w:p w:rsidR="00D77732" w:rsidRDefault="00D77732">
      <w:pPr>
        <w:pStyle w:val="CommentText"/>
      </w:pPr>
      <w:r>
        <w:rPr>
          <w:rStyle w:val="CommentReference"/>
        </w:rPr>
        <w:annotationRef/>
      </w:r>
      <w:r>
        <w:t>I repositioned this paragraph!! PLEASE take note.</w:t>
      </w:r>
    </w:p>
  </w:comment>
  <w:comment w:id="307" w:author="User" w:date="2016-01-14T13:42:00Z" w:initials="U">
    <w:p w:rsidR="00D77732" w:rsidRDefault="00D77732">
      <w:pPr>
        <w:pStyle w:val="CommentText"/>
      </w:pPr>
      <w:r>
        <w:rPr>
          <w:rStyle w:val="CommentReference"/>
        </w:rPr>
        <w:annotationRef/>
      </w:r>
      <w:r>
        <w:t>“spacing”</w:t>
      </w:r>
    </w:p>
  </w:comment>
  <w:comment w:id="329" w:author="User" w:date="2016-01-14T13:42:00Z" w:initials="U">
    <w:p w:rsidR="00D77732" w:rsidRDefault="00D77732">
      <w:pPr>
        <w:pStyle w:val="CommentText"/>
      </w:pPr>
      <w:r>
        <w:rPr>
          <w:rStyle w:val="CommentReference"/>
        </w:rPr>
        <w:annotationRef/>
      </w:r>
      <w:r>
        <w:t>“spacing”</w:t>
      </w:r>
    </w:p>
  </w:comment>
  <w:comment w:id="417" w:author="User" w:date="2016-01-14T13:42:00Z" w:initials="U">
    <w:p w:rsidR="00D77732" w:rsidRDefault="00D77732">
      <w:pPr>
        <w:pStyle w:val="CommentText"/>
      </w:pPr>
      <w:r>
        <w:rPr>
          <w:rStyle w:val="CommentReference"/>
        </w:rPr>
        <w:annotationRef/>
      </w:r>
      <w:r>
        <w:t>I have REALIGNED your caption slightly to the LEFT</w:t>
      </w:r>
    </w:p>
  </w:comment>
  <w:comment w:id="421" w:author="User" w:date="2016-01-14T13:42:00Z" w:initials="U">
    <w:p w:rsidR="00D77732" w:rsidRDefault="00D77732">
      <w:pPr>
        <w:pStyle w:val="CommentText"/>
      </w:pPr>
      <w:r>
        <w:rPr>
          <w:rStyle w:val="CommentReference"/>
        </w:rPr>
        <w:annotationRef/>
      </w:r>
      <w:r>
        <w:t>I have “ENLARGED” your image size.</w:t>
      </w:r>
    </w:p>
  </w:comment>
  <w:comment w:id="479" w:author="User" w:date="2016-01-14T13:42:00Z" w:initials="U">
    <w:p w:rsidR="00D77732" w:rsidRDefault="00D77732">
      <w:pPr>
        <w:pStyle w:val="CommentText"/>
      </w:pPr>
      <w:r>
        <w:rPr>
          <w:rStyle w:val="CommentReference"/>
        </w:rPr>
        <w:annotationRef/>
      </w:r>
      <w:r>
        <w:t>Add a “full stop”</w:t>
      </w:r>
    </w:p>
  </w:comment>
  <w:comment w:id="481" w:author="User" w:date="2016-01-14T13:42:00Z" w:initials="U">
    <w:p w:rsidR="00D77732" w:rsidRDefault="00D77732">
      <w:pPr>
        <w:pStyle w:val="CommentText"/>
      </w:pPr>
      <w:r>
        <w:rPr>
          <w:rStyle w:val="CommentReference"/>
        </w:rPr>
        <w:annotationRef/>
      </w:r>
      <w:r>
        <w:t>Capital Letter for ALL first alphabets.</w:t>
      </w:r>
    </w:p>
  </w:comment>
  <w:comment w:id="542" w:author="User" w:date="2016-01-14T13:42:00Z" w:initials="U">
    <w:p w:rsidR="00D77732" w:rsidRDefault="00D77732">
      <w:pPr>
        <w:pStyle w:val="CommentText"/>
      </w:pPr>
      <w:r>
        <w:rPr>
          <w:rStyle w:val="CommentReference"/>
        </w:rPr>
        <w:annotationRef/>
      </w:r>
      <w:r>
        <w:t>Add “comma”</w:t>
      </w:r>
    </w:p>
  </w:comment>
  <w:comment w:id="576" w:author="User" w:date="2016-01-14T13:42:00Z" w:initials="U">
    <w:p w:rsidR="00D77732" w:rsidRDefault="00D77732">
      <w:pPr>
        <w:pStyle w:val="CommentText"/>
      </w:pPr>
      <w:r>
        <w:rPr>
          <w:rStyle w:val="CommentReference"/>
        </w:rPr>
        <w:annotationRef/>
      </w:r>
      <w:r>
        <w:t>Add “comma”</w:t>
      </w:r>
    </w:p>
  </w:comment>
  <w:comment w:id="626" w:author="User" w:date="2016-01-14T13:42:00Z" w:initials="U">
    <w:p w:rsidR="00D77732" w:rsidRDefault="00D77732">
      <w:pPr>
        <w:pStyle w:val="CommentText"/>
      </w:pPr>
      <w:r>
        <w:rPr>
          <w:rStyle w:val="CommentReference"/>
        </w:rPr>
        <w:annotationRef/>
      </w:r>
      <w:r>
        <w:t>I have edited your caption here. Please Take note.</w:t>
      </w:r>
    </w:p>
  </w:comment>
  <w:comment w:id="715" w:author="User" w:date="2016-01-14T13:42:00Z" w:initials="U">
    <w:p w:rsidR="00D77732" w:rsidRDefault="00D77732">
      <w:pPr>
        <w:pStyle w:val="CommentText"/>
      </w:pPr>
      <w:r>
        <w:rPr>
          <w:rStyle w:val="CommentReference"/>
        </w:rPr>
        <w:annotationRef/>
      </w:r>
      <w:r>
        <w:t>Please “align” your figure caption properly</w:t>
      </w:r>
    </w:p>
  </w:comment>
  <w:comment w:id="734" w:author="User" w:date="2016-01-14T13:42:00Z" w:initials="U">
    <w:p w:rsidR="00D77732" w:rsidRDefault="00D77732">
      <w:pPr>
        <w:pStyle w:val="CommentText"/>
      </w:pPr>
      <w:r>
        <w:rPr>
          <w:rStyle w:val="CommentReference"/>
        </w:rPr>
        <w:annotationRef/>
      </w:r>
      <w:r>
        <w:t>You Should Show BOTH RAW and RGB Image. So that the reader can COMPARE the difference!!</w:t>
      </w:r>
    </w:p>
  </w:comment>
  <w:comment w:id="752" w:author="User" w:date="2016-01-14T13:42:00Z" w:initials="U">
    <w:p w:rsidR="00D77732" w:rsidRDefault="00D77732">
      <w:pPr>
        <w:pStyle w:val="CommentText"/>
      </w:pPr>
      <w:r>
        <w:rPr>
          <w:rStyle w:val="CommentReference"/>
        </w:rPr>
        <w:annotationRef/>
      </w:r>
      <w:r>
        <w:t>“spacing”</w:t>
      </w:r>
    </w:p>
  </w:comment>
  <w:comment w:id="768" w:author="User" w:date="2016-01-14T13:42:00Z" w:initials="U">
    <w:p w:rsidR="00D77732" w:rsidRDefault="00D77732">
      <w:pPr>
        <w:pStyle w:val="CommentText"/>
      </w:pPr>
      <w:r>
        <w:rPr>
          <w:rStyle w:val="CommentReference"/>
        </w:rPr>
        <w:annotationRef/>
      </w:r>
      <w:r>
        <w:t>“spacing”</w:t>
      </w:r>
    </w:p>
  </w:comment>
  <w:comment w:id="771" w:author="User" w:date="2016-01-14T13:42:00Z" w:initials="U">
    <w:p w:rsidR="00D77732" w:rsidRDefault="00D77732">
      <w:pPr>
        <w:pStyle w:val="CommentText"/>
      </w:pPr>
      <w:r>
        <w:rPr>
          <w:rStyle w:val="CommentReference"/>
        </w:rPr>
        <w:annotationRef/>
      </w:r>
      <w:r>
        <w:t>“spacing”</w:t>
      </w:r>
    </w:p>
  </w:comment>
  <w:comment w:id="775" w:author="User" w:date="2016-01-14T13:42:00Z" w:initials="U">
    <w:p w:rsidR="00D77732" w:rsidRDefault="00D77732">
      <w:pPr>
        <w:pStyle w:val="CommentText"/>
      </w:pPr>
      <w:r>
        <w:rPr>
          <w:rStyle w:val="CommentReference"/>
        </w:rPr>
        <w:annotationRef/>
      </w:r>
      <w:r>
        <w:t>“spacing”</w:t>
      </w:r>
    </w:p>
  </w:comment>
  <w:comment w:id="815" w:author="User" w:date="2016-01-14T13:42:00Z" w:initials="U">
    <w:p w:rsidR="00D77732" w:rsidRDefault="00D77732">
      <w:pPr>
        <w:pStyle w:val="CommentText"/>
      </w:pPr>
      <w:r>
        <w:rPr>
          <w:rStyle w:val="CommentReference"/>
        </w:rPr>
        <w:annotationRef/>
      </w:r>
      <w:r>
        <w:t>Leave one space after “fullstop” before the word “Figure”</w:t>
      </w:r>
    </w:p>
  </w:comment>
  <w:comment w:id="848" w:author="User" w:date="2016-01-14T13:42:00Z" w:initials="U">
    <w:p w:rsidR="00855E9E" w:rsidRDefault="00855E9E">
      <w:pPr>
        <w:pStyle w:val="CommentText"/>
      </w:pPr>
      <w:r>
        <w:rPr>
          <w:rStyle w:val="CommentReference"/>
        </w:rPr>
        <w:annotationRef/>
      </w:r>
      <w:r>
        <w:t>I have repositioned your paragraph!! And Figures. Please take note!!! My rearrangements!!!</w:t>
      </w:r>
    </w:p>
  </w:comment>
  <w:comment w:id="949" w:author="User" w:date="2016-01-14T13:42:00Z" w:initials="U">
    <w:p w:rsidR="00CA362B" w:rsidRDefault="00CA362B">
      <w:pPr>
        <w:pStyle w:val="CommentText"/>
      </w:pPr>
      <w:r>
        <w:rPr>
          <w:rStyle w:val="CommentReference"/>
        </w:rPr>
        <w:annotationRef/>
      </w:r>
      <w:r>
        <w:t>Please add “Y-axis” LABEL as (%) change Y-axis to 0%-100%</w:t>
      </w:r>
    </w:p>
    <w:p w:rsidR="00CA362B" w:rsidRDefault="00CA362B">
      <w:pPr>
        <w:pStyle w:val="CommentText"/>
      </w:pPr>
    </w:p>
    <w:p w:rsidR="00CA362B" w:rsidRDefault="00CA362B">
      <w:pPr>
        <w:pStyle w:val="CommentText"/>
      </w:pPr>
      <w:r>
        <w:t>Add title “IRS Recognition Possibility”</w:t>
      </w:r>
    </w:p>
  </w:comment>
  <w:comment w:id="952" w:author="User" w:date="2016-01-14T13:42:00Z" w:initials="U">
    <w:p w:rsidR="00974D56" w:rsidRDefault="00974D56">
      <w:pPr>
        <w:pStyle w:val="CommentText"/>
      </w:pPr>
      <w:r>
        <w:rPr>
          <w:rStyle w:val="CommentReference"/>
        </w:rPr>
        <w:annotationRef/>
      </w:r>
      <w:r>
        <w:t>“spacing”</w:t>
      </w:r>
    </w:p>
  </w:comment>
  <w:comment w:id="1009" w:author="User" w:date="2016-01-14T14:25:00Z" w:initials="U">
    <w:p w:rsidR="00760D73" w:rsidRDefault="00760D73">
      <w:pPr>
        <w:pStyle w:val="CommentText"/>
      </w:pPr>
      <w:r>
        <w:rPr>
          <w:rStyle w:val="CommentReference"/>
        </w:rPr>
        <w:annotationRef/>
      </w:r>
      <w:r>
        <w:t>Some references are missing!! PLEASE ADD!!</w:t>
      </w:r>
    </w:p>
    <w:p w:rsidR="00760D73" w:rsidRDefault="00760D73">
      <w:pPr>
        <w:pStyle w:val="CommentText"/>
      </w:pPr>
    </w:p>
    <w:p w:rsidR="00760D73" w:rsidRDefault="00760D73" w:rsidP="00760D73">
      <w:pPr>
        <w:pStyle w:val="CommentText"/>
        <w:numPr>
          <w:ilvl w:val="0"/>
          <w:numId w:val="9"/>
        </w:numPr>
      </w:pPr>
      <w:r>
        <w:t>TERASIC</w:t>
      </w:r>
      <w:r w:rsidR="00920863">
        <w:t xml:space="preserve"> 2014</w:t>
      </w:r>
      <w:r>
        <w:t>?</w:t>
      </w:r>
    </w:p>
    <w:p w:rsidR="00760D73" w:rsidRDefault="00760D73" w:rsidP="00760D73">
      <w:pPr>
        <w:pStyle w:val="CommentText"/>
        <w:numPr>
          <w:ilvl w:val="0"/>
          <w:numId w:val="9"/>
        </w:numPr>
      </w:pPr>
      <w:r>
        <w:t>IIUM?</w:t>
      </w:r>
    </w:p>
    <w:p w:rsidR="00760D73" w:rsidRDefault="00727132" w:rsidP="00760D73">
      <w:pPr>
        <w:pStyle w:val="CommentText"/>
        <w:numPr>
          <w:ilvl w:val="0"/>
          <w:numId w:val="9"/>
        </w:numPr>
      </w:pPr>
      <w:r w:rsidRPr="00864965">
        <w:rPr>
          <w:rFonts w:ascii="Helvetica" w:hAnsi="Helvetica" w:cs="Helvetica"/>
          <w:color w:val="333333"/>
          <w:shd w:val="clear" w:color="auto" w:fill="EFEFEF"/>
        </w:rPr>
        <w:t>Prateek Verma</w:t>
      </w:r>
      <w:r>
        <w:rPr>
          <w:rFonts w:ascii="Helvetica" w:hAnsi="Helvetica" w:cs="Helvetica"/>
          <w:color w:val="333333"/>
          <w:shd w:val="clear" w:color="auto" w:fill="EFEFEF"/>
        </w:rPr>
        <w:t xml:space="preserve"> (2014)</w:t>
      </w:r>
      <w:r>
        <w:rPr>
          <w:rStyle w:val="CommentReference"/>
        </w:rPr>
        <w:annotationRef/>
      </w:r>
    </w:p>
    <w:p w:rsidR="00760D73" w:rsidRDefault="00760D73" w:rsidP="00760D73">
      <w:pPr>
        <w:pStyle w:val="CommentText"/>
        <w:numPr>
          <w:ilvl w:val="0"/>
          <w:numId w:val="9"/>
        </w:numPr>
      </w:pPr>
      <w:r>
        <w:t xml:space="preserve">Iris </w:t>
      </w:r>
      <w:r w:rsidR="00727132">
        <w:t>1999??</w:t>
      </w:r>
    </w:p>
    <w:p w:rsidR="00760D73" w:rsidRDefault="00760D73" w:rsidP="00760D73">
      <w:pPr>
        <w:pStyle w:val="CommentText"/>
        <w:numPr>
          <w:ilvl w:val="0"/>
          <w:numId w:val="9"/>
        </w:numPr>
      </w:pPr>
      <w:r>
        <w:t>Daugman 2002?</w:t>
      </w:r>
    </w:p>
    <w:p w:rsidR="00727132" w:rsidRPr="00A631B6" w:rsidRDefault="00727132" w:rsidP="00760D73">
      <w:pPr>
        <w:pStyle w:val="CommentText"/>
        <w:numPr>
          <w:ilvl w:val="0"/>
          <w:numId w:val="9"/>
        </w:numPr>
      </w:pPr>
      <w:r>
        <w:rPr>
          <w:rFonts w:ascii="Helvetica" w:hAnsi="Helvetica" w:cs="Helvetica"/>
          <w:color w:val="333333"/>
          <w:shd w:val="clear" w:color="auto" w:fill="EFEFEF"/>
        </w:rPr>
        <w:t>Eng.Nadeer Ataya(</w:t>
      </w:r>
      <w:r w:rsidRPr="00864965">
        <w:rPr>
          <w:rFonts w:ascii="Helvetica" w:hAnsi="Helvetica" w:cs="Helvetica"/>
          <w:color w:val="333333"/>
          <w:shd w:val="clear" w:color="auto" w:fill="EFEFEF"/>
        </w:rPr>
        <w:t>2012</w:t>
      </w:r>
      <w:r>
        <w:rPr>
          <w:rFonts w:ascii="Helvetica" w:hAnsi="Helvetica" w:cs="Helvetica"/>
          <w:color w:val="333333"/>
          <w:shd w:val="clear" w:color="auto" w:fill="EFEFEF"/>
        </w:rPr>
        <w:t>)</w:t>
      </w:r>
      <w:r>
        <w:rPr>
          <w:rStyle w:val="CommentReference"/>
        </w:rPr>
        <w:annotationRef/>
      </w:r>
    </w:p>
    <w:p w:rsidR="00A631B6" w:rsidRPr="00B17BE0" w:rsidRDefault="00A631B6" w:rsidP="00760D73">
      <w:pPr>
        <w:pStyle w:val="CommentText"/>
        <w:numPr>
          <w:ilvl w:val="0"/>
          <w:numId w:val="9"/>
        </w:numPr>
      </w:pPr>
      <w:r>
        <w:rPr>
          <w:rFonts w:ascii="Times New Roman" w:hAnsi="Times New Roman" w:cs="Times New Roman"/>
          <w:sz w:val="24"/>
          <w:szCs w:val="32"/>
        </w:rPr>
        <w:t>Ramadan Gad 2015</w:t>
      </w:r>
      <w:r>
        <w:rPr>
          <w:rStyle w:val="CommentReference"/>
        </w:rPr>
        <w:annotationRef/>
      </w:r>
      <w:r>
        <w:rPr>
          <w:rFonts w:ascii="Times New Roman" w:hAnsi="Times New Roman" w:cs="Times New Roman"/>
          <w:sz w:val="24"/>
          <w:szCs w:val="32"/>
        </w:rPr>
        <w:t>??</w:t>
      </w:r>
    </w:p>
    <w:p w:rsidR="00B17BE0" w:rsidRDefault="00B17BE0" w:rsidP="00760D73">
      <w:pPr>
        <w:pStyle w:val="CommentText"/>
        <w:numPr>
          <w:ilvl w:val="0"/>
          <w:numId w:val="9"/>
        </w:numPr>
      </w:pPr>
      <w:r>
        <w:rPr>
          <w:rFonts w:ascii="Times New Roman" w:hAnsi="Times New Roman" w:cs="Times New Roman"/>
          <w:sz w:val="24"/>
          <w:szCs w:val="32"/>
        </w:rPr>
        <w:t>IJAET 2011</w:t>
      </w:r>
      <w:r>
        <w:rPr>
          <w:rStyle w:val="CommentReference"/>
        </w:rPr>
        <w:annotationRef/>
      </w:r>
      <w:r>
        <w:rPr>
          <w:rFonts w:ascii="Times New Roman" w:hAnsi="Times New Roman" w:cs="Times New Roman"/>
          <w:sz w:val="24"/>
          <w:szCs w:val="32"/>
        </w:rPr>
        <w:t>???</w:t>
      </w:r>
    </w:p>
  </w:comment>
  <w:comment w:id="1013" w:author="User" w:date="2016-01-14T13:42:00Z" w:initials="U">
    <w:p w:rsidR="00BB7477" w:rsidRDefault="00BB7477">
      <w:pPr>
        <w:pStyle w:val="CommentText"/>
      </w:pPr>
      <w:r>
        <w:rPr>
          <w:rStyle w:val="CommentReference"/>
        </w:rPr>
        <w:annotationRef/>
      </w:r>
      <w:r>
        <w:t>CASIA Reference??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0B43" w:rsidRDefault="00D10B43" w:rsidP="0084662D">
      <w:pPr>
        <w:spacing w:after="0" w:line="240" w:lineRule="auto"/>
      </w:pPr>
      <w:r>
        <w:separator/>
      </w:r>
    </w:p>
  </w:endnote>
  <w:endnote w:type="continuationSeparator" w:id="1">
    <w:p w:rsidR="00D10B43" w:rsidRDefault="00D10B43" w:rsidP="0084662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Helvetica">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7732" w:rsidRDefault="00D77732" w:rsidP="00020B52">
    <w:pPr>
      <w:pStyle w:val="Footer"/>
      <w:tabs>
        <w:tab w:val="left" w:pos="8556"/>
      </w:tabs>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29017915"/>
      <w:docPartObj>
        <w:docPartGallery w:val="Page Numbers (Bottom of Page)"/>
        <w:docPartUnique/>
      </w:docPartObj>
    </w:sdtPr>
    <w:sdtEndPr>
      <w:rPr>
        <w:noProof/>
      </w:rPr>
    </w:sdtEndPr>
    <w:sdtContent>
      <w:p w:rsidR="00D77732" w:rsidRDefault="00D77732">
        <w:pPr>
          <w:pStyle w:val="Footer"/>
          <w:jc w:val="right"/>
        </w:pPr>
        <w:fldSimple w:instr=" PAGE   \* MERGEFORMAT ">
          <w:r>
            <w:rPr>
              <w:noProof/>
            </w:rPr>
            <w:t>1</w:t>
          </w:r>
        </w:fldSimple>
      </w:p>
    </w:sdtContent>
  </w:sdt>
  <w:p w:rsidR="00D77732" w:rsidRDefault="00D7773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7732" w:rsidRDefault="00D77732">
    <w:pPr>
      <w:pStyle w:val="Footer"/>
      <w:jc w:val="right"/>
    </w:pPr>
    <w:fldSimple w:instr=" PAGE   \* MERGEFORMAT ">
      <w:r w:rsidR="00B17BE0">
        <w:rPr>
          <w:noProof/>
        </w:rPr>
        <w:t>12</w:t>
      </w:r>
    </w:fldSimple>
  </w:p>
  <w:p w:rsidR="00D77732" w:rsidRDefault="00D77732" w:rsidP="00020B52">
    <w:pPr>
      <w:pStyle w:val="Footer"/>
      <w:tabs>
        <w:tab w:val="left" w:pos="8556"/>
      </w:tabs>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7732" w:rsidRDefault="00D77732">
    <w:pPr>
      <w:pStyle w:val="Footer"/>
      <w:jc w:val="right"/>
    </w:pPr>
    <w:fldSimple w:instr=" PAGE   \* MERGEFORMAT ">
      <w:r w:rsidR="00B17BE0">
        <w:rPr>
          <w:noProof/>
        </w:rPr>
        <w:t>1</w:t>
      </w:r>
    </w:fldSimple>
  </w:p>
  <w:p w:rsidR="00D77732" w:rsidRDefault="00D7773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0B43" w:rsidRDefault="00D10B43" w:rsidP="0084662D">
      <w:pPr>
        <w:spacing w:after="0" w:line="240" w:lineRule="auto"/>
      </w:pPr>
      <w:r>
        <w:separator/>
      </w:r>
    </w:p>
  </w:footnote>
  <w:footnote w:type="continuationSeparator" w:id="1">
    <w:p w:rsidR="00D10B43" w:rsidRDefault="00D10B43" w:rsidP="0084662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433535"/>
    <w:multiLevelType w:val="hybridMultilevel"/>
    <w:tmpl w:val="28E64242"/>
    <w:lvl w:ilvl="0" w:tplc="785E5494">
      <w:start w:val="1"/>
      <w:numFmt w:val="decimal"/>
      <w:lvlText w:val="%1)"/>
      <w:lvlJc w:val="left"/>
      <w:pPr>
        <w:ind w:left="720" w:hanging="360"/>
      </w:pPr>
      <w:rPr>
        <w:rFonts w:ascii="Helvetica" w:hAnsi="Helvetica" w:cs="Helvetica" w:hint="default"/>
        <w:color w:val="333333"/>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4A57F8"/>
    <w:multiLevelType w:val="hybridMultilevel"/>
    <w:tmpl w:val="CEFC441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nsid w:val="1E1B391B"/>
    <w:multiLevelType w:val="hybridMultilevel"/>
    <w:tmpl w:val="3B885F5E"/>
    <w:lvl w:ilvl="0" w:tplc="0646008C">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8465D8"/>
    <w:multiLevelType w:val="hybridMultilevel"/>
    <w:tmpl w:val="A5A8CBE4"/>
    <w:lvl w:ilvl="0" w:tplc="90A8F01A">
      <w:start w:val="1"/>
      <w:numFmt w:val="decimal"/>
      <w:lvlText w:val="%1."/>
      <w:lvlJc w:val="left"/>
      <w:pPr>
        <w:ind w:left="780" w:hanging="360"/>
      </w:pPr>
      <w:rPr>
        <w:rFonts w:hint="default"/>
        <w:b w:val="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nsid w:val="3E381B2E"/>
    <w:multiLevelType w:val="hybridMultilevel"/>
    <w:tmpl w:val="A5A8CBE4"/>
    <w:lvl w:ilvl="0" w:tplc="90A8F01A">
      <w:start w:val="1"/>
      <w:numFmt w:val="decimal"/>
      <w:lvlText w:val="%1."/>
      <w:lvlJc w:val="left"/>
      <w:pPr>
        <w:ind w:left="780" w:hanging="360"/>
      </w:pPr>
      <w:rPr>
        <w:rFonts w:hint="default"/>
        <w:b w:val="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6BC378DE"/>
    <w:multiLevelType w:val="hybridMultilevel"/>
    <w:tmpl w:val="D0D04BE0"/>
    <w:lvl w:ilvl="0" w:tplc="2BACBEB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594E7A"/>
    <w:multiLevelType w:val="hybridMultilevel"/>
    <w:tmpl w:val="DB0268BC"/>
    <w:lvl w:ilvl="0" w:tplc="511E5D16">
      <w:start w:val="1"/>
      <w:numFmt w:val="decimal"/>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5BB6ACF"/>
    <w:multiLevelType w:val="hybridMultilevel"/>
    <w:tmpl w:val="F83A950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nsid w:val="7CED617A"/>
    <w:multiLevelType w:val="multilevel"/>
    <w:tmpl w:val="194011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4"/>
  </w:num>
  <w:num w:numId="3">
    <w:abstractNumId w:val="2"/>
  </w:num>
  <w:num w:numId="4">
    <w:abstractNumId w:val="3"/>
  </w:num>
  <w:num w:numId="5">
    <w:abstractNumId w:val="0"/>
  </w:num>
  <w:num w:numId="6">
    <w:abstractNumId w:val="5"/>
  </w:num>
  <w:num w:numId="7">
    <w:abstractNumId w:val="6"/>
  </w:num>
  <w:num w:numId="8">
    <w:abstractNumId w:val="7"/>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20"/>
  <w:characterSpacingControl w:val="doNotCompress"/>
  <w:hdrShapeDefaults>
    <o:shapedefaults v:ext="edit" spidmax="8194">
      <o:colormenu v:ext="edit" fillcolor="none" strokecolor="none"/>
    </o:shapedefaults>
  </w:hdrShapeDefaults>
  <w:footnotePr>
    <w:footnote w:id="0"/>
    <w:footnote w:id="1"/>
  </w:footnotePr>
  <w:endnotePr>
    <w:endnote w:id="0"/>
    <w:endnote w:id="1"/>
  </w:endnotePr>
  <w:compat>
    <w:useFELayout/>
  </w:compat>
  <w:rsids>
    <w:rsidRoot w:val="0042405B"/>
    <w:rsid w:val="00002E7E"/>
    <w:rsid w:val="0000361A"/>
    <w:rsid w:val="00003D9B"/>
    <w:rsid w:val="0000454F"/>
    <w:rsid w:val="00005F79"/>
    <w:rsid w:val="00007B1F"/>
    <w:rsid w:val="00007D8B"/>
    <w:rsid w:val="00010A20"/>
    <w:rsid w:val="00012B52"/>
    <w:rsid w:val="00015A17"/>
    <w:rsid w:val="00016DC1"/>
    <w:rsid w:val="00020B52"/>
    <w:rsid w:val="00021D11"/>
    <w:rsid w:val="000229CF"/>
    <w:rsid w:val="00022A10"/>
    <w:rsid w:val="00022AC2"/>
    <w:rsid w:val="00023409"/>
    <w:rsid w:val="0002704F"/>
    <w:rsid w:val="000277B1"/>
    <w:rsid w:val="000327F1"/>
    <w:rsid w:val="000335F9"/>
    <w:rsid w:val="00033B75"/>
    <w:rsid w:val="0003542D"/>
    <w:rsid w:val="00037ED3"/>
    <w:rsid w:val="00040224"/>
    <w:rsid w:val="00041D54"/>
    <w:rsid w:val="000435F7"/>
    <w:rsid w:val="0004363C"/>
    <w:rsid w:val="00044B0C"/>
    <w:rsid w:val="000527A3"/>
    <w:rsid w:val="000533DA"/>
    <w:rsid w:val="00055E19"/>
    <w:rsid w:val="000565CF"/>
    <w:rsid w:val="00056A0D"/>
    <w:rsid w:val="000606AA"/>
    <w:rsid w:val="00060E54"/>
    <w:rsid w:val="00063A53"/>
    <w:rsid w:val="000647BC"/>
    <w:rsid w:val="00064D5E"/>
    <w:rsid w:val="0006715A"/>
    <w:rsid w:val="000703F7"/>
    <w:rsid w:val="000707BF"/>
    <w:rsid w:val="0007478B"/>
    <w:rsid w:val="00074A27"/>
    <w:rsid w:val="00075418"/>
    <w:rsid w:val="00080F9A"/>
    <w:rsid w:val="00082459"/>
    <w:rsid w:val="00085986"/>
    <w:rsid w:val="00085A1A"/>
    <w:rsid w:val="000923C1"/>
    <w:rsid w:val="000924AC"/>
    <w:rsid w:val="00092F2F"/>
    <w:rsid w:val="0009362B"/>
    <w:rsid w:val="000943C4"/>
    <w:rsid w:val="000960B9"/>
    <w:rsid w:val="000A1E99"/>
    <w:rsid w:val="000A2242"/>
    <w:rsid w:val="000A4618"/>
    <w:rsid w:val="000A5E68"/>
    <w:rsid w:val="000A6DB8"/>
    <w:rsid w:val="000B2014"/>
    <w:rsid w:val="000B27FB"/>
    <w:rsid w:val="000B3279"/>
    <w:rsid w:val="000B327B"/>
    <w:rsid w:val="000B37B9"/>
    <w:rsid w:val="000B647E"/>
    <w:rsid w:val="000B6D32"/>
    <w:rsid w:val="000C232D"/>
    <w:rsid w:val="000C2596"/>
    <w:rsid w:val="000C2F6D"/>
    <w:rsid w:val="000C3D51"/>
    <w:rsid w:val="000C3F88"/>
    <w:rsid w:val="000C4F29"/>
    <w:rsid w:val="000C5C4F"/>
    <w:rsid w:val="000C7129"/>
    <w:rsid w:val="000C77F8"/>
    <w:rsid w:val="000C7D33"/>
    <w:rsid w:val="000D2840"/>
    <w:rsid w:val="000D2846"/>
    <w:rsid w:val="000D38E0"/>
    <w:rsid w:val="000D7ABF"/>
    <w:rsid w:val="000D7BEF"/>
    <w:rsid w:val="000E020B"/>
    <w:rsid w:val="000E0C0A"/>
    <w:rsid w:val="000E0D22"/>
    <w:rsid w:val="000E3340"/>
    <w:rsid w:val="000E431F"/>
    <w:rsid w:val="000E435E"/>
    <w:rsid w:val="000E5531"/>
    <w:rsid w:val="000E7224"/>
    <w:rsid w:val="000F23D4"/>
    <w:rsid w:val="000F4F58"/>
    <w:rsid w:val="000F5C24"/>
    <w:rsid w:val="000F70B7"/>
    <w:rsid w:val="001012DF"/>
    <w:rsid w:val="00103A4E"/>
    <w:rsid w:val="00104C24"/>
    <w:rsid w:val="0010716F"/>
    <w:rsid w:val="00110C56"/>
    <w:rsid w:val="0011740B"/>
    <w:rsid w:val="0012478E"/>
    <w:rsid w:val="00125544"/>
    <w:rsid w:val="00126D07"/>
    <w:rsid w:val="00130169"/>
    <w:rsid w:val="001317DA"/>
    <w:rsid w:val="00135C03"/>
    <w:rsid w:val="0013604C"/>
    <w:rsid w:val="001407C1"/>
    <w:rsid w:val="00144273"/>
    <w:rsid w:val="00144EDC"/>
    <w:rsid w:val="00145460"/>
    <w:rsid w:val="00145E02"/>
    <w:rsid w:val="001466D7"/>
    <w:rsid w:val="00147940"/>
    <w:rsid w:val="0015245C"/>
    <w:rsid w:val="001565E1"/>
    <w:rsid w:val="00157EAD"/>
    <w:rsid w:val="0016028C"/>
    <w:rsid w:val="0016307F"/>
    <w:rsid w:val="0016319F"/>
    <w:rsid w:val="001661AC"/>
    <w:rsid w:val="00166822"/>
    <w:rsid w:val="0017120F"/>
    <w:rsid w:val="00171444"/>
    <w:rsid w:val="00174F45"/>
    <w:rsid w:val="00175541"/>
    <w:rsid w:val="001761A5"/>
    <w:rsid w:val="00176F46"/>
    <w:rsid w:val="001818F3"/>
    <w:rsid w:val="001826BE"/>
    <w:rsid w:val="00182C5E"/>
    <w:rsid w:val="00185048"/>
    <w:rsid w:val="001914C9"/>
    <w:rsid w:val="0019352E"/>
    <w:rsid w:val="00193AA5"/>
    <w:rsid w:val="00194590"/>
    <w:rsid w:val="0019684C"/>
    <w:rsid w:val="0019759D"/>
    <w:rsid w:val="001A3878"/>
    <w:rsid w:val="001A3D8E"/>
    <w:rsid w:val="001A628E"/>
    <w:rsid w:val="001A7752"/>
    <w:rsid w:val="001B05F7"/>
    <w:rsid w:val="001B699C"/>
    <w:rsid w:val="001C1F60"/>
    <w:rsid w:val="001C3746"/>
    <w:rsid w:val="001C3EA8"/>
    <w:rsid w:val="001C3EE1"/>
    <w:rsid w:val="001D17EC"/>
    <w:rsid w:val="001D249E"/>
    <w:rsid w:val="001D4A06"/>
    <w:rsid w:val="001D648D"/>
    <w:rsid w:val="001D6D27"/>
    <w:rsid w:val="001E0450"/>
    <w:rsid w:val="001E09B9"/>
    <w:rsid w:val="001E201A"/>
    <w:rsid w:val="001E35BA"/>
    <w:rsid w:val="001E3B86"/>
    <w:rsid w:val="001E6873"/>
    <w:rsid w:val="001E7A03"/>
    <w:rsid w:val="001F1CCF"/>
    <w:rsid w:val="001F4513"/>
    <w:rsid w:val="001F7146"/>
    <w:rsid w:val="001F7AB3"/>
    <w:rsid w:val="002007DE"/>
    <w:rsid w:val="00201462"/>
    <w:rsid w:val="00201F51"/>
    <w:rsid w:val="0020250F"/>
    <w:rsid w:val="00202709"/>
    <w:rsid w:val="0020413D"/>
    <w:rsid w:val="002042A4"/>
    <w:rsid w:val="002044B7"/>
    <w:rsid w:val="00205315"/>
    <w:rsid w:val="00205E68"/>
    <w:rsid w:val="00207E3E"/>
    <w:rsid w:val="002121D5"/>
    <w:rsid w:val="00212248"/>
    <w:rsid w:val="00212381"/>
    <w:rsid w:val="002156F0"/>
    <w:rsid w:val="00217A5B"/>
    <w:rsid w:val="002218F0"/>
    <w:rsid w:val="0022193B"/>
    <w:rsid w:val="00226182"/>
    <w:rsid w:val="00230BB2"/>
    <w:rsid w:val="00237A9D"/>
    <w:rsid w:val="002408CE"/>
    <w:rsid w:val="002411A5"/>
    <w:rsid w:val="002413EE"/>
    <w:rsid w:val="00241BF8"/>
    <w:rsid w:val="0024275B"/>
    <w:rsid w:val="002457DF"/>
    <w:rsid w:val="00247A7D"/>
    <w:rsid w:val="00250065"/>
    <w:rsid w:val="00250CA6"/>
    <w:rsid w:val="002544A4"/>
    <w:rsid w:val="00255DBB"/>
    <w:rsid w:val="002600F3"/>
    <w:rsid w:val="0026245F"/>
    <w:rsid w:val="00262496"/>
    <w:rsid w:val="00263034"/>
    <w:rsid w:val="00263339"/>
    <w:rsid w:val="002655D0"/>
    <w:rsid w:val="00265DCF"/>
    <w:rsid w:val="0027009B"/>
    <w:rsid w:val="002740DB"/>
    <w:rsid w:val="002757F8"/>
    <w:rsid w:val="00276728"/>
    <w:rsid w:val="00282FED"/>
    <w:rsid w:val="002838CB"/>
    <w:rsid w:val="00283B9E"/>
    <w:rsid w:val="00284CD2"/>
    <w:rsid w:val="002851AA"/>
    <w:rsid w:val="00286895"/>
    <w:rsid w:val="002876C8"/>
    <w:rsid w:val="00287B70"/>
    <w:rsid w:val="00291052"/>
    <w:rsid w:val="00291E00"/>
    <w:rsid w:val="00292524"/>
    <w:rsid w:val="00292F8F"/>
    <w:rsid w:val="002932F8"/>
    <w:rsid w:val="002966F8"/>
    <w:rsid w:val="002968C1"/>
    <w:rsid w:val="00297C13"/>
    <w:rsid w:val="002A1646"/>
    <w:rsid w:val="002A1CE3"/>
    <w:rsid w:val="002A1DEC"/>
    <w:rsid w:val="002A2B2C"/>
    <w:rsid w:val="002B1BD1"/>
    <w:rsid w:val="002B4E87"/>
    <w:rsid w:val="002B5159"/>
    <w:rsid w:val="002C18C9"/>
    <w:rsid w:val="002C3547"/>
    <w:rsid w:val="002C637E"/>
    <w:rsid w:val="002D00D1"/>
    <w:rsid w:val="002D06CE"/>
    <w:rsid w:val="002D348A"/>
    <w:rsid w:val="002D3758"/>
    <w:rsid w:val="002D5D5E"/>
    <w:rsid w:val="002D7B3D"/>
    <w:rsid w:val="002E1AEE"/>
    <w:rsid w:val="002E6036"/>
    <w:rsid w:val="003012B8"/>
    <w:rsid w:val="003017B8"/>
    <w:rsid w:val="00301D75"/>
    <w:rsid w:val="0030209E"/>
    <w:rsid w:val="00302540"/>
    <w:rsid w:val="00304636"/>
    <w:rsid w:val="003058E9"/>
    <w:rsid w:val="00305F66"/>
    <w:rsid w:val="0032063D"/>
    <w:rsid w:val="00323C2F"/>
    <w:rsid w:val="00323DA8"/>
    <w:rsid w:val="00324786"/>
    <w:rsid w:val="003258BD"/>
    <w:rsid w:val="00326CAF"/>
    <w:rsid w:val="00327D8F"/>
    <w:rsid w:val="0033095D"/>
    <w:rsid w:val="0033368D"/>
    <w:rsid w:val="00334F0E"/>
    <w:rsid w:val="003356DD"/>
    <w:rsid w:val="003369BB"/>
    <w:rsid w:val="003377B8"/>
    <w:rsid w:val="003378E0"/>
    <w:rsid w:val="00337BB2"/>
    <w:rsid w:val="0034093D"/>
    <w:rsid w:val="00340FA1"/>
    <w:rsid w:val="00341441"/>
    <w:rsid w:val="00342315"/>
    <w:rsid w:val="00342583"/>
    <w:rsid w:val="0034421B"/>
    <w:rsid w:val="00344735"/>
    <w:rsid w:val="003504B0"/>
    <w:rsid w:val="003511B6"/>
    <w:rsid w:val="003513DC"/>
    <w:rsid w:val="00352296"/>
    <w:rsid w:val="0035237E"/>
    <w:rsid w:val="00353F1E"/>
    <w:rsid w:val="00355A79"/>
    <w:rsid w:val="00356830"/>
    <w:rsid w:val="00361156"/>
    <w:rsid w:val="003612C0"/>
    <w:rsid w:val="00365C68"/>
    <w:rsid w:val="00365FFA"/>
    <w:rsid w:val="00366E61"/>
    <w:rsid w:val="00366FD6"/>
    <w:rsid w:val="00367133"/>
    <w:rsid w:val="00370657"/>
    <w:rsid w:val="00372129"/>
    <w:rsid w:val="003802C6"/>
    <w:rsid w:val="003803A6"/>
    <w:rsid w:val="003804E8"/>
    <w:rsid w:val="00383302"/>
    <w:rsid w:val="003862FD"/>
    <w:rsid w:val="00390256"/>
    <w:rsid w:val="003970FF"/>
    <w:rsid w:val="0039724D"/>
    <w:rsid w:val="003A046B"/>
    <w:rsid w:val="003A0FC2"/>
    <w:rsid w:val="003A10BE"/>
    <w:rsid w:val="003A3985"/>
    <w:rsid w:val="003A5979"/>
    <w:rsid w:val="003B20DC"/>
    <w:rsid w:val="003B2500"/>
    <w:rsid w:val="003B3FCC"/>
    <w:rsid w:val="003B4185"/>
    <w:rsid w:val="003B5ED7"/>
    <w:rsid w:val="003B6520"/>
    <w:rsid w:val="003B6D4A"/>
    <w:rsid w:val="003B7C17"/>
    <w:rsid w:val="003C1292"/>
    <w:rsid w:val="003C1D4C"/>
    <w:rsid w:val="003C52F3"/>
    <w:rsid w:val="003D24FE"/>
    <w:rsid w:val="003D304C"/>
    <w:rsid w:val="003D3135"/>
    <w:rsid w:val="003D441B"/>
    <w:rsid w:val="003D6619"/>
    <w:rsid w:val="003D7401"/>
    <w:rsid w:val="003E27A2"/>
    <w:rsid w:val="003E5213"/>
    <w:rsid w:val="003F1483"/>
    <w:rsid w:val="003F2391"/>
    <w:rsid w:val="003F51B8"/>
    <w:rsid w:val="003F621C"/>
    <w:rsid w:val="00400677"/>
    <w:rsid w:val="0040104C"/>
    <w:rsid w:val="00401E5A"/>
    <w:rsid w:val="004022C7"/>
    <w:rsid w:val="0040358D"/>
    <w:rsid w:val="004038C9"/>
    <w:rsid w:val="00403A24"/>
    <w:rsid w:val="0040659D"/>
    <w:rsid w:val="004105EA"/>
    <w:rsid w:val="00412058"/>
    <w:rsid w:val="00412242"/>
    <w:rsid w:val="00414306"/>
    <w:rsid w:val="004168C5"/>
    <w:rsid w:val="00416937"/>
    <w:rsid w:val="00420812"/>
    <w:rsid w:val="00420A85"/>
    <w:rsid w:val="0042129B"/>
    <w:rsid w:val="0042405B"/>
    <w:rsid w:val="00424208"/>
    <w:rsid w:val="00425D3C"/>
    <w:rsid w:val="004267BA"/>
    <w:rsid w:val="00427719"/>
    <w:rsid w:val="0042787D"/>
    <w:rsid w:val="00432A40"/>
    <w:rsid w:val="0043354A"/>
    <w:rsid w:val="00433CB6"/>
    <w:rsid w:val="00437BA0"/>
    <w:rsid w:val="0044370C"/>
    <w:rsid w:val="0044462E"/>
    <w:rsid w:val="00444D4E"/>
    <w:rsid w:val="00445B67"/>
    <w:rsid w:val="00445FF0"/>
    <w:rsid w:val="004520E1"/>
    <w:rsid w:val="00455E28"/>
    <w:rsid w:val="004567DD"/>
    <w:rsid w:val="00456A79"/>
    <w:rsid w:val="0045746F"/>
    <w:rsid w:val="00460740"/>
    <w:rsid w:val="00464673"/>
    <w:rsid w:val="004672CB"/>
    <w:rsid w:val="00470BC2"/>
    <w:rsid w:val="0047123D"/>
    <w:rsid w:val="00474492"/>
    <w:rsid w:val="00474D48"/>
    <w:rsid w:val="00476BDD"/>
    <w:rsid w:val="00477325"/>
    <w:rsid w:val="004801A4"/>
    <w:rsid w:val="004811F4"/>
    <w:rsid w:val="00483579"/>
    <w:rsid w:val="00486F38"/>
    <w:rsid w:val="004909CC"/>
    <w:rsid w:val="0049468A"/>
    <w:rsid w:val="00495A42"/>
    <w:rsid w:val="00495F7D"/>
    <w:rsid w:val="00497D79"/>
    <w:rsid w:val="004A2D20"/>
    <w:rsid w:val="004A3CED"/>
    <w:rsid w:val="004A584F"/>
    <w:rsid w:val="004A6F25"/>
    <w:rsid w:val="004B1077"/>
    <w:rsid w:val="004B3C17"/>
    <w:rsid w:val="004B4E0A"/>
    <w:rsid w:val="004B61C4"/>
    <w:rsid w:val="004B739C"/>
    <w:rsid w:val="004C046A"/>
    <w:rsid w:val="004C121D"/>
    <w:rsid w:val="004C2194"/>
    <w:rsid w:val="004C4CFC"/>
    <w:rsid w:val="004C558A"/>
    <w:rsid w:val="004C5A12"/>
    <w:rsid w:val="004D001E"/>
    <w:rsid w:val="004D1D2A"/>
    <w:rsid w:val="004D1F1B"/>
    <w:rsid w:val="004D3522"/>
    <w:rsid w:val="004D6E0A"/>
    <w:rsid w:val="004D7BAD"/>
    <w:rsid w:val="004E3187"/>
    <w:rsid w:val="004E5F67"/>
    <w:rsid w:val="004E6FFD"/>
    <w:rsid w:val="004F5013"/>
    <w:rsid w:val="004F5AA9"/>
    <w:rsid w:val="004F7FC0"/>
    <w:rsid w:val="005000EE"/>
    <w:rsid w:val="005020C0"/>
    <w:rsid w:val="00503679"/>
    <w:rsid w:val="00503CE5"/>
    <w:rsid w:val="00506400"/>
    <w:rsid w:val="00507632"/>
    <w:rsid w:val="00510091"/>
    <w:rsid w:val="0051037C"/>
    <w:rsid w:val="0051063A"/>
    <w:rsid w:val="005109CD"/>
    <w:rsid w:val="00511818"/>
    <w:rsid w:val="0051269A"/>
    <w:rsid w:val="00512F05"/>
    <w:rsid w:val="00513948"/>
    <w:rsid w:val="00515C53"/>
    <w:rsid w:val="00520386"/>
    <w:rsid w:val="00521674"/>
    <w:rsid w:val="00522CB7"/>
    <w:rsid w:val="00522CED"/>
    <w:rsid w:val="00524E5E"/>
    <w:rsid w:val="00525EB3"/>
    <w:rsid w:val="00526F2F"/>
    <w:rsid w:val="0052762E"/>
    <w:rsid w:val="00531DAE"/>
    <w:rsid w:val="00532C73"/>
    <w:rsid w:val="00533A38"/>
    <w:rsid w:val="00537C4D"/>
    <w:rsid w:val="0054392C"/>
    <w:rsid w:val="005439DD"/>
    <w:rsid w:val="005462B6"/>
    <w:rsid w:val="00546402"/>
    <w:rsid w:val="00546C33"/>
    <w:rsid w:val="00546E85"/>
    <w:rsid w:val="0054712E"/>
    <w:rsid w:val="00547A82"/>
    <w:rsid w:val="00550A59"/>
    <w:rsid w:val="0055137A"/>
    <w:rsid w:val="00551C14"/>
    <w:rsid w:val="00552FDA"/>
    <w:rsid w:val="00555491"/>
    <w:rsid w:val="00560F55"/>
    <w:rsid w:val="00561515"/>
    <w:rsid w:val="00561AA0"/>
    <w:rsid w:val="00564124"/>
    <w:rsid w:val="00565874"/>
    <w:rsid w:val="005668C8"/>
    <w:rsid w:val="00566E6A"/>
    <w:rsid w:val="005679EE"/>
    <w:rsid w:val="00570F3C"/>
    <w:rsid w:val="00571F2F"/>
    <w:rsid w:val="00572821"/>
    <w:rsid w:val="00574544"/>
    <w:rsid w:val="00574B89"/>
    <w:rsid w:val="00574BB7"/>
    <w:rsid w:val="00576395"/>
    <w:rsid w:val="0058087D"/>
    <w:rsid w:val="00582455"/>
    <w:rsid w:val="00582932"/>
    <w:rsid w:val="00586E20"/>
    <w:rsid w:val="0058718A"/>
    <w:rsid w:val="00590861"/>
    <w:rsid w:val="005908AC"/>
    <w:rsid w:val="00593241"/>
    <w:rsid w:val="00593EB1"/>
    <w:rsid w:val="00594414"/>
    <w:rsid w:val="005959D1"/>
    <w:rsid w:val="00595B4A"/>
    <w:rsid w:val="00596D67"/>
    <w:rsid w:val="005A0E46"/>
    <w:rsid w:val="005A3AC0"/>
    <w:rsid w:val="005A5AE2"/>
    <w:rsid w:val="005A619D"/>
    <w:rsid w:val="005B20F2"/>
    <w:rsid w:val="005B2842"/>
    <w:rsid w:val="005B39CB"/>
    <w:rsid w:val="005B3F40"/>
    <w:rsid w:val="005B4CAC"/>
    <w:rsid w:val="005B4F8D"/>
    <w:rsid w:val="005B503D"/>
    <w:rsid w:val="005B576C"/>
    <w:rsid w:val="005B7A73"/>
    <w:rsid w:val="005C2E8D"/>
    <w:rsid w:val="005C432E"/>
    <w:rsid w:val="005C5367"/>
    <w:rsid w:val="005C5D6B"/>
    <w:rsid w:val="005D00AD"/>
    <w:rsid w:val="005D04B9"/>
    <w:rsid w:val="005D085C"/>
    <w:rsid w:val="005D1B9E"/>
    <w:rsid w:val="005D5BAD"/>
    <w:rsid w:val="005D72B1"/>
    <w:rsid w:val="005E11F1"/>
    <w:rsid w:val="005E232E"/>
    <w:rsid w:val="005E2563"/>
    <w:rsid w:val="005E352C"/>
    <w:rsid w:val="005E4122"/>
    <w:rsid w:val="005E75B4"/>
    <w:rsid w:val="005F0BB7"/>
    <w:rsid w:val="005F3857"/>
    <w:rsid w:val="005F61B7"/>
    <w:rsid w:val="005F640E"/>
    <w:rsid w:val="00603A45"/>
    <w:rsid w:val="00604A3B"/>
    <w:rsid w:val="00606E38"/>
    <w:rsid w:val="006074AA"/>
    <w:rsid w:val="0061055A"/>
    <w:rsid w:val="00612760"/>
    <w:rsid w:val="0061472E"/>
    <w:rsid w:val="00615737"/>
    <w:rsid w:val="00617A69"/>
    <w:rsid w:val="00621157"/>
    <w:rsid w:val="00623CCD"/>
    <w:rsid w:val="00626151"/>
    <w:rsid w:val="00626EF8"/>
    <w:rsid w:val="00627E1C"/>
    <w:rsid w:val="006303A6"/>
    <w:rsid w:val="0064165E"/>
    <w:rsid w:val="0064263C"/>
    <w:rsid w:val="00644FBD"/>
    <w:rsid w:val="006464B6"/>
    <w:rsid w:val="006518AE"/>
    <w:rsid w:val="0065218A"/>
    <w:rsid w:val="00653758"/>
    <w:rsid w:val="00660B32"/>
    <w:rsid w:val="00662C31"/>
    <w:rsid w:val="006648F2"/>
    <w:rsid w:val="00665755"/>
    <w:rsid w:val="00665F2A"/>
    <w:rsid w:val="00667717"/>
    <w:rsid w:val="006677B2"/>
    <w:rsid w:val="0067263F"/>
    <w:rsid w:val="00672A8E"/>
    <w:rsid w:val="006741CE"/>
    <w:rsid w:val="006764FF"/>
    <w:rsid w:val="00683577"/>
    <w:rsid w:val="0068595B"/>
    <w:rsid w:val="006878E4"/>
    <w:rsid w:val="0069006C"/>
    <w:rsid w:val="00695D07"/>
    <w:rsid w:val="00696315"/>
    <w:rsid w:val="006968CB"/>
    <w:rsid w:val="00696971"/>
    <w:rsid w:val="00696A10"/>
    <w:rsid w:val="006A2D93"/>
    <w:rsid w:val="006A6795"/>
    <w:rsid w:val="006B0924"/>
    <w:rsid w:val="006B29AF"/>
    <w:rsid w:val="006B3FDC"/>
    <w:rsid w:val="006C54C9"/>
    <w:rsid w:val="006C76E3"/>
    <w:rsid w:val="006C7846"/>
    <w:rsid w:val="006D0423"/>
    <w:rsid w:val="006D09C8"/>
    <w:rsid w:val="006D3902"/>
    <w:rsid w:val="006D4EB2"/>
    <w:rsid w:val="006D787A"/>
    <w:rsid w:val="006E26A7"/>
    <w:rsid w:val="006E281B"/>
    <w:rsid w:val="006E2846"/>
    <w:rsid w:val="006E338F"/>
    <w:rsid w:val="006F04B3"/>
    <w:rsid w:val="006F27D7"/>
    <w:rsid w:val="006F2E0A"/>
    <w:rsid w:val="006F47E6"/>
    <w:rsid w:val="006F4E9B"/>
    <w:rsid w:val="006F5C7C"/>
    <w:rsid w:val="007016FF"/>
    <w:rsid w:val="0070259E"/>
    <w:rsid w:val="00703109"/>
    <w:rsid w:val="0070389C"/>
    <w:rsid w:val="007049D1"/>
    <w:rsid w:val="007177BA"/>
    <w:rsid w:val="007220E0"/>
    <w:rsid w:val="00722EC4"/>
    <w:rsid w:val="00723F0D"/>
    <w:rsid w:val="00727132"/>
    <w:rsid w:val="007277F6"/>
    <w:rsid w:val="00727FEE"/>
    <w:rsid w:val="0073094B"/>
    <w:rsid w:val="00731484"/>
    <w:rsid w:val="007344B7"/>
    <w:rsid w:val="00735668"/>
    <w:rsid w:val="00741D2F"/>
    <w:rsid w:val="0074418A"/>
    <w:rsid w:val="00746C8F"/>
    <w:rsid w:val="00747618"/>
    <w:rsid w:val="00750AB4"/>
    <w:rsid w:val="007520AE"/>
    <w:rsid w:val="00752BD3"/>
    <w:rsid w:val="00760D73"/>
    <w:rsid w:val="00761851"/>
    <w:rsid w:val="00761F0B"/>
    <w:rsid w:val="0076321F"/>
    <w:rsid w:val="00764506"/>
    <w:rsid w:val="00765C7B"/>
    <w:rsid w:val="0077017D"/>
    <w:rsid w:val="00770FC7"/>
    <w:rsid w:val="00771C73"/>
    <w:rsid w:val="00775D6C"/>
    <w:rsid w:val="00777578"/>
    <w:rsid w:val="007778BE"/>
    <w:rsid w:val="0078469B"/>
    <w:rsid w:val="0078494F"/>
    <w:rsid w:val="0078515F"/>
    <w:rsid w:val="00785510"/>
    <w:rsid w:val="00786DFC"/>
    <w:rsid w:val="00786EAA"/>
    <w:rsid w:val="0079084E"/>
    <w:rsid w:val="00793FD6"/>
    <w:rsid w:val="00794130"/>
    <w:rsid w:val="00794723"/>
    <w:rsid w:val="007949F4"/>
    <w:rsid w:val="007953A7"/>
    <w:rsid w:val="007A1717"/>
    <w:rsid w:val="007A555B"/>
    <w:rsid w:val="007A5DF0"/>
    <w:rsid w:val="007A7524"/>
    <w:rsid w:val="007A7AE3"/>
    <w:rsid w:val="007B0867"/>
    <w:rsid w:val="007B0DB7"/>
    <w:rsid w:val="007B5491"/>
    <w:rsid w:val="007B634E"/>
    <w:rsid w:val="007C2257"/>
    <w:rsid w:val="007C3344"/>
    <w:rsid w:val="007C52D4"/>
    <w:rsid w:val="007D0F10"/>
    <w:rsid w:val="007D3B07"/>
    <w:rsid w:val="007D6AF4"/>
    <w:rsid w:val="007E35E8"/>
    <w:rsid w:val="007E6630"/>
    <w:rsid w:val="007E70B1"/>
    <w:rsid w:val="007F18D1"/>
    <w:rsid w:val="007F7428"/>
    <w:rsid w:val="00800491"/>
    <w:rsid w:val="00801DFC"/>
    <w:rsid w:val="00802B8A"/>
    <w:rsid w:val="008032DC"/>
    <w:rsid w:val="008042DF"/>
    <w:rsid w:val="00805BF7"/>
    <w:rsid w:val="00810658"/>
    <w:rsid w:val="0081071F"/>
    <w:rsid w:val="008136D5"/>
    <w:rsid w:val="008165FC"/>
    <w:rsid w:val="0081738B"/>
    <w:rsid w:val="00820AC1"/>
    <w:rsid w:val="00820CE2"/>
    <w:rsid w:val="0082237A"/>
    <w:rsid w:val="00823DFB"/>
    <w:rsid w:val="00826462"/>
    <w:rsid w:val="00827C71"/>
    <w:rsid w:val="00830D0A"/>
    <w:rsid w:val="00833501"/>
    <w:rsid w:val="008377BF"/>
    <w:rsid w:val="008412C3"/>
    <w:rsid w:val="008421FA"/>
    <w:rsid w:val="00844252"/>
    <w:rsid w:val="0084662D"/>
    <w:rsid w:val="00850F7C"/>
    <w:rsid w:val="008515FC"/>
    <w:rsid w:val="00853528"/>
    <w:rsid w:val="0085497C"/>
    <w:rsid w:val="00855C54"/>
    <w:rsid w:val="00855E9E"/>
    <w:rsid w:val="00855FE5"/>
    <w:rsid w:val="00856DB9"/>
    <w:rsid w:val="0085700E"/>
    <w:rsid w:val="0086191D"/>
    <w:rsid w:val="00861CBF"/>
    <w:rsid w:val="008630FB"/>
    <w:rsid w:val="008645ED"/>
    <w:rsid w:val="008663D1"/>
    <w:rsid w:val="0087167E"/>
    <w:rsid w:val="0087667B"/>
    <w:rsid w:val="00876F74"/>
    <w:rsid w:val="008813BE"/>
    <w:rsid w:val="008834E4"/>
    <w:rsid w:val="00883669"/>
    <w:rsid w:val="0088503A"/>
    <w:rsid w:val="00885B7F"/>
    <w:rsid w:val="00886420"/>
    <w:rsid w:val="0089300B"/>
    <w:rsid w:val="008932D1"/>
    <w:rsid w:val="008A0F18"/>
    <w:rsid w:val="008A22B7"/>
    <w:rsid w:val="008A2D02"/>
    <w:rsid w:val="008A5B28"/>
    <w:rsid w:val="008A6828"/>
    <w:rsid w:val="008A7396"/>
    <w:rsid w:val="008B140F"/>
    <w:rsid w:val="008B24E7"/>
    <w:rsid w:val="008B302E"/>
    <w:rsid w:val="008B3BFA"/>
    <w:rsid w:val="008B669D"/>
    <w:rsid w:val="008B677B"/>
    <w:rsid w:val="008C1734"/>
    <w:rsid w:val="008C1B27"/>
    <w:rsid w:val="008C1B54"/>
    <w:rsid w:val="008C2EA9"/>
    <w:rsid w:val="008C5CF8"/>
    <w:rsid w:val="008C69D9"/>
    <w:rsid w:val="008C6CD9"/>
    <w:rsid w:val="008C772B"/>
    <w:rsid w:val="008D0810"/>
    <w:rsid w:val="008D0F75"/>
    <w:rsid w:val="008D32FA"/>
    <w:rsid w:val="008D34B6"/>
    <w:rsid w:val="008D43CD"/>
    <w:rsid w:val="008D4A4C"/>
    <w:rsid w:val="008D53B0"/>
    <w:rsid w:val="008D5E6F"/>
    <w:rsid w:val="008E01E0"/>
    <w:rsid w:val="008E0420"/>
    <w:rsid w:val="008E18DB"/>
    <w:rsid w:val="008E3B1E"/>
    <w:rsid w:val="008E40A8"/>
    <w:rsid w:val="008E41D8"/>
    <w:rsid w:val="008E447F"/>
    <w:rsid w:val="008E60AC"/>
    <w:rsid w:val="008E7F39"/>
    <w:rsid w:val="008F08A7"/>
    <w:rsid w:val="008F0C5D"/>
    <w:rsid w:val="008F1210"/>
    <w:rsid w:val="008F23ED"/>
    <w:rsid w:val="008F26D1"/>
    <w:rsid w:val="008F323C"/>
    <w:rsid w:val="008F38FF"/>
    <w:rsid w:val="008F4D0A"/>
    <w:rsid w:val="008F62A1"/>
    <w:rsid w:val="008F6A9E"/>
    <w:rsid w:val="008F72F5"/>
    <w:rsid w:val="008F7BEE"/>
    <w:rsid w:val="00903191"/>
    <w:rsid w:val="009044BC"/>
    <w:rsid w:val="00904A20"/>
    <w:rsid w:val="00905916"/>
    <w:rsid w:val="009069BB"/>
    <w:rsid w:val="00906B32"/>
    <w:rsid w:val="009103BC"/>
    <w:rsid w:val="009109D9"/>
    <w:rsid w:val="009114E7"/>
    <w:rsid w:val="00911659"/>
    <w:rsid w:val="00911CAE"/>
    <w:rsid w:val="009121D7"/>
    <w:rsid w:val="009132E4"/>
    <w:rsid w:val="00915130"/>
    <w:rsid w:val="0091604F"/>
    <w:rsid w:val="009175D4"/>
    <w:rsid w:val="00920863"/>
    <w:rsid w:val="00923E76"/>
    <w:rsid w:val="00924191"/>
    <w:rsid w:val="00930A9E"/>
    <w:rsid w:val="0093101F"/>
    <w:rsid w:val="0093297F"/>
    <w:rsid w:val="009342B2"/>
    <w:rsid w:val="009348C2"/>
    <w:rsid w:val="00935386"/>
    <w:rsid w:val="00935543"/>
    <w:rsid w:val="0094010F"/>
    <w:rsid w:val="00940F3E"/>
    <w:rsid w:val="009422DC"/>
    <w:rsid w:val="00943048"/>
    <w:rsid w:val="00943CA6"/>
    <w:rsid w:val="00945E76"/>
    <w:rsid w:val="009467BA"/>
    <w:rsid w:val="009470A0"/>
    <w:rsid w:val="00947202"/>
    <w:rsid w:val="0094742E"/>
    <w:rsid w:val="00947A06"/>
    <w:rsid w:val="00947F48"/>
    <w:rsid w:val="00952226"/>
    <w:rsid w:val="00953827"/>
    <w:rsid w:val="009543EC"/>
    <w:rsid w:val="00955C07"/>
    <w:rsid w:val="009565AD"/>
    <w:rsid w:val="00956BB9"/>
    <w:rsid w:val="00957FF3"/>
    <w:rsid w:val="00962DBB"/>
    <w:rsid w:val="00964193"/>
    <w:rsid w:val="0096738F"/>
    <w:rsid w:val="009703D0"/>
    <w:rsid w:val="009709FC"/>
    <w:rsid w:val="0097156D"/>
    <w:rsid w:val="00973393"/>
    <w:rsid w:val="0097344A"/>
    <w:rsid w:val="00973EA8"/>
    <w:rsid w:val="0097488C"/>
    <w:rsid w:val="00974D56"/>
    <w:rsid w:val="009760BE"/>
    <w:rsid w:val="00976218"/>
    <w:rsid w:val="00976DE5"/>
    <w:rsid w:val="00977368"/>
    <w:rsid w:val="00980FE2"/>
    <w:rsid w:val="00985217"/>
    <w:rsid w:val="00985E32"/>
    <w:rsid w:val="0098629B"/>
    <w:rsid w:val="00996A1E"/>
    <w:rsid w:val="00997B04"/>
    <w:rsid w:val="009A0520"/>
    <w:rsid w:val="009A0B12"/>
    <w:rsid w:val="009A24F8"/>
    <w:rsid w:val="009A4FB9"/>
    <w:rsid w:val="009A562F"/>
    <w:rsid w:val="009B0D3A"/>
    <w:rsid w:val="009B0FE1"/>
    <w:rsid w:val="009B2E94"/>
    <w:rsid w:val="009B4906"/>
    <w:rsid w:val="009C0C11"/>
    <w:rsid w:val="009C5971"/>
    <w:rsid w:val="009C5BC5"/>
    <w:rsid w:val="009C6523"/>
    <w:rsid w:val="009C7336"/>
    <w:rsid w:val="009D34D7"/>
    <w:rsid w:val="009D34F1"/>
    <w:rsid w:val="009D3AE5"/>
    <w:rsid w:val="009D699F"/>
    <w:rsid w:val="009E1468"/>
    <w:rsid w:val="009E1BDC"/>
    <w:rsid w:val="009E6325"/>
    <w:rsid w:val="009E66E3"/>
    <w:rsid w:val="009F02AD"/>
    <w:rsid w:val="009F0E8D"/>
    <w:rsid w:val="00A018BC"/>
    <w:rsid w:val="00A02798"/>
    <w:rsid w:val="00A0419A"/>
    <w:rsid w:val="00A0552A"/>
    <w:rsid w:val="00A06350"/>
    <w:rsid w:val="00A1167A"/>
    <w:rsid w:val="00A1191B"/>
    <w:rsid w:val="00A14073"/>
    <w:rsid w:val="00A14D21"/>
    <w:rsid w:val="00A15352"/>
    <w:rsid w:val="00A15E67"/>
    <w:rsid w:val="00A1636F"/>
    <w:rsid w:val="00A21A97"/>
    <w:rsid w:val="00A220E0"/>
    <w:rsid w:val="00A22803"/>
    <w:rsid w:val="00A22AFD"/>
    <w:rsid w:val="00A24312"/>
    <w:rsid w:val="00A25346"/>
    <w:rsid w:val="00A270FD"/>
    <w:rsid w:val="00A30BCA"/>
    <w:rsid w:val="00A30CF5"/>
    <w:rsid w:val="00A33C61"/>
    <w:rsid w:val="00A34FFD"/>
    <w:rsid w:val="00A35A22"/>
    <w:rsid w:val="00A35DD9"/>
    <w:rsid w:val="00A40156"/>
    <w:rsid w:val="00A41CAE"/>
    <w:rsid w:val="00A430B0"/>
    <w:rsid w:val="00A4510A"/>
    <w:rsid w:val="00A457B7"/>
    <w:rsid w:val="00A4788E"/>
    <w:rsid w:val="00A51685"/>
    <w:rsid w:val="00A516CC"/>
    <w:rsid w:val="00A51F7B"/>
    <w:rsid w:val="00A610C8"/>
    <w:rsid w:val="00A611D8"/>
    <w:rsid w:val="00A61CAE"/>
    <w:rsid w:val="00A631B6"/>
    <w:rsid w:val="00A648BD"/>
    <w:rsid w:val="00A64D77"/>
    <w:rsid w:val="00A655FF"/>
    <w:rsid w:val="00A667E5"/>
    <w:rsid w:val="00A67053"/>
    <w:rsid w:val="00A67641"/>
    <w:rsid w:val="00A70528"/>
    <w:rsid w:val="00A722C5"/>
    <w:rsid w:val="00A76E61"/>
    <w:rsid w:val="00A773F2"/>
    <w:rsid w:val="00A80875"/>
    <w:rsid w:val="00A83287"/>
    <w:rsid w:val="00A85160"/>
    <w:rsid w:val="00A91384"/>
    <w:rsid w:val="00A94B4B"/>
    <w:rsid w:val="00A94F49"/>
    <w:rsid w:val="00AA0944"/>
    <w:rsid w:val="00AA302E"/>
    <w:rsid w:val="00AA338F"/>
    <w:rsid w:val="00AB2135"/>
    <w:rsid w:val="00AB4225"/>
    <w:rsid w:val="00AB4B85"/>
    <w:rsid w:val="00AB54BE"/>
    <w:rsid w:val="00AC0062"/>
    <w:rsid w:val="00AC03D2"/>
    <w:rsid w:val="00AC0726"/>
    <w:rsid w:val="00AC0809"/>
    <w:rsid w:val="00AC0C19"/>
    <w:rsid w:val="00AC4CCA"/>
    <w:rsid w:val="00AC538F"/>
    <w:rsid w:val="00AD03F9"/>
    <w:rsid w:val="00AD25CD"/>
    <w:rsid w:val="00AE029E"/>
    <w:rsid w:val="00AE2331"/>
    <w:rsid w:val="00AE4ACD"/>
    <w:rsid w:val="00AE7C17"/>
    <w:rsid w:val="00AF1D63"/>
    <w:rsid w:val="00AF1FB4"/>
    <w:rsid w:val="00B00222"/>
    <w:rsid w:val="00B0392D"/>
    <w:rsid w:val="00B03EB9"/>
    <w:rsid w:val="00B043A0"/>
    <w:rsid w:val="00B05362"/>
    <w:rsid w:val="00B06756"/>
    <w:rsid w:val="00B06B9C"/>
    <w:rsid w:val="00B06D3E"/>
    <w:rsid w:val="00B10426"/>
    <w:rsid w:val="00B11879"/>
    <w:rsid w:val="00B13D64"/>
    <w:rsid w:val="00B14865"/>
    <w:rsid w:val="00B15B19"/>
    <w:rsid w:val="00B17BE0"/>
    <w:rsid w:val="00B20437"/>
    <w:rsid w:val="00B22BE1"/>
    <w:rsid w:val="00B23579"/>
    <w:rsid w:val="00B2368C"/>
    <w:rsid w:val="00B23A40"/>
    <w:rsid w:val="00B254B8"/>
    <w:rsid w:val="00B27EBA"/>
    <w:rsid w:val="00B322D4"/>
    <w:rsid w:val="00B33635"/>
    <w:rsid w:val="00B339AF"/>
    <w:rsid w:val="00B339DF"/>
    <w:rsid w:val="00B34AAE"/>
    <w:rsid w:val="00B37253"/>
    <w:rsid w:val="00B40A84"/>
    <w:rsid w:val="00B43303"/>
    <w:rsid w:val="00B43F6E"/>
    <w:rsid w:val="00B448D4"/>
    <w:rsid w:val="00B44FD8"/>
    <w:rsid w:val="00B45073"/>
    <w:rsid w:val="00B46ADF"/>
    <w:rsid w:val="00B5046F"/>
    <w:rsid w:val="00B510C1"/>
    <w:rsid w:val="00B532AF"/>
    <w:rsid w:val="00B547FE"/>
    <w:rsid w:val="00B562B5"/>
    <w:rsid w:val="00B62002"/>
    <w:rsid w:val="00B62E66"/>
    <w:rsid w:val="00B66090"/>
    <w:rsid w:val="00B668A1"/>
    <w:rsid w:val="00B73807"/>
    <w:rsid w:val="00B74CC4"/>
    <w:rsid w:val="00B753A4"/>
    <w:rsid w:val="00B760E3"/>
    <w:rsid w:val="00B76AD7"/>
    <w:rsid w:val="00B7732D"/>
    <w:rsid w:val="00B80732"/>
    <w:rsid w:val="00B81246"/>
    <w:rsid w:val="00B868FA"/>
    <w:rsid w:val="00B90753"/>
    <w:rsid w:val="00B941DF"/>
    <w:rsid w:val="00B96F06"/>
    <w:rsid w:val="00BA3B5E"/>
    <w:rsid w:val="00BA484E"/>
    <w:rsid w:val="00BA7F01"/>
    <w:rsid w:val="00BB052F"/>
    <w:rsid w:val="00BB2CC3"/>
    <w:rsid w:val="00BB5726"/>
    <w:rsid w:val="00BB7477"/>
    <w:rsid w:val="00BB74E6"/>
    <w:rsid w:val="00BC01EF"/>
    <w:rsid w:val="00BC039B"/>
    <w:rsid w:val="00BC23DD"/>
    <w:rsid w:val="00BC2EEB"/>
    <w:rsid w:val="00BC31DD"/>
    <w:rsid w:val="00BC4BFA"/>
    <w:rsid w:val="00BC57F7"/>
    <w:rsid w:val="00BD209D"/>
    <w:rsid w:val="00BD585E"/>
    <w:rsid w:val="00BE1EA0"/>
    <w:rsid w:val="00BE2753"/>
    <w:rsid w:val="00BE5FA3"/>
    <w:rsid w:val="00BE777B"/>
    <w:rsid w:val="00BF093C"/>
    <w:rsid w:val="00BF1EB9"/>
    <w:rsid w:val="00BF22F2"/>
    <w:rsid w:val="00BF2FD9"/>
    <w:rsid w:val="00BF3B95"/>
    <w:rsid w:val="00C0137A"/>
    <w:rsid w:val="00C01E8B"/>
    <w:rsid w:val="00C04113"/>
    <w:rsid w:val="00C102BA"/>
    <w:rsid w:val="00C10B62"/>
    <w:rsid w:val="00C12899"/>
    <w:rsid w:val="00C13F48"/>
    <w:rsid w:val="00C16420"/>
    <w:rsid w:val="00C20A70"/>
    <w:rsid w:val="00C21DEC"/>
    <w:rsid w:val="00C2228E"/>
    <w:rsid w:val="00C22FEE"/>
    <w:rsid w:val="00C23D48"/>
    <w:rsid w:val="00C26C20"/>
    <w:rsid w:val="00C32181"/>
    <w:rsid w:val="00C335A8"/>
    <w:rsid w:val="00C36804"/>
    <w:rsid w:val="00C36A8C"/>
    <w:rsid w:val="00C36B14"/>
    <w:rsid w:val="00C372BB"/>
    <w:rsid w:val="00C40F9F"/>
    <w:rsid w:val="00C43089"/>
    <w:rsid w:val="00C463CF"/>
    <w:rsid w:val="00C55848"/>
    <w:rsid w:val="00C558F4"/>
    <w:rsid w:val="00C56238"/>
    <w:rsid w:val="00C618A5"/>
    <w:rsid w:val="00C67ABF"/>
    <w:rsid w:val="00C706B7"/>
    <w:rsid w:val="00C71AB6"/>
    <w:rsid w:val="00C737DD"/>
    <w:rsid w:val="00C7419C"/>
    <w:rsid w:val="00C76B1D"/>
    <w:rsid w:val="00C76FAE"/>
    <w:rsid w:val="00C7755A"/>
    <w:rsid w:val="00C8166E"/>
    <w:rsid w:val="00C96597"/>
    <w:rsid w:val="00C97BDA"/>
    <w:rsid w:val="00CA33C8"/>
    <w:rsid w:val="00CA362B"/>
    <w:rsid w:val="00CA3B32"/>
    <w:rsid w:val="00CA59FB"/>
    <w:rsid w:val="00CA6600"/>
    <w:rsid w:val="00CB504C"/>
    <w:rsid w:val="00CB51A0"/>
    <w:rsid w:val="00CB6C78"/>
    <w:rsid w:val="00CC041D"/>
    <w:rsid w:val="00CC3317"/>
    <w:rsid w:val="00CC4AFE"/>
    <w:rsid w:val="00CD06B3"/>
    <w:rsid w:val="00CD244B"/>
    <w:rsid w:val="00CD547F"/>
    <w:rsid w:val="00CD653C"/>
    <w:rsid w:val="00CE1C39"/>
    <w:rsid w:val="00CE2629"/>
    <w:rsid w:val="00CE77BE"/>
    <w:rsid w:val="00CF3655"/>
    <w:rsid w:val="00CF3781"/>
    <w:rsid w:val="00CF68AC"/>
    <w:rsid w:val="00CF7270"/>
    <w:rsid w:val="00D0004E"/>
    <w:rsid w:val="00D011B0"/>
    <w:rsid w:val="00D01281"/>
    <w:rsid w:val="00D05B3F"/>
    <w:rsid w:val="00D074E1"/>
    <w:rsid w:val="00D10945"/>
    <w:rsid w:val="00D10B43"/>
    <w:rsid w:val="00D124D1"/>
    <w:rsid w:val="00D15AC6"/>
    <w:rsid w:val="00D20705"/>
    <w:rsid w:val="00D20B5D"/>
    <w:rsid w:val="00D315E9"/>
    <w:rsid w:val="00D32B49"/>
    <w:rsid w:val="00D4002C"/>
    <w:rsid w:val="00D40414"/>
    <w:rsid w:val="00D41409"/>
    <w:rsid w:val="00D41DAD"/>
    <w:rsid w:val="00D42663"/>
    <w:rsid w:val="00D44BBB"/>
    <w:rsid w:val="00D45AE3"/>
    <w:rsid w:val="00D47B01"/>
    <w:rsid w:val="00D5206A"/>
    <w:rsid w:val="00D56202"/>
    <w:rsid w:val="00D578F3"/>
    <w:rsid w:val="00D609A4"/>
    <w:rsid w:val="00D61570"/>
    <w:rsid w:val="00D62DE3"/>
    <w:rsid w:val="00D64823"/>
    <w:rsid w:val="00D65A40"/>
    <w:rsid w:val="00D743B9"/>
    <w:rsid w:val="00D75D03"/>
    <w:rsid w:val="00D77732"/>
    <w:rsid w:val="00D80368"/>
    <w:rsid w:val="00D80C02"/>
    <w:rsid w:val="00D814FC"/>
    <w:rsid w:val="00D82204"/>
    <w:rsid w:val="00D86DD5"/>
    <w:rsid w:val="00D90329"/>
    <w:rsid w:val="00D91C3A"/>
    <w:rsid w:val="00D91F8B"/>
    <w:rsid w:val="00D946E8"/>
    <w:rsid w:val="00D952C3"/>
    <w:rsid w:val="00D956FB"/>
    <w:rsid w:val="00D979C8"/>
    <w:rsid w:val="00DA075E"/>
    <w:rsid w:val="00DA0E1D"/>
    <w:rsid w:val="00DA1B38"/>
    <w:rsid w:val="00DA58E3"/>
    <w:rsid w:val="00DA5B47"/>
    <w:rsid w:val="00DB000E"/>
    <w:rsid w:val="00DB1F2C"/>
    <w:rsid w:val="00DB2AF5"/>
    <w:rsid w:val="00DB34F8"/>
    <w:rsid w:val="00DB3BF0"/>
    <w:rsid w:val="00DB5143"/>
    <w:rsid w:val="00DB6EF4"/>
    <w:rsid w:val="00DC1221"/>
    <w:rsid w:val="00DC55F3"/>
    <w:rsid w:val="00DC5FB4"/>
    <w:rsid w:val="00DD15C8"/>
    <w:rsid w:val="00DE156F"/>
    <w:rsid w:val="00DE1942"/>
    <w:rsid w:val="00DE4D3E"/>
    <w:rsid w:val="00DF011A"/>
    <w:rsid w:val="00DF2412"/>
    <w:rsid w:val="00DF29F0"/>
    <w:rsid w:val="00DF36C8"/>
    <w:rsid w:val="00DF5C55"/>
    <w:rsid w:val="00DF7F50"/>
    <w:rsid w:val="00E02D2A"/>
    <w:rsid w:val="00E040CD"/>
    <w:rsid w:val="00E04498"/>
    <w:rsid w:val="00E0635C"/>
    <w:rsid w:val="00E07B85"/>
    <w:rsid w:val="00E07D05"/>
    <w:rsid w:val="00E11482"/>
    <w:rsid w:val="00E12E22"/>
    <w:rsid w:val="00E14A0C"/>
    <w:rsid w:val="00E14DD5"/>
    <w:rsid w:val="00E164B8"/>
    <w:rsid w:val="00E17668"/>
    <w:rsid w:val="00E17FE8"/>
    <w:rsid w:val="00E23B93"/>
    <w:rsid w:val="00E241A9"/>
    <w:rsid w:val="00E253AE"/>
    <w:rsid w:val="00E328BD"/>
    <w:rsid w:val="00E3571D"/>
    <w:rsid w:val="00E36665"/>
    <w:rsid w:val="00E36AF1"/>
    <w:rsid w:val="00E377FF"/>
    <w:rsid w:val="00E40C82"/>
    <w:rsid w:val="00E43273"/>
    <w:rsid w:val="00E46234"/>
    <w:rsid w:val="00E46455"/>
    <w:rsid w:val="00E46987"/>
    <w:rsid w:val="00E52880"/>
    <w:rsid w:val="00E52986"/>
    <w:rsid w:val="00E53740"/>
    <w:rsid w:val="00E55FE0"/>
    <w:rsid w:val="00E6012C"/>
    <w:rsid w:val="00E606C3"/>
    <w:rsid w:val="00E60919"/>
    <w:rsid w:val="00E612A6"/>
    <w:rsid w:val="00E61711"/>
    <w:rsid w:val="00E62AFB"/>
    <w:rsid w:val="00E65A61"/>
    <w:rsid w:val="00E65F3F"/>
    <w:rsid w:val="00E71967"/>
    <w:rsid w:val="00E7237E"/>
    <w:rsid w:val="00E73BA0"/>
    <w:rsid w:val="00E74A24"/>
    <w:rsid w:val="00E80270"/>
    <w:rsid w:val="00E80894"/>
    <w:rsid w:val="00E80973"/>
    <w:rsid w:val="00E8137C"/>
    <w:rsid w:val="00E815A3"/>
    <w:rsid w:val="00E82E20"/>
    <w:rsid w:val="00E83251"/>
    <w:rsid w:val="00E83751"/>
    <w:rsid w:val="00E93D52"/>
    <w:rsid w:val="00E94B19"/>
    <w:rsid w:val="00EA29FE"/>
    <w:rsid w:val="00EA372D"/>
    <w:rsid w:val="00EA425E"/>
    <w:rsid w:val="00EA6013"/>
    <w:rsid w:val="00EA6692"/>
    <w:rsid w:val="00EA67CF"/>
    <w:rsid w:val="00EA7213"/>
    <w:rsid w:val="00EB1451"/>
    <w:rsid w:val="00EB4696"/>
    <w:rsid w:val="00EB5BCE"/>
    <w:rsid w:val="00EB6607"/>
    <w:rsid w:val="00EC4C22"/>
    <w:rsid w:val="00ED154E"/>
    <w:rsid w:val="00ED23C6"/>
    <w:rsid w:val="00ED389E"/>
    <w:rsid w:val="00ED3A36"/>
    <w:rsid w:val="00ED67CD"/>
    <w:rsid w:val="00EE12B1"/>
    <w:rsid w:val="00EE2D6E"/>
    <w:rsid w:val="00EE38A4"/>
    <w:rsid w:val="00EE4EFC"/>
    <w:rsid w:val="00EE6457"/>
    <w:rsid w:val="00EF0ABF"/>
    <w:rsid w:val="00EF3033"/>
    <w:rsid w:val="00EF3619"/>
    <w:rsid w:val="00EF7FB3"/>
    <w:rsid w:val="00F01D57"/>
    <w:rsid w:val="00F02D91"/>
    <w:rsid w:val="00F065AA"/>
    <w:rsid w:val="00F07715"/>
    <w:rsid w:val="00F10198"/>
    <w:rsid w:val="00F10F7F"/>
    <w:rsid w:val="00F12574"/>
    <w:rsid w:val="00F12738"/>
    <w:rsid w:val="00F13767"/>
    <w:rsid w:val="00F14E85"/>
    <w:rsid w:val="00F1605D"/>
    <w:rsid w:val="00F16C01"/>
    <w:rsid w:val="00F1762C"/>
    <w:rsid w:val="00F263E1"/>
    <w:rsid w:val="00F3035E"/>
    <w:rsid w:val="00F3061E"/>
    <w:rsid w:val="00F3091F"/>
    <w:rsid w:val="00F31371"/>
    <w:rsid w:val="00F31528"/>
    <w:rsid w:val="00F31E8A"/>
    <w:rsid w:val="00F335B9"/>
    <w:rsid w:val="00F34BD7"/>
    <w:rsid w:val="00F37393"/>
    <w:rsid w:val="00F40889"/>
    <w:rsid w:val="00F42BCA"/>
    <w:rsid w:val="00F441D3"/>
    <w:rsid w:val="00F444A0"/>
    <w:rsid w:val="00F44670"/>
    <w:rsid w:val="00F46F59"/>
    <w:rsid w:val="00F52376"/>
    <w:rsid w:val="00F5540F"/>
    <w:rsid w:val="00F555CE"/>
    <w:rsid w:val="00F61141"/>
    <w:rsid w:val="00F621AD"/>
    <w:rsid w:val="00F62758"/>
    <w:rsid w:val="00F676E1"/>
    <w:rsid w:val="00F72A5F"/>
    <w:rsid w:val="00F73010"/>
    <w:rsid w:val="00F81478"/>
    <w:rsid w:val="00F85607"/>
    <w:rsid w:val="00F857C8"/>
    <w:rsid w:val="00F86818"/>
    <w:rsid w:val="00F87381"/>
    <w:rsid w:val="00F92B81"/>
    <w:rsid w:val="00F94B45"/>
    <w:rsid w:val="00F96149"/>
    <w:rsid w:val="00F96604"/>
    <w:rsid w:val="00F9682D"/>
    <w:rsid w:val="00FA08A5"/>
    <w:rsid w:val="00FA0B79"/>
    <w:rsid w:val="00FA19E7"/>
    <w:rsid w:val="00FA2AF3"/>
    <w:rsid w:val="00FA4A66"/>
    <w:rsid w:val="00FA6B51"/>
    <w:rsid w:val="00FB0955"/>
    <w:rsid w:val="00FB10B9"/>
    <w:rsid w:val="00FB3338"/>
    <w:rsid w:val="00FC00F7"/>
    <w:rsid w:val="00FC060D"/>
    <w:rsid w:val="00FC4D16"/>
    <w:rsid w:val="00FC77FE"/>
    <w:rsid w:val="00FD35ED"/>
    <w:rsid w:val="00FD6453"/>
    <w:rsid w:val="00FD69F6"/>
    <w:rsid w:val="00FD6E36"/>
    <w:rsid w:val="00FE1E08"/>
    <w:rsid w:val="00FE2388"/>
    <w:rsid w:val="00FE2A40"/>
    <w:rsid w:val="00FF2C0F"/>
    <w:rsid w:val="00FF643C"/>
    <w:rsid w:val="00FF6A22"/>
    <w:rsid w:val="00FF6CAB"/>
    <w:rsid w:val="00FF70E0"/>
  </w:rsids>
  <m:mathPr>
    <m:mathFont m:val="Cambria Math"/>
    <m:brkBin m:val="before"/>
    <m:brkBinSub m:val="--"/>
    <m:smallFrac/>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strokecolor="none"/>
    </o:shapedefaults>
    <o:shapelayout v:ext="edit">
      <o:idmap v:ext="edit" data="1"/>
      <o:rules v:ext="edit">
        <o:r id="V:Rule40" type="connector" idref="#Straight Arrow Connector 229"/>
        <o:r id="V:Rule41" type="connector" idref="#Straight Arrow Connector 47"/>
        <o:r id="V:Rule42" type="connector" idref="#Straight Arrow Connector 48"/>
        <o:r id="V:Rule43" type="connector" idref="#Straight Arrow Connector 232"/>
        <o:r id="V:Rule44" type="connector" idref="#Straight Arrow Connector 38"/>
        <o:r id="V:Rule45" type="connector" idref="#Straight Arrow Connector 247"/>
        <o:r id="V:Rule46" type="connector" idref="#Straight Arrow Connector 254"/>
        <o:r id="V:Rule47" type="connector" idref="#Straight Arrow Connector 71"/>
        <o:r id="V:Rule48" type="connector" idref="#Straight Arrow Connector 82"/>
        <o:r id="V:Rule49" type="connector" idref="#Straight Arrow Connector 68"/>
        <o:r id="V:Rule50" type="connector" idref="#Straight Arrow Connector 280"/>
        <o:r id="V:Rule51" type="connector" idref="#Straight Arrow Connector 37"/>
        <o:r id="V:Rule52" type="connector" idref="#Straight Arrow Connector 246"/>
        <o:r id="V:Rule53" type="connector" idref="#Straight Arrow Connector 51"/>
        <o:r id="V:Rule54" type="connector" idref="#Straight Arrow Connector 252"/>
        <o:r id="V:Rule55" type="connector" idref="#Straight Arrow Connector 50"/>
        <o:r id="V:Rule56" type="connector" idref="#Straight Arrow Connector 255"/>
        <o:r id="V:Rule57" type="connector" idref="#Straight Arrow Connector 258"/>
        <o:r id="V:Rule58" type="connector" idref="#Straight Arrow Connector 59"/>
        <o:r id="V:Rule59" type="connector" idref="#Straight Arrow Connector 56"/>
        <o:r id="V:Rule60" type="connector" idref="#Straight Arrow Connector 261"/>
        <o:r id="V:Rule61" type="connector" idref="#Straight Arrow Connector 62"/>
        <o:r id="V:Rule62" type="connector" idref="#Straight Arrow Connector 36"/>
        <o:r id="V:Rule63" type="connector" idref="#Straight Arrow Connector 267"/>
        <o:r id="V:Rule64" type="connector" idref="#Straight Arrow Connector 43"/>
        <o:r id="V:Rule65" type="connector" idref="#Straight Arrow Connector 264"/>
        <o:r id="V:Rule66" type="connector" idref="#Straight Arrow Connector 65"/>
        <o:r id="V:Rule67" type="connector" idref="#Straight Arrow Connector 34"/>
        <o:r id="V:Rule68" type="connector" idref="#Straight Arrow Connector 277"/>
        <o:r id="V:Rule69" type="connector" idref="#Straight Arrow Connector 256"/>
        <o:r id="V:Rule70" type="connector" idref="#Straight Arrow Connector 276"/>
        <o:r id="V:Rule71" type="connector" idref="#Straight Arrow Connector 257"/>
        <o:r id="V:Rule72" type="connector" idref="#Straight Arrow Connector 35"/>
        <o:r id="V:Rule73" type="connector" idref="#Straight Arrow Connector 270"/>
        <o:r id="V:Rule74" type="connector" idref="#Straight Arrow Connector 79"/>
        <o:r id="V:Rule75" type="connector" idref="#Straight Arrow Connector 13"/>
        <o:r id="V:Rule76" type="connector" idref="#Straight Arrow Connector 12"/>
        <o:r id="V:Rule77" type="connector" idref="#Straight Arrow Connector 273"/>
        <o:r id="V:Rule78" type="connector" idref="#Straight Arrow Connector 4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0BCA"/>
  </w:style>
  <w:style w:type="paragraph" w:styleId="Heading1">
    <w:name w:val="heading 1"/>
    <w:basedOn w:val="Normal"/>
    <w:next w:val="Normal"/>
    <w:link w:val="Heading1Char"/>
    <w:uiPriority w:val="9"/>
    <w:qFormat/>
    <w:rsid w:val="00765C7B"/>
    <w:pPr>
      <w:keepNext/>
      <w:keepLines/>
      <w:spacing w:before="480" w:after="0" w:line="240" w:lineRule="auto"/>
      <w:outlineLvl w:val="0"/>
    </w:pPr>
    <w:rPr>
      <w:rFonts w:ascii="Times New Roman" w:eastAsiaTheme="majorEastAsia" w:hAnsi="Times New Roman"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2D5D5E"/>
    <w:pPr>
      <w:spacing w:line="480" w:lineRule="auto"/>
      <w:outlineLvl w:val="1"/>
    </w:pPr>
    <w:rPr>
      <w:rFonts w:ascii="Times New Roman" w:hAnsi="Times New Roman" w:cs="Times New Roman"/>
      <w:b/>
      <w:sz w:val="24"/>
      <w:szCs w:val="32"/>
    </w:rPr>
  </w:style>
  <w:style w:type="paragraph" w:styleId="Heading3">
    <w:name w:val="heading 3"/>
    <w:basedOn w:val="Normal"/>
    <w:next w:val="Normal"/>
    <w:link w:val="Heading3Char"/>
    <w:uiPriority w:val="9"/>
    <w:unhideWhenUsed/>
    <w:qFormat/>
    <w:rsid w:val="002D5D5E"/>
    <w:pPr>
      <w:spacing w:line="480" w:lineRule="auto"/>
      <w:outlineLvl w:val="2"/>
    </w:pPr>
    <w:rPr>
      <w:rFonts w:ascii="Times New Roman" w:hAnsi="Times New Roman" w:cs="Times New Roman"/>
      <w:b/>
      <w:sz w:val="24"/>
      <w:szCs w:val="32"/>
    </w:rPr>
  </w:style>
  <w:style w:type="paragraph" w:styleId="Heading4">
    <w:name w:val="heading 4"/>
    <w:basedOn w:val="Normal"/>
    <w:next w:val="Normal"/>
    <w:link w:val="Heading4Char"/>
    <w:uiPriority w:val="9"/>
    <w:unhideWhenUsed/>
    <w:qFormat/>
    <w:rsid w:val="00A1636F"/>
    <w:pPr>
      <w:spacing w:line="480" w:lineRule="auto"/>
      <w:outlineLvl w:val="3"/>
    </w:pPr>
    <w:rPr>
      <w:rFonts w:ascii="Times New Roman" w:hAnsi="Times New Roman" w:cs="Times New Roman"/>
      <w:b/>
      <w:sz w:val="24"/>
      <w:szCs w:val="24"/>
    </w:rPr>
  </w:style>
  <w:style w:type="paragraph" w:styleId="Heading5">
    <w:name w:val="heading 5"/>
    <w:basedOn w:val="Normal"/>
    <w:next w:val="Normal"/>
    <w:link w:val="Heading5Char"/>
    <w:uiPriority w:val="9"/>
    <w:semiHidden/>
    <w:unhideWhenUsed/>
    <w:qFormat/>
    <w:rsid w:val="00A30BC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30BC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30BC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30BCA"/>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A30BC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09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0919"/>
    <w:rPr>
      <w:rFonts w:ascii="Tahoma" w:hAnsi="Tahoma" w:cs="Tahoma"/>
      <w:sz w:val="16"/>
      <w:szCs w:val="16"/>
    </w:rPr>
  </w:style>
  <w:style w:type="table" w:styleId="TableGrid">
    <w:name w:val="Table Grid"/>
    <w:basedOn w:val="TableNormal"/>
    <w:uiPriority w:val="39"/>
    <w:rsid w:val="002838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30BCA"/>
    <w:pPr>
      <w:ind w:left="720"/>
      <w:contextualSpacing/>
    </w:pPr>
  </w:style>
  <w:style w:type="character" w:customStyle="1" w:styleId="posted-on">
    <w:name w:val="posted-on"/>
    <w:basedOn w:val="DefaultParagraphFont"/>
    <w:rsid w:val="000F70B7"/>
  </w:style>
  <w:style w:type="character" w:styleId="Hyperlink">
    <w:name w:val="Hyperlink"/>
    <w:basedOn w:val="DefaultParagraphFont"/>
    <w:uiPriority w:val="99"/>
    <w:unhideWhenUsed/>
    <w:rsid w:val="000F70B7"/>
    <w:rPr>
      <w:color w:val="0000FF"/>
      <w:u w:val="single"/>
    </w:rPr>
  </w:style>
  <w:style w:type="character" w:customStyle="1" w:styleId="byline">
    <w:name w:val="byline"/>
    <w:basedOn w:val="DefaultParagraphFont"/>
    <w:rsid w:val="000F70B7"/>
  </w:style>
  <w:style w:type="character" w:customStyle="1" w:styleId="apple-converted-space">
    <w:name w:val="apple-converted-space"/>
    <w:basedOn w:val="DefaultParagraphFont"/>
    <w:rsid w:val="000F70B7"/>
  </w:style>
  <w:style w:type="character" w:customStyle="1" w:styleId="author">
    <w:name w:val="author"/>
    <w:basedOn w:val="DefaultParagraphFont"/>
    <w:rsid w:val="000F70B7"/>
  </w:style>
  <w:style w:type="paragraph" w:styleId="Header">
    <w:name w:val="header"/>
    <w:basedOn w:val="Normal"/>
    <w:link w:val="HeaderChar"/>
    <w:uiPriority w:val="99"/>
    <w:unhideWhenUsed/>
    <w:rsid w:val="008466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662D"/>
  </w:style>
  <w:style w:type="paragraph" w:styleId="Footer">
    <w:name w:val="footer"/>
    <w:basedOn w:val="Normal"/>
    <w:link w:val="FooterChar"/>
    <w:uiPriority w:val="99"/>
    <w:unhideWhenUsed/>
    <w:rsid w:val="008466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662D"/>
  </w:style>
  <w:style w:type="character" w:customStyle="1" w:styleId="Heading2Char">
    <w:name w:val="Heading 2 Char"/>
    <w:basedOn w:val="DefaultParagraphFont"/>
    <w:link w:val="Heading2"/>
    <w:uiPriority w:val="9"/>
    <w:rsid w:val="002D5D5E"/>
    <w:rPr>
      <w:rFonts w:ascii="Times New Roman" w:hAnsi="Times New Roman" w:cs="Times New Roman"/>
      <w:b/>
      <w:sz w:val="24"/>
      <w:szCs w:val="32"/>
    </w:rPr>
  </w:style>
  <w:style w:type="character" w:customStyle="1" w:styleId="Heading1Char">
    <w:name w:val="Heading 1 Char"/>
    <w:basedOn w:val="DefaultParagraphFont"/>
    <w:link w:val="Heading1"/>
    <w:uiPriority w:val="9"/>
    <w:rsid w:val="00765C7B"/>
    <w:rPr>
      <w:rFonts w:ascii="Times New Roman" w:eastAsiaTheme="majorEastAsia" w:hAnsi="Times New Roman" w:cstheme="majorBidi"/>
      <w:b/>
      <w:bCs/>
      <w:color w:val="365F91" w:themeColor="accent1" w:themeShade="BF"/>
      <w:sz w:val="32"/>
      <w:szCs w:val="28"/>
    </w:rPr>
  </w:style>
  <w:style w:type="paragraph" w:styleId="TOCHeading">
    <w:name w:val="TOC Heading"/>
    <w:basedOn w:val="Heading1"/>
    <w:next w:val="Normal"/>
    <w:uiPriority w:val="39"/>
    <w:unhideWhenUsed/>
    <w:qFormat/>
    <w:rsid w:val="00A30BCA"/>
    <w:pPr>
      <w:outlineLvl w:val="9"/>
    </w:pPr>
  </w:style>
  <w:style w:type="paragraph" w:styleId="TOC2">
    <w:name w:val="toc 2"/>
    <w:basedOn w:val="Normal"/>
    <w:next w:val="Normal"/>
    <w:autoRedefine/>
    <w:uiPriority w:val="39"/>
    <w:unhideWhenUsed/>
    <w:rsid w:val="00EE6457"/>
    <w:pPr>
      <w:spacing w:after="100"/>
      <w:ind w:left="220"/>
    </w:pPr>
  </w:style>
  <w:style w:type="paragraph" w:styleId="TOC3">
    <w:name w:val="toc 3"/>
    <w:basedOn w:val="Normal"/>
    <w:next w:val="Normal"/>
    <w:autoRedefine/>
    <w:uiPriority w:val="39"/>
    <w:unhideWhenUsed/>
    <w:rsid w:val="000D38E0"/>
    <w:pPr>
      <w:tabs>
        <w:tab w:val="right" w:leader="dot" w:pos="9350"/>
      </w:tabs>
      <w:spacing w:after="100"/>
      <w:ind w:left="440"/>
    </w:pPr>
    <w:rPr>
      <w:rFonts w:ascii="Times New Roman" w:hAnsi="Times New Roman" w:cs="Times New Roman"/>
      <w:b/>
      <w:lang w:eastAsia="ja-JP"/>
    </w:rPr>
  </w:style>
  <w:style w:type="paragraph" w:styleId="TOC1">
    <w:name w:val="toc 1"/>
    <w:basedOn w:val="Normal"/>
    <w:next w:val="Normal"/>
    <w:autoRedefine/>
    <w:uiPriority w:val="39"/>
    <w:unhideWhenUsed/>
    <w:rsid w:val="00EE6457"/>
    <w:pPr>
      <w:spacing w:after="100"/>
    </w:pPr>
  </w:style>
  <w:style w:type="paragraph" w:styleId="CommentText">
    <w:name w:val="annotation text"/>
    <w:basedOn w:val="Normal"/>
    <w:link w:val="CommentTextChar"/>
    <w:uiPriority w:val="99"/>
    <w:semiHidden/>
    <w:unhideWhenUsed/>
    <w:rsid w:val="005B39CB"/>
    <w:pPr>
      <w:spacing w:after="0" w:line="240" w:lineRule="auto"/>
    </w:pPr>
    <w:rPr>
      <w:rFonts w:ascii="Arial" w:eastAsia="Arial" w:hAnsi="Arial" w:cs="Arial"/>
      <w:color w:val="000000"/>
      <w:sz w:val="20"/>
      <w:szCs w:val="20"/>
      <w:lang w:eastAsia="zh-CN"/>
    </w:rPr>
  </w:style>
  <w:style w:type="character" w:customStyle="1" w:styleId="CommentTextChar">
    <w:name w:val="Comment Text Char"/>
    <w:basedOn w:val="DefaultParagraphFont"/>
    <w:link w:val="CommentText"/>
    <w:uiPriority w:val="99"/>
    <w:semiHidden/>
    <w:rsid w:val="005B39CB"/>
    <w:rPr>
      <w:rFonts w:ascii="Arial" w:eastAsia="Arial" w:hAnsi="Arial" w:cs="Arial"/>
      <w:color w:val="000000"/>
      <w:sz w:val="20"/>
      <w:szCs w:val="20"/>
      <w:lang w:eastAsia="zh-CN"/>
    </w:rPr>
  </w:style>
  <w:style w:type="paragraph" w:styleId="EndnoteText">
    <w:name w:val="endnote text"/>
    <w:basedOn w:val="Normal"/>
    <w:link w:val="EndnoteTextChar"/>
    <w:uiPriority w:val="99"/>
    <w:semiHidden/>
    <w:unhideWhenUsed/>
    <w:rsid w:val="005B503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B503D"/>
    <w:rPr>
      <w:sz w:val="20"/>
      <w:szCs w:val="20"/>
    </w:rPr>
  </w:style>
  <w:style w:type="character" w:styleId="EndnoteReference">
    <w:name w:val="endnote reference"/>
    <w:basedOn w:val="DefaultParagraphFont"/>
    <w:uiPriority w:val="99"/>
    <w:semiHidden/>
    <w:unhideWhenUsed/>
    <w:rsid w:val="005B503D"/>
    <w:rPr>
      <w:vertAlign w:val="superscript"/>
    </w:rPr>
  </w:style>
  <w:style w:type="character" w:customStyle="1" w:styleId="Heading3Char">
    <w:name w:val="Heading 3 Char"/>
    <w:basedOn w:val="DefaultParagraphFont"/>
    <w:link w:val="Heading3"/>
    <w:uiPriority w:val="9"/>
    <w:rsid w:val="002D5D5E"/>
    <w:rPr>
      <w:rFonts w:ascii="Times New Roman" w:hAnsi="Times New Roman" w:cs="Times New Roman"/>
      <w:b/>
      <w:sz w:val="24"/>
      <w:szCs w:val="32"/>
    </w:rPr>
  </w:style>
  <w:style w:type="character" w:customStyle="1" w:styleId="Heading4Char">
    <w:name w:val="Heading 4 Char"/>
    <w:basedOn w:val="DefaultParagraphFont"/>
    <w:link w:val="Heading4"/>
    <w:uiPriority w:val="9"/>
    <w:rsid w:val="00A1636F"/>
    <w:rPr>
      <w:rFonts w:ascii="Times New Roman" w:hAnsi="Times New Roman" w:cs="Times New Roman"/>
      <w:b/>
      <w:sz w:val="24"/>
      <w:szCs w:val="24"/>
    </w:rPr>
  </w:style>
  <w:style w:type="character" w:customStyle="1" w:styleId="Heading5Char">
    <w:name w:val="Heading 5 Char"/>
    <w:basedOn w:val="DefaultParagraphFont"/>
    <w:link w:val="Heading5"/>
    <w:uiPriority w:val="9"/>
    <w:semiHidden/>
    <w:rsid w:val="00A30B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30B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30B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30BC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A30BCA"/>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30BCA"/>
    <w:pPr>
      <w:spacing w:line="240" w:lineRule="auto"/>
    </w:pPr>
    <w:rPr>
      <w:b/>
      <w:bCs/>
      <w:color w:val="4F81BD" w:themeColor="accent1"/>
      <w:sz w:val="18"/>
      <w:szCs w:val="18"/>
    </w:rPr>
  </w:style>
  <w:style w:type="paragraph" w:styleId="Title">
    <w:name w:val="Title"/>
    <w:basedOn w:val="Normal"/>
    <w:next w:val="Normal"/>
    <w:link w:val="TitleChar"/>
    <w:uiPriority w:val="10"/>
    <w:qFormat/>
    <w:rsid w:val="00A30B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30BC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30BC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30BCA"/>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A30BCA"/>
    <w:rPr>
      <w:b/>
      <w:bCs/>
    </w:rPr>
  </w:style>
  <w:style w:type="character" w:styleId="Emphasis">
    <w:name w:val="Emphasis"/>
    <w:basedOn w:val="DefaultParagraphFont"/>
    <w:uiPriority w:val="20"/>
    <w:qFormat/>
    <w:rsid w:val="00A30BCA"/>
    <w:rPr>
      <w:i/>
      <w:iCs/>
    </w:rPr>
  </w:style>
  <w:style w:type="paragraph" w:styleId="NoSpacing">
    <w:name w:val="No Spacing"/>
    <w:uiPriority w:val="1"/>
    <w:qFormat/>
    <w:rsid w:val="00A30BCA"/>
    <w:pPr>
      <w:spacing w:after="0" w:line="240" w:lineRule="auto"/>
    </w:pPr>
  </w:style>
  <w:style w:type="paragraph" w:styleId="Quote">
    <w:name w:val="Quote"/>
    <w:basedOn w:val="Normal"/>
    <w:next w:val="Normal"/>
    <w:link w:val="QuoteChar"/>
    <w:uiPriority w:val="29"/>
    <w:qFormat/>
    <w:rsid w:val="00A30BCA"/>
    <w:rPr>
      <w:i/>
      <w:iCs/>
      <w:color w:val="000000" w:themeColor="text1"/>
    </w:rPr>
  </w:style>
  <w:style w:type="character" w:customStyle="1" w:styleId="QuoteChar">
    <w:name w:val="Quote Char"/>
    <w:basedOn w:val="DefaultParagraphFont"/>
    <w:link w:val="Quote"/>
    <w:uiPriority w:val="29"/>
    <w:rsid w:val="00A30BCA"/>
    <w:rPr>
      <w:i/>
      <w:iCs/>
      <w:color w:val="000000" w:themeColor="text1"/>
    </w:rPr>
  </w:style>
  <w:style w:type="paragraph" w:styleId="IntenseQuote">
    <w:name w:val="Intense Quote"/>
    <w:basedOn w:val="Normal"/>
    <w:next w:val="Normal"/>
    <w:link w:val="IntenseQuoteChar"/>
    <w:uiPriority w:val="30"/>
    <w:qFormat/>
    <w:rsid w:val="00A30BC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30BCA"/>
    <w:rPr>
      <w:b/>
      <w:bCs/>
      <w:i/>
      <w:iCs/>
      <w:color w:val="4F81BD" w:themeColor="accent1"/>
    </w:rPr>
  </w:style>
  <w:style w:type="character" w:styleId="SubtleEmphasis">
    <w:name w:val="Subtle Emphasis"/>
    <w:basedOn w:val="DefaultParagraphFont"/>
    <w:uiPriority w:val="19"/>
    <w:qFormat/>
    <w:rsid w:val="00A30BCA"/>
    <w:rPr>
      <w:i/>
      <w:iCs/>
      <w:color w:val="808080" w:themeColor="text1" w:themeTint="7F"/>
    </w:rPr>
  </w:style>
  <w:style w:type="character" w:styleId="IntenseEmphasis">
    <w:name w:val="Intense Emphasis"/>
    <w:basedOn w:val="DefaultParagraphFont"/>
    <w:uiPriority w:val="21"/>
    <w:qFormat/>
    <w:rsid w:val="00A30BCA"/>
    <w:rPr>
      <w:b/>
      <w:bCs/>
      <w:i/>
      <w:iCs/>
      <w:color w:val="4F81BD" w:themeColor="accent1"/>
    </w:rPr>
  </w:style>
  <w:style w:type="character" w:styleId="SubtleReference">
    <w:name w:val="Subtle Reference"/>
    <w:basedOn w:val="DefaultParagraphFont"/>
    <w:uiPriority w:val="31"/>
    <w:qFormat/>
    <w:rsid w:val="00A30BCA"/>
    <w:rPr>
      <w:smallCaps/>
      <w:color w:val="C0504D" w:themeColor="accent2"/>
      <w:u w:val="single"/>
    </w:rPr>
  </w:style>
  <w:style w:type="character" w:styleId="IntenseReference">
    <w:name w:val="Intense Reference"/>
    <w:basedOn w:val="DefaultParagraphFont"/>
    <w:uiPriority w:val="32"/>
    <w:qFormat/>
    <w:rsid w:val="00A30BCA"/>
    <w:rPr>
      <w:b/>
      <w:bCs/>
      <w:smallCaps/>
      <w:color w:val="C0504D" w:themeColor="accent2"/>
      <w:spacing w:val="5"/>
      <w:u w:val="single"/>
    </w:rPr>
  </w:style>
  <w:style w:type="character" w:styleId="BookTitle">
    <w:name w:val="Book Title"/>
    <w:basedOn w:val="DefaultParagraphFont"/>
    <w:uiPriority w:val="33"/>
    <w:qFormat/>
    <w:rsid w:val="00A30BCA"/>
    <w:rPr>
      <w:b/>
      <w:bCs/>
      <w:smallCaps/>
      <w:spacing w:val="5"/>
    </w:rPr>
  </w:style>
  <w:style w:type="character" w:styleId="LineNumber">
    <w:name w:val="line number"/>
    <w:basedOn w:val="DefaultParagraphFont"/>
    <w:uiPriority w:val="99"/>
    <w:semiHidden/>
    <w:unhideWhenUsed/>
    <w:rsid w:val="0033368D"/>
  </w:style>
  <w:style w:type="character" w:styleId="CommentReference">
    <w:name w:val="annotation reference"/>
    <w:basedOn w:val="DefaultParagraphFont"/>
    <w:uiPriority w:val="99"/>
    <w:semiHidden/>
    <w:unhideWhenUsed/>
    <w:rsid w:val="00FF6A22"/>
    <w:rPr>
      <w:sz w:val="16"/>
      <w:szCs w:val="16"/>
    </w:rPr>
  </w:style>
  <w:style w:type="paragraph" w:styleId="CommentSubject">
    <w:name w:val="annotation subject"/>
    <w:basedOn w:val="CommentText"/>
    <w:next w:val="CommentText"/>
    <w:link w:val="CommentSubjectChar"/>
    <w:uiPriority w:val="99"/>
    <w:semiHidden/>
    <w:unhideWhenUsed/>
    <w:rsid w:val="00FF6A22"/>
    <w:pPr>
      <w:spacing w:after="200"/>
    </w:pPr>
    <w:rPr>
      <w:rFonts w:asciiTheme="minorHAnsi" w:eastAsiaTheme="minorEastAsia" w:hAnsiTheme="minorHAnsi" w:cstheme="minorBidi"/>
      <w:b/>
      <w:bCs/>
      <w:color w:val="auto"/>
      <w:lang w:eastAsia="en-US"/>
    </w:rPr>
  </w:style>
  <w:style w:type="character" w:customStyle="1" w:styleId="CommentSubjectChar">
    <w:name w:val="Comment Subject Char"/>
    <w:basedOn w:val="CommentTextChar"/>
    <w:link w:val="CommentSubject"/>
    <w:uiPriority w:val="99"/>
    <w:semiHidden/>
    <w:rsid w:val="00FF6A22"/>
    <w:rPr>
      <w:b/>
      <w:bCs/>
    </w:rPr>
  </w:style>
</w:styles>
</file>

<file path=word/webSettings.xml><?xml version="1.0" encoding="utf-8"?>
<w:webSettings xmlns:r="http://schemas.openxmlformats.org/officeDocument/2006/relationships" xmlns:w="http://schemas.openxmlformats.org/wordprocessingml/2006/main">
  <w:divs>
    <w:div w:id="508833036">
      <w:bodyDiv w:val="1"/>
      <w:marLeft w:val="0"/>
      <w:marRight w:val="0"/>
      <w:marTop w:val="0"/>
      <w:marBottom w:val="0"/>
      <w:divBdr>
        <w:top w:val="none" w:sz="0" w:space="0" w:color="auto"/>
        <w:left w:val="none" w:sz="0" w:space="0" w:color="auto"/>
        <w:bottom w:val="none" w:sz="0" w:space="0" w:color="auto"/>
        <w:right w:val="none" w:sz="0" w:space="0" w:color="auto"/>
      </w:divBdr>
    </w:div>
    <w:div w:id="1874997193">
      <w:bodyDiv w:val="1"/>
      <w:marLeft w:val="0"/>
      <w:marRight w:val="0"/>
      <w:marTop w:val="0"/>
      <w:marBottom w:val="0"/>
      <w:divBdr>
        <w:top w:val="none" w:sz="0" w:space="0" w:color="auto"/>
        <w:left w:val="none" w:sz="0" w:space="0" w:color="auto"/>
        <w:bottom w:val="none" w:sz="0" w:space="0" w:color="auto"/>
        <w:right w:val="none" w:sz="0" w:space="0" w:color="auto"/>
      </w:divBdr>
    </w:div>
    <w:div w:id="191346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microsoft.com/office/2007/relationships/hdphoto" Target="media/hdphoto1.wdp"/><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0.jpeg"/><Relationship Id="rId68" Type="http://schemas.openxmlformats.org/officeDocument/2006/relationships/image" Target="media/image55.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3.jpe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jpeg"/><Relationship Id="rId61" Type="http://schemas.openxmlformats.org/officeDocument/2006/relationships/image" Target="media/image48.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chart" Target="charts/chart1.xml"/><Relationship Id="rId65" Type="http://schemas.openxmlformats.org/officeDocument/2006/relationships/image" Target="media/image52.jpeg"/><Relationship Id="rId73" Type="http://schemas.openxmlformats.org/officeDocument/2006/relationships/chart" Target="charts/chart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54" Type="http://schemas.openxmlformats.org/officeDocument/2006/relationships/image" Target="media/image42.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MY"/>
  <c:chart>
    <c:title>
      <c:tx>
        <c:rich>
          <a:bodyPr/>
          <a:lstStyle/>
          <a:p>
            <a:pPr>
              <a:defRPr lang="en-US"/>
            </a:pPr>
            <a:r>
              <a:rPr lang="en-US"/>
              <a:t>Percentage of Iris Segmentation %</a:t>
            </a:r>
          </a:p>
        </c:rich>
      </c:tx>
      <c:layout>
        <c:manualLayout>
          <c:xMode val="edge"/>
          <c:yMode val="edge"/>
          <c:x val="0.25070027704870235"/>
          <c:y val="1.9841269841269854E-2"/>
        </c:manualLayout>
      </c:layout>
      <c:spPr>
        <a:solidFill>
          <a:srgbClr val="FFFF00"/>
        </a:solidFill>
      </c:spPr>
    </c:title>
    <c:plotArea>
      <c:layout/>
      <c:pieChart>
        <c:varyColors val="1"/>
        <c:ser>
          <c:idx val="0"/>
          <c:order val="0"/>
          <c:tx>
            <c:strRef>
              <c:f>Sheet1!$B$1</c:f>
              <c:strCache>
                <c:ptCount val="1"/>
                <c:pt idx="0">
                  <c:v>Number of Image</c:v>
                </c:pt>
              </c:strCache>
            </c:strRef>
          </c:tx>
          <c:dLbls>
            <c:showCatName val="1"/>
            <c:showPercent val="1"/>
          </c:dLbls>
          <c:cat>
            <c:strRef>
              <c:f>Sheet1!$A$2:$A$3</c:f>
              <c:strCache>
                <c:ptCount val="2"/>
                <c:pt idx="0">
                  <c:v>Successful</c:v>
                </c:pt>
                <c:pt idx="1">
                  <c:v>Unsuccessful</c:v>
                </c:pt>
              </c:strCache>
            </c:strRef>
          </c:cat>
          <c:val>
            <c:numRef>
              <c:f>Sheet1!$B$2:$B$3</c:f>
              <c:numCache>
                <c:formatCode>General</c:formatCode>
                <c:ptCount val="2"/>
                <c:pt idx="0">
                  <c:v>10</c:v>
                </c:pt>
                <c:pt idx="1">
                  <c:v>4</c:v>
                </c:pt>
              </c:numCache>
            </c:numRef>
          </c:val>
        </c:ser>
        <c:dLbls>
          <c:showCatName val="1"/>
          <c:showPercent val="1"/>
        </c:dLbls>
        <c:firstSliceAng val="0"/>
      </c:pieChart>
    </c:plotArea>
    <c:plotVisOnly val="1"/>
    <c:dispBlanksAs val="zero"/>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MY"/>
  <c:chart>
    <c:plotArea>
      <c:layout/>
      <c:barChart>
        <c:barDir val="col"/>
        <c:grouping val="clustered"/>
        <c:ser>
          <c:idx val="0"/>
          <c:order val="0"/>
          <c:tx>
            <c:strRef>
              <c:f>Sheet1!$B$1</c:f>
              <c:strCache>
                <c:ptCount val="1"/>
                <c:pt idx="0">
                  <c:v>Series 1</c:v>
                </c:pt>
              </c:strCache>
            </c:strRef>
          </c:tx>
          <c:cat>
            <c:strRef>
              <c:f>Sheet1!$A$2:$A$5</c:f>
              <c:strCache>
                <c:ptCount val="3"/>
                <c:pt idx="0">
                  <c:v>User 1</c:v>
                </c:pt>
                <c:pt idx="1">
                  <c:v>User 2</c:v>
                </c:pt>
                <c:pt idx="2">
                  <c:v>User 3</c:v>
                </c:pt>
              </c:strCache>
            </c:strRef>
          </c:cat>
          <c:val>
            <c:numRef>
              <c:f>Sheet1!$B$2:$B$5</c:f>
              <c:numCache>
                <c:formatCode>General</c:formatCode>
                <c:ptCount val="4"/>
                <c:pt idx="0">
                  <c:v>4</c:v>
                </c:pt>
                <c:pt idx="1">
                  <c:v>4</c:v>
                </c:pt>
                <c:pt idx="2">
                  <c:v>3</c:v>
                </c:pt>
              </c:numCache>
            </c:numRef>
          </c:val>
        </c:ser>
        <c:ser>
          <c:idx val="1"/>
          <c:order val="1"/>
          <c:tx>
            <c:strRef>
              <c:f>Sheet1!$C$1</c:f>
              <c:strCache>
                <c:ptCount val="1"/>
                <c:pt idx="0">
                  <c:v>Column1</c:v>
                </c:pt>
              </c:strCache>
            </c:strRef>
          </c:tx>
          <c:cat>
            <c:strRef>
              <c:f>Sheet1!$A$2:$A$5</c:f>
              <c:strCache>
                <c:ptCount val="3"/>
                <c:pt idx="0">
                  <c:v>User 1</c:v>
                </c:pt>
                <c:pt idx="1">
                  <c:v>User 2</c:v>
                </c:pt>
                <c:pt idx="2">
                  <c:v>User 3</c:v>
                </c:pt>
              </c:strCache>
            </c:strRef>
          </c:cat>
          <c:val>
            <c:numRef>
              <c:f>Sheet1!$C$2:$C$5</c:f>
              <c:numCache>
                <c:formatCode>General</c:formatCode>
                <c:ptCount val="4"/>
              </c:numCache>
            </c:numRef>
          </c:val>
        </c:ser>
        <c:ser>
          <c:idx val="2"/>
          <c:order val="2"/>
          <c:tx>
            <c:strRef>
              <c:f>Sheet1!$D$1</c:f>
              <c:strCache>
                <c:ptCount val="1"/>
                <c:pt idx="0">
                  <c:v>Column2</c:v>
                </c:pt>
              </c:strCache>
            </c:strRef>
          </c:tx>
          <c:cat>
            <c:strRef>
              <c:f>Sheet1!$A$2:$A$5</c:f>
              <c:strCache>
                <c:ptCount val="3"/>
                <c:pt idx="0">
                  <c:v>User 1</c:v>
                </c:pt>
                <c:pt idx="1">
                  <c:v>User 2</c:v>
                </c:pt>
                <c:pt idx="2">
                  <c:v>User 3</c:v>
                </c:pt>
              </c:strCache>
            </c:strRef>
          </c:cat>
          <c:val>
            <c:numRef>
              <c:f>Sheet1!$D$2:$D$5</c:f>
              <c:numCache>
                <c:formatCode>General</c:formatCode>
                <c:ptCount val="4"/>
              </c:numCache>
            </c:numRef>
          </c:val>
        </c:ser>
        <c:axId val="78752768"/>
        <c:axId val="94262016"/>
      </c:barChart>
      <c:catAx>
        <c:axId val="78752768"/>
        <c:scaling>
          <c:orientation val="minMax"/>
        </c:scaling>
        <c:axPos val="b"/>
        <c:tickLblPos val="nextTo"/>
        <c:txPr>
          <a:bodyPr/>
          <a:lstStyle/>
          <a:p>
            <a:pPr>
              <a:defRPr lang="en-US"/>
            </a:pPr>
            <a:endParaRPr lang="en-US"/>
          </a:p>
        </c:txPr>
        <c:crossAx val="94262016"/>
        <c:crosses val="autoZero"/>
        <c:auto val="1"/>
        <c:lblAlgn val="ctr"/>
        <c:lblOffset val="100"/>
      </c:catAx>
      <c:valAx>
        <c:axId val="94262016"/>
        <c:scaling>
          <c:orientation val="minMax"/>
          <c:max val="10"/>
        </c:scaling>
        <c:axPos val="l"/>
        <c:majorGridlines/>
        <c:numFmt formatCode="General" sourceLinked="1"/>
        <c:tickLblPos val="nextTo"/>
        <c:txPr>
          <a:bodyPr/>
          <a:lstStyle/>
          <a:p>
            <a:pPr>
              <a:defRPr lang="en-US"/>
            </a:pPr>
            <a:endParaRPr lang="en-US"/>
          </a:p>
        </c:txPr>
        <c:crossAx val="78752768"/>
        <c:crosses val="autoZero"/>
        <c:crossBetween val="between"/>
      </c:valAx>
    </c:plotArea>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317F07-6FE3-47EB-8613-89458BBB1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2704</TotalTime>
  <Pages>81</Pages>
  <Words>13847</Words>
  <Characters>78932</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KM</dc:creator>
  <cp:lastModifiedBy>User</cp:lastModifiedBy>
  <cp:revision>2013</cp:revision>
  <dcterms:created xsi:type="dcterms:W3CDTF">2015-12-07T08:32:00Z</dcterms:created>
  <dcterms:modified xsi:type="dcterms:W3CDTF">2016-01-14T06:28:00Z</dcterms:modified>
</cp:coreProperties>
</file>